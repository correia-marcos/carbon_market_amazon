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8A1B1F" w14:textId="77777777" w:rsidR="00675CDA" w:rsidRDefault="00675CDA" w:rsidP="00675CDA">
      <w:pPr>
        <w:keepNext/>
        <w:spacing w:before="120" w:after="120"/>
        <w:jc w:val="center"/>
        <w:rPr>
          <w:rFonts w:ascii="Avenir Book" w:hAnsi="Avenir Book" w:cs="Arial"/>
          <w:b/>
          <w:bCs/>
          <w:smallCaps/>
          <w:sz w:val="20"/>
        </w:rPr>
      </w:pPr>
      <w:bookmarkStart w:id="0" w:name="_Toc47755540"/>
    </w:p>
    <w:p w14:paraId="603F3260" w14:textId="77777777" w:rsidR="00675CDA" w:rsidRDefault="00675CDA" w:rsidP="00675CDA">
      <w:pPr>
        <w:keepNext/>
        <w:spacing w:before="120" w:after="120"/>
        <w:jc w:val="center"/>
        <w:rPr>
          <w:rFonts w:ascii="Avenir Book" w:hAnsi="Avenir Book" w:cs="Arial"/>
          <w:b/>
          <w:bCs/>
          <w:smallCaps/>
          <w:sz w:val="20"/>
        </w:rPr>
      </w:pPr>
    </w:p>
    <w:p w14:paraId="737C7CF7" w14:textId="77777777" w:rsidR="00675CDA" w:rsidRDefault="00675CDA" w:rsidP="00675CDA">
      <w:pPr>
        <w:keepNext/>
        <w:spacing w:before="120" w:after="120"/>
        <w:jc w:val="center"/>
        <w:rPr>
          <w:rFonts w:ascii="Avenir Book" w:hAnsi="Avenir Book" w:cs="Arial"/>
          <w:b/>
          <w:bCs/>
          <w:smallCaps/>
          <w:sz w:val="20"/>
        </w:rPr>
      </w:pPr>
    </w:p>
    <w:p w14:paraId="09D305BF" w14:textId="77777777" w:rsidR="00675CDA" w:rsidRDefault="00675CDA" w:rsidP="00675CDA">
      <w:pPr>
        <w:keepNext/>
        <w:spacing w:before="120" w:after="120"/>
        <w:jc w:val="center"/>
        <w:rPr>
          <w:rFonts w:ascii="Avenir Book" w:hAnsi="Avenir Book" w:cs="Arial"/>
          <w:b/>
          <w:bCs/>
          <w:smallCaps/>
          <w:sz w:val="20"/>
        </w:rPr>
      </w:pPr>
    </w:p>
    <w:p w14:paraId="7F902728" w14:textId="77777777" w:rsidR="00675CDA" w:rsidRDefault="00675CDA" w:rsidP="00675CDA">
      <w:pPr>
        <w:keepNext/>
        <w:spacing w:before="120" w:after="120"/>
        <w:jc w:val="center"/>
        <w:rPr>
          <w:rFonts w:ascii="Avenir Book" w:hAnsi="Avenir Book" w:cs="Arial"/>
          <w:b/>
          <w:bCs/>
          <w:smallCaps/>
          <w:sz w:val="20"/>
        </w:rPr>
      </w:pPr>
    </w:p>
    <w:p w14:paraId="583B2144" w14:textId="77777777" w:rsidR="00675CDA" w:rsidRPr="007C1D64" w:rsidRDefault="00675CDA" w:rsidP="00675CDA">
      <w:pPr>
        <w:keepNext/>
        <w:spacing w:before="120" w:after="120"/>
        <w:jc w:val="center"/>
        <w:rPr>
          <w:rFonts w:ascii="Avenir Book" w:hAnsi="Avenir Book" w:cs="Arial"/>
          <w:b/>
          <w:bCs/>
          <w:smallCaps/>
          <w:sz w:val="20"/>
        </w:rPr>
      </w:pPr>
    </w:p>
    <w:p w14:paraId="6F781194" w14:textId="77777777" w:rsidR="00675CDA" w:rsidRPr="007C1D64" w:rsidRDefault="00675CDA" w:rsidP="00675CDA">
      <w:pPr>
        <w:rPr>
          <w:rFonts w:ascii="Avenir Book" w:hAnsi="Avenir Book" w:cs="Arial"/>
          <w:sz w:val="20"/>
        </w:rPr>
      </w:pPr>
    </w:p>
    <w:p w14:paraId="6C475FD6" w14:textId="77777777" w:rsidR="00675CDA" w:rsidRPr="007C1D64" w:rsidRDefault="00675CDA" w:rsidP="00675CDA">
      <w:pPr>
        <w:ind w:left="90"/>
        <w:jc w:val="center"/>
        <w:rPr>
          <w:rFonts w:ascii="Avenir Book" w:hAnsi="Avenir Book"/>
          <w:b/>
          <w:color w:val="2BB6C1"/>
          <w:sz w:val="32"/>
          <w:szCs w:val="32"/>
        </w:rPr>
      </w:pPr>
      <w:r w:rsidRPr="007C1D64">
        <w:rPr>
          <w:rFonts w:ascii="Avenir Book" w:hAnsi="Avenir Book" w:cs="Arial"/>
          <w:sz w:val="20"/>
        </w:rPr>
        <w:tab/>
      </w:r>
    </w:p>
    <w:p w14:paraId="0934855D" w14:textId="77777777" w:rsidR="00675CDA" w:rsidRPr="007C1D64" w:rsidRDefault="00675CDA" w:rsidP="00675CDA">
      <w:pPr>
        <w:ind w:left="90"/>
        <w:jc w:val="center"/>
        <w:rPr>
          <w:rFonts w:ascii="Avenir Book" w:hAnsi="Avenir Book"/>
          <w:color w:val="2BB6C1"/>
          <w:sz w:val="32"/>
          <w:szCs w:val="32"/>
        </w:rPr>
      </w:pPr>
      <w:r w:rsidRPr="007C1D64">
        <w:rPr>
          <w:rFonts w:ascii="Avenir Book" w:hAnsi="Avenir Book"/>
          <w:b/>
          <w:color w:val="2BB6C1"/>
          <w:sz w:val="32"/>
          <w:szCs w:val="32"/>
        </w:rPr>
        <w:t xml:space="preserve">Gold </w:t>
      </w:r>
      <w:r>
        <w:rPr>
          <w:rFonts w:ascii="Avenir Book" w:hAnsi="Avenir Book"/>
          <w:b/>
          <w:color w:val="2BB6C1"/>
          <w:sz w:val="32"/>
          <w:szCs w:val="32"/>
        </w:rPr>
        <w:t>S</w:t>
      </w:r>
      <w:r w:rsidRPr="007C1D64">
        <w:rPr>
          <w:rFonts w:ascii="Avenir Book" w:hAnsi="Avenir Book"/>
          <w:b/>
          <w:color w:val="2BB6C1"/>
          <w:sz w:val="32"/>
          <w:szCs w:val="32"/>
        </w:rPr>
        <w:t xml:space="preserve">tandard for the </w:t>
      </w:r>
      <w:r>
        <w:rPr>
          <w:rFonts w:ascii="Avenir Book" w:hAnsi="Avenir Book"/>
          <w:b/>
          <w:color w:val="2BB6C1"/>
          <w:sz w:val="32"/>
          <w:szCs w:val="32"/>
        </w:rPr>
        <w:t>G</w:t>
      </w:r>
      <w:r w:rsidRPr="007C1D64">
        <w:rPr>
          <w:rFonts w:ascii="Avenir Book" w:hAnsi="Avenir Book"/>
          <w:b/>
          <w:color w:val="2BB6C1"/>
          <w:sz w:val="32"/>
          <w:szCs w:val="32"/>
        </w:rPr>
        <w:t xml:space="preserve">lobal </w:t>
      </w:r>
      <w:r>
        <w:rPr>
          <w:rFonts w:ascii="Avenir Book" w:hAnsi="Avenir Book"/>
          <w:b/>
          <w:color w:val="2BB6C1"/>
          <w:sz w:val="32"/>
          <w:szCs w:val="32"/>
        </w:rPr>
        <w:t>G</w:t>
      </w:r>
      <w:r w:rsidRPr="007C1D64">
        <w:rPr>
          <w:rFonts w:ascii="Avenir Book" w:hAnsi="Avenir Book"/>
          <w:b/>
          <w:color w:val="2BB6C1"/>
          <w:sz w:val="32"/>
          <w:szCs w:val="32"/>
        </w:rPr>
        <w:t>oals</w:t>
      </w:r>
    </w:p>
    <w:p w14:paraId="3EECF490" w14:textId="77777777" w:rsidR="00675CDA" w:rsidRPr="007C1D64" w:rsidRDefault="00675CDA" w:rsidP="00675CDA">
      <w:pPr>
        <w:ind w:left="90"/>
        <w:jc w:val="center"/>
        <w:rPr>
          <w:rFonts w:ascii="Avenir Book" w:hAnsi="Avenir Book"/>
          <w:b/>
          <w:color w:val="2BB6C1"/>
          <w:sz w:val="32"/>
          <w:szCs w:val="32"/>
        </w:rPr>
      </w:pPr>
      <w:r>
        <w:rPr>
          <w:rFonts w:ascii="Avenir Book" w:hAnsi="Avenir Book"/>
          <w:b/>
          <w:color w:val="2BB6C1"/>
          <w:sz w:val="32"/>
          <w:szCs w:val="32"/>
        </w:rPr>
        <w:t xml:space="preserve">Key Project Information &amp; </w:t>
      </w:r>
      <w:r w:rsidRPr="007C1D64">
        <w:rPr>
          <w:rFonts w:ascii="Avenir Book" w:hAnsi="Avenir Book"/>
          <w:b/>
          <w:color w:val="2BB6C1"/>
          <w:sz w:val="32"/>
          <w:szCs w:val="32"/>
        </w:rPr>
        <w:t xml:space="preserve">Project </w:t>
      </w:r>
      <w:r>
        <w:rPr>
          <w:rFonts w:ascii="Avenir Book" w:hAnsi="Avenir Book"/>
          <w:b/>
          <w:color w:val="2BB6C1"/>
          <w:sz w:val="32"/>
          <w:szCs w:val="32"/>
        </w:rPr>
        <w:t>D</w:t>
      </w:r>
      <w:r w:rsidRPr="007C1D64">
        <w:rPr>
          <w:rFonts w:ascii="Avenir Book" w:hAnsi="Avenir Book"/>
          <w:b/>
          <w:color w:val="2BB6C1"/>
          <w:sz w:val="32"/>
          <w:szCs w:val="32"/>
        </w:rPr>
        <w:t xml:space="preserve">esign </w:t>
      </w:r>
      <w:r>
        <w:rPr>
          <w:rFonts w:ascii="Avenir Book" w:hAnsi="Avenir Book"/>
          <w:b/>
          <w:color w:val="2BB6C1"/>
          <w:sz w:val="32"/>
          <w:szCs w:val="32"/>
        </w:rPr>
        <w:t>D</w:t>
      </w:r>
      <w:r w:rsidRPr="007C1D64">
        <w:rPr>
          <w:rFonts w:ascii="Avenir Book" w:hAnsi="Avenir Book"/>
          <w:b/>
          <w:color w:val="2BB6C1"/>
          <w:sz w:val="32"/>
          <w:szCs w:val="32"/>
        </w:rPr>
        <w:t>ocument (PDD)</w:t>
      </w:r>
    </w:p>
    <w:p w14:paraId="236EFF7F" w14:textId="77777777" w:rsidR="00675CDA" w:rsidRPr="007C1D64" w:rsidRDefault="00675CDA" w:rsidP="00675CDA">
      <w:pPr>
        <w:ind w:left="90"/>
        <w:jc w:val="center"/>
        <w:rPr>
          <w:rFonts w:ascii="Avenir Book" w:hAnsi="Avenir Book"/>
          <w:b/>
          <w:color w:val="2BB6C1"/>
          <w:sz w:val="32"/>
          <w:szCs w:val="32"/>
        </w:rPr>
      </w:pPr>
    </w:p>
    <w:p w14:paraId="744C740A" w14:textId="77777777" w:rsidR="00675CDA" w:rsidRPr="007C1D64" w:rsidRDefault="00675CDA" w:rsidP="00675CDA">
      <w:pPr>
        <w:ind w:left="90"/>
        <w:jc w:val="center"/>
        <w:rPr>
          <w:rFonts w:ascii="Avenir Book" w:hAnsi="Avenir Book"/>
          <w:color w:val="2BB6C1"/>
          <w:sz w:val="32"/>
          <w:szCs w:val="32"/>
        </w:rPr>
      </w:pPr>
      <w:r w:rsidRPr="007C1D64">
        <w:rPr>
          <w:rFonts w:ascii="Avenir Book" w:hAnsi="Avenir Book"/>
          <w:noProof/>
          <w:color w:val="2BB6C1"/>
          <w:sz w:val="32"/>
          <w:szCs w:val="32"/>
          <w:lang w:val="pt-BR" w:eastAsia="zh-CN"/>
        </w:rPr>
        <w:drawing>
          <wp:inline distT="0" distB="0" distL="0" distR="0" wp14:anchorId="569785D0" wp14:editId="0DF571AE">
            <wp:extent cx="2651760" cy="701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4144" t="16821" r="5312" b="13214"/>
                    <a:stretch>
                      <a:fillRect/>
                    </a:stretch>
                  </pic:blipFill>
                  <pic:spPr bwMode="auto">
                    <a:xfrm>
                      <a:off x="0" y="0"/>
                      <a:ext cx="2651760" cy="701040"/>
                    </a:xfrm>
                    <a:prstGeom prst="rect">
                      <a:avLst/>
                    </a:prstGeom>
                    <a:solidFill>
                      <a:srgbClr val="A6A6A6"/>
                    </a:solidFill>
                    <a:ln>
                      <a:noFill/>
                    </a:ln>
                  </pic:spPr>
                </pic:pic>
              </a:graphicData>
            </a:graphic>
          </wp:inline>
        </w:drawing>
      </w:r>
    </w:p>
    <w:p w14:paraId="340C99B9" w14:textId="77777777" w:rsidR="00675CDA" w:rsidRPr="007C1D64" w:rsidRDefault="00675CDA" w:rsidP="00675CDA">
      <w:pPr>
        <w:rPr>
          <w:rFonts w:ascii="Avenir Book" w:hAnsi="Avenir Book"/>
          <w:b/>
          <w:color w:val="000000"/>
        </w:rPr>
      </w:pPr>
    </w:p>
    <w:p w14:paraId="62720BDF" w14:textId="77777777" w:rsidR="00675CDA" w:rsidRPr="001A47AA" w:rsidRDefault="00675CDA" w:rsidP="00675CDA">
      <w:pPr>
        <w:ind w:left="90"/>
        <w:jc w:val="center"/>
        <w:rPr>
          <w:rFonts w:ascii="Avenir Book" w:hAnsi="Avenir Book"/>
          <w:b/>
          <w:bCs/>
          <w:color w:val="000000"/>
          <w:sz w:val="28"/>
          <w:szCs w:val="28"/>
        </w:rPr>
      </w:pPr>
      <w:r w:rsidRPr="001A47AA">
        <w:rPr>
          <w:rFonts w:ascii="Avenir Book" w:hAnsi="Avenir Book"/>
          <w:b/>
          <w:bCs/>
          <w:color w:val="000000"/>
          <w:sz w:val="28"/>
          <w:szCs w:val="28"/>
        </w:rPr>
        <w:t>Version 1</w:t>
      </w:r>
      <w:r>
        <w:rPr>
          <w:rFonts w:ascii="Avenir Book" w:hAnsi="Avenir Book"/>
          <w:b/>
          <w:bCs/>
          <w:color w:val="000000"/>
          <w:sz w:val="28"/>
          <w:szCs w:val="28"/>
        </w:rPr>
        <w:t>.1</w:t>
      </w:r>
      <w:r w:rsidRPr="001A47AA">
        <w:rPr>
          <w:rFonts w:ascii="Avenir Book" w:hAnsi="Avenir Book"/>
          <w:b/>
          <w:bCs/>
          <w:color w:val="000000"/>
          <w:sz w:val="28"/>
          <w:szCs w:val="28"/>
        </w:rPr>
        <w:t xml:space="preserve"> – </w:t>
      </w:r>
      <w:r>
        <w:rPr>
          <w:rFonts w:ascii="Avenir Book" w:hAnsi="Avenir Book"/>
          <w:b/>
          <w:bCs/>
          <w:color w:val="000000"/>
          <w:sz w:val="28"/>
          <w:szCs w:val="28"/>
        </w:rPr>
        <w:t>August</w:t>
      </w:r>
      <w:r w:rsidRPr="001A47AA">
        <w:rPr>
          <w:rFonts w:ascii="Avenir Book" w:hAnsi="Avenir Book"/>
          <w:b/>
          <w:bCs/>
          <w:color w:val="000000"/>
          <w:sz w:val="28"/>
          <w:szCs w:val="28"/>
        </w:rPr>
        <w:t xml:space="preserve"> 2017</w:t>
      </w:r>
    </w:p>
    <w:p w14:paraId="4C3E56A8" w14:textId="77777777" w:rsidR="00675CDA" w:rsidRPr="007C1D64" w:rsidRDefault="00675CDA" w:rsidP="00675CDA">
      <w:pPr>
        <w:ind w:left="90"/>
        <w:rPr>
          <w:rFonts w:ascii="Avenir Book" w:hAnsi="Avenir Book"/>
        </w:rPr>
      </w:pPr>
    </w:p>
    <w:p w14:paraId="0E8F5369" w14:textId="77777777" w:rsidR="00675CDA" w:rsidRPr="007C1D64" w:rsidRDefault="00675CDA" w:rsidP="00675CDA">
      <w:pPr>
        <w:ind w:left="90"/>
        <w:rPr>
          <w:rFonts w:ascii="Avenir Book" w:hAnsi="Avenir Book"/>
        </w:rPr>
      </w:pPr>
    </w:p>
    <w:p w14:paraId="2B7F9799" w14:textId="77777777" w:rsidR="00675CDA" w:rsidRPr="007C1D64" w:rsidRDefault="00675CDA" w:rsidP="00675CDA">
      <w:pPr>
        <w:ind w:left="90"/>
        <w:rPr>
          <w:rFonts w:ascii="Avenir Book" w:hAnsi="Avenir Book"/>
        </w:rPr>
      </w:pPr>
    </w:p>
    <w:p w14:paraId="58E781C0" w14:textId="77777777" w:rsidR="00675CDA" w:rsidRPr="007C1D64" w:rsidRDefault="00675CDA" w:rsidP="00675CDA">
      <w:pPr>
        <w:ind w:left="90"/>
        <w:rPr>
          <w:rFonts w:ascii="Avenir Book" w:hAnsi="Avenir Book"/>
        </w:rPr>
      </w:pPr>
    </w:p>
    <w:p w14:paraId="4469934B" w14:textId="77777777" w:rsidR="00675CDA" w:rsidRPr="007C1D64" w:rsidRDefault="00675CDA" w:rsidP="00675CDA">
      <w:pPr>
        <w:tabs>
          <w:tab w:val="left" w:pos="3536"/>
        </w:tabs>
        <w:rPr>
          <w:rFonts w:ascii="Avenir Book" w:hAnsi="Avenir Book" w:cs="Arial"/>
          <w:sz w:val="20"/>
        </w:rPr>
      </w:pPr>
    </w:p>
    <w:p w14:paraId="21447758" w14:textId="77777777" w:rsidR="00675CDA" w:rsidRDefault="00675CDA" w:rsidP="00675CDA">
      <w:pPr>
        <w:tabs>
          <w:tab w:val="left" w:pos="3536"/>
        </w:tabs>
        <w:rPr>
          <w:rFonts w:ascii="Avenir Book" w:hAnsi="Avenir Book" w:cs="Arial"/>
          <w:sz w:val="20"/>
        </w:rPr>
      </w:pPr>
      <w:r w:rsidRPr="007C1D64">
        <w:rPr>
          <w:rFonts w:ascii="Avenir Book" w:hAnsi="Avenir Book" w:cs="Arial"/>
          <w:sz w:val="20"/>
        </w:rPr>
        <w:tab/>
      </w:r>
    </w:p>
    <w:p w14:paraId="5AA32F4D" w14:textId="77777777" w:rsidR="00675CDA" w:rsidRDefault="00675CDA" w:rsidP="00675CDA">
      <w:pPr>
        <w:tabs>
          <w:tab w:val="left" w:pos="3536"/>
        </w:tabs>
        <w:rPr>
          <w:rFonts w:ascii="Avenir Book" w:hAnsi="Avenir Book" w:cs="Arial"/>
          <w:sz w:val="20"/>
        </w:rPr>
      </w:pPr>
    </w:p>
    <w:p w14:paraId="415A8FFD" w14:textId="77777777" w:rsidR="00675CDA" w:rsidRDefault="00675CDA" w:rsidP="00675CDA">
      <w:pPr>
        <w:tabs>
          <w:tab w:val="left" w:pos="3536"/>
        </w:tabs>
        <w:rPr>
          <w:rFonts w:ascii="Avenir Book" w:hAnsi="Avenir Book" w:cs="Arial"/>
          <w:sz w:val="20"/>
        </w:rPr>
      </w:pPr>
    </w:p>
    <w:p w14:paraId="4A52AFC8" w14:textId="77777777" w:rsidR="00675CDA" w:rsidRDefault="00675CDA" w:rsidP="00675CDA">
      <w:pPr>
        <w:tabs>
          <w:tab w:val="left" w:pos="3536"/>
        </w:tabs>
        <w:rPr>
          <w:rFonts w:ascii="Avenir Book" w:hAnsi="Avenir Book" w:cs="Arial"/>
          <w:sz w:val="20"/>
        </w:rPr>
      </w:pPr>
    </w:p>
    <w:p w14:paraId="612E6173" w14:textId="77777777" w:rsidR="00675CDA" w:rsidRDefault="00675CDA" w:rsidP="00675CDA">
      <w:pPr>
        <w:tabs>
          <w:tab w:val="left" w:pos="3536"/>
        </w:tabs>
        <w:rPr>
          <w:rFonts w:ascii="Avenir Book" w:hAnsi="Avenir Book" w:cs="Arial"/>
          <w:sz w:val="20"/>
        </w:rPr>
      </w:pPr>
    </w:p>
    <w:p w14:paraId="4B5D51CB" w14:textId="77777777" w:rsidR="00675CDA" w:rsidRDefault="00675CDA" w:rsidP="00675CDA">
      <w:pPr>
        <w:tabs>
          <w:tab w:val="left" w:pos="3536"/>
        </w:tabs>
        <w:rPr>
          <w:rFonts w:ascii="Avenir Book" w:hAnsi="Avenir Book" w:cs="Arial"/>
          <w:sz w:val="20"/>
        </w:rPr>
      </w:pPr>
    </w:p>
    <w:p w14:paraId="5617AA7E" w14:textId="77777777" w:rsidR="00675CDA" w:rsidRDefault="00675CDA" w:rsidP="00675CDA">
      <w:pPr>
        <w:tabs>
          <w:tab w:val="left" w:pos="3536"/>
        </w:tabs>
        <w:rPr>
          <w:rFonts w:ascii="Avenir Book" w:hAnsi="Avenir Book" w:cs="Arial"/>
          <w:sz w:val="20"/>
        </w:rPr>
      </w:pPr>
    </w:p>
    <w:p w14:paraId="64F48421" w14:textId="77777777" w:rsidR="00675CDA" w:rsidRDefault="00675CDA" w:rsidP="00675CDA">
      <w:pPr>
        <w:tabs>
          <w:tab w:val="left" w:pos="3536"/>
        </w:tabs>
        <w:rPr>
          <w:rFonts w:ascii="Avenir Book" w:hAnsi="Avenir Book" w:cs="Arial"/>
          <w:sz w:val="20"/>
        </w:rPr>
      </w:pPr>
    </w:p>
    <w:p w14:paraId="137DD675" w14:textId="77777777" w:rsidR="00675CDA" w:rsidRDefault="00675CDA" w:rsidP="00675CDA">
      <w:pPr>
        <w:tabs>
          <w:tab w:val="left" w:pos="3536"/>
        </w:tabs>
        <w:rPr>
          <w:rFonts w:ascii="Avenir Book" w:hAnsi="Avenir Book" w:cs="Arial"/>
          <w:sz w:val="20"/>
        </w:rPr>
      </w:pPr>
    </w:p>
    <w:p w14:paraId="5D9912A1" w14:textId="77777777" w:rsidR="00675CDA" w:rsidRDefault="00675CDA" w:rsidP="00675CDA">
      <w:pPr>
        <w:tabs>
          <w:tab w:val="left" w:pos="3536"/>
        </w:tabs>
        <w:rPr>
          <w:rFonts w:ascii="Avenir Book" w:hAnsi="Avenir Book" w:cs="Arial"/>
          <w:sz w:val="20"/>
        </w:rPr>
      </w:pPr>
    </w:p>
    <w:p w14:paraId="546C994E" w14:textId="77777777" w:rsidR="00675CDA" w:rsidRDefault="00675CDA" w:rsidP="00675CDA">
      <w:pPr>
        <w:tabs>
          <w:tab w:val="left" w:pos="3536"/>
        </w:tabs>
        <w:rPr>
          <w:rFonts w:ascii="Avenir Book" w:hAnsi="Avenir Book" w:cs="Arial"/>
          <w:sz w:val="20"/>
        </w:rPr>
      </w:pPr>
    </w:p>
    <w:p w14:paraId="654237F9" w14:textId="77777777" w:rsidR="00675CDA" w:rsidRDefault="00675CDA" w:rsidP="00675CDA">
      <w:pPr>
        <w:tabs>
          <w:tab w:val="left" w:pos="3536"/>
        </w:tabs>
        <w:rPr>
          <w:rFonts w:ascii="Avenir Book" w:hAnsi="Avenir Book" w:cs="Arial"/>
          <w:sz w:val="20"/>
        </w:rPr>
      </w:pPr>
    </w:p>
    <w:p w14:paraId="386A4837" w14:textId="77777777" w:rsidR="00675CDA" w:rsidRDefault="00675CDA" w:rsidP="00675CDA">
      <w:pPr>
        <w:tabs>
          <w:tab w:val="left" w:pos="3536"/>
        </w:tabs>
        <w:rPr>
          <w:rFonts w:ascii="Avenir Book" w:hAnsi="Avenir Book" w:cs="Arial"/>
          <w:sz w:val="20"/>
        </w:rPr>
      </w:pPr>
    </w:p>
    <w:p w14:paraId="60612A04" w14:textId="77777777" w:rsidR="00675CDA" w:rsidRDefault="00675CDA" w:rsidP="00675CDA">
      <w:pPr>
        <w:tabs>
          <w:tab w:val="left" w:pos="3536"/>
        </w:tabs>
        <w:rPr>
          <w:rFonts w:ascii="Avenir Book" w:hAnsi="Avenir Book" w:cs="Arial"/>
          <w:sz w:val="20"/>
        </w:rPr>
      </w:pPr>
    </w:p>
    <w:p w14:paraId="0A95B299" w14:textId="77777777" w:rsidR="00675CDA" w:rsidRDefault="00675CDA" w:rsidP="00675CDA">
      <w:pPr>
        <w:tabs>
          <w:tab w:val="left" w:pos="3536"/>
        </w:tabs>
        <w:rPr>
          <w:rFonts w:ascii="Avenir Book" w:hAnsi="Avenir Book" w:cs="Arial"/>
          <w:sz w:val="20"/>
        </w:rPr>
      </w:pPr>
    </w:p>
    <w:p w14:paraId="2BF15493" w14:textId="77777777" w:rsidR="00675CDA" w:rsidRDefault="00675CDA" w:rsidP="00675CDA">
      <w:pPr>
        <w:tabs>
          <w:tab w:val="left" w:pos="3536"/>
        </w:tabs>
        <w:rPr>
          <w:rFonts w:ascii="Avenir Book" w:hAnsi="Avenir Book" w:cs="Arial"/>
          <w:sz w:val="20"/>
        </w:rPr>
      </w:pPr>
    </w:p>
    <w:p w14:paraId="64465FB2" w14:textId="77777777" w:rsidR="00675CDA" w:rsidRDefault="00675CDA" w:rsidP="00675CDA">
      <w:pPr>
        <w:tabs>
          <w:tab w:val="left" w:pos="3536"/>
        </w:tabs>
        <w:rPr>
          <w:rFonts w:ascii="Avenir Book" w:hAnsi="Avenir Book" w:cs="Arial"/>
          <w:sz w:val="20"/>
        </w:rPr>
      </w:pPr>
    </w:p>
    <w:p w14:paraId="7AD216C3" w14:textId="77777777" w:rsidR="00675CDA" w:rsidRDefault="00675CDA" w:rsidP="00675CDA">
      <w:pPr>
        <w:tabs>
          <w:tab w:val="left" w:pos="3536"/>
        </w:tabs>
        <w:rPr>
          <w:rFonts w:ascii="Avenir Book" w:hAnsi="Avenir Book" w:cs="Arial"/>
          <w:sz w:val="20"/>
        </w:rPr>
      </w:pPr>
    </w:p>
    <w:p w14:paraId="68C034A4" w14:textId="77777777" w:rsidR="00675CDA" w:rsidRDefault="00675CDA" w:rsidP="00675CDA">
      <w:pPr>
        <w:tabs>
          <w:tab w:val="left" w:pos="3536"/>
        </w:tabs>
        <w:rPr>
          <w:rFonts w:ascii="Avenir Book" w:hAnsi="Avenir Book" w:cs="Arial"/>
          <w:sz w:val="20"/>
        </w:rPr>
      </w:pPr>
    </w:p>
    <w:p w14:paraId="30B076E2" w14:textId="77777777" w:rsidR="00675CDA" w:rsidRDefault="00675CDA" w:rsidP="00675CDA">
      <w:pPr>
        <w:tabs>
          <w:tab w:val="left" w:pos="3536"/>
        </w:tabs>
        <w:rPr>
          <w:rFonts w:ascii="Avenir Book" w:hAnsi="Avenir Book" w:cs="Arial"/>
          <w:sz w:val="20"/>
        </w:rPr>
      </w:pPr>
    </w:p>
    <w:p w14:paraId="7CCD86E0" w14:textId="77777777" w:rsidR="00675CDA" w:rsidRDefault="00675CDA" w:rsidP="00675CDA">
      <w:pPr>
        <w:tabs>
          <w:tab w:val="left" w:pos="3536"/>
        </w:tabs>
        <w:rPr>
          <w:rFonts w:ascii="Avenir Book" w:hAnsi="Avenir Book" w:cs="Arial"/>
          <w:sz w:val="20"/>
        </w:rPr>
      </w:pPr>
    </w:p>
    <w:p w14:paraId="73BC4A37" w14:textId="77777777" w:rsidR="00675CDA" w:rsidRDefault="00675CDA" w:rsidP="00675CDA">
      <w:pPr>
        <w:tabs>
          <w:tab w:val="left" w:pos="3536"/>
        </w:tabs>
        <w:rPr>
          <w:rFonts w:ascii="Avenir Book" w:hAnsi="Avenir Book" w:cs="Arial"/>
          <w:sz w:val="20"/>
        </w:rPr>
      </w:pPr>
    </w:p>
    <w:p w14:paraId="19781027" w14:textId="77777777" w:rsidR="00675CDA" w:rsidRDefault="00675CDA" w:rsidP="00675CDA">
      <w:pPr>
        <w:tabs>
          <w:tab w:val="left" w:pos="3536"/>
        </w:tabs>
        <w:rPr>
          <w:rFonts w:ascii="Avenir Book" w:hAnsi="Avenir Book" w:cs="Arial"/>
          <w:sz w:val="20"/>
        </w:rPr>
      </w:pPr>
    </w:p>
    <w:p w14:paraId="2E105880" w14:textId="77777777" w:rsidR="00675CDA" w:rsidRDefault="00675CDA" w:rsidP="00675CDA">
      <w:pPr>
        <w:tabs>
          <w:tab w:val="left" w:pos="3536"/>
        </w:tabs>
        <w:rPr>
          <w:rFonts w:ascii="Avenir Book" w:hAnsi="Avenir Book" w:cs="Arial"/>
          <w:sz w:val="20"/>
        </w:rPr>
      </w:pPr>
    </w:p>
    <w:p w14:paraId="441FE00C" w14:textId="77777777" w:rsidR="00675CDA" w:rsidRDefault="00675CDA" w:rsidP="00675CDA">
      <w:pPr>
        <w:tabs>
          <w:tab w:val="left" w:pos="3536"/>
        </w:tabs>
        <w:rPr>
          <w:rFonts w:ascii="Avenir Book" w:hAnsi="Avenir Book" w:cs="Arial"/>
          <w:sz w:val="20"/>
        </w:rPr>
      </w:pPr>
    </w:p>
    <w:p w14:paraId="15E2F305" w14:textId="77777777" w:rsidR="00675CDA" w:rsidRDefault="00675CDA" w:rsidP="00675CDA">
      <w:pPr>
        <w:tabs>
          <w:tab w:val="left" w:pos="3536"/>
        </w:tabs>
        <w:rPr>
          <w:rFonts w:ascii="Avenir Book" w:hAnsi="Avenir Book" w:cs="Arial"/>
          <w:sz w:val="20"/>
        </w:rPr>
      </w:pPr>
    </w:p>
    <w:p w14:paraId="3E91C54F" w14:textId="77777777" w:rsidR="00675CDA" w:rsidRDefault="00675CDA" w:rsidP="00675CDA">
      <w:pPr>
        <w:tabs>
          <w:tab w:val="left" w:pos="3536"/>
        </w:tabs>
        <w:rPr>
          <w:rFonts w:ascii="Avenir Book" w:hAnsi="Avenir Book" w:cs="Arial"/>
          <w:sz w:val="20"/>
        </w:rPr>
      </w:pPr>
    </w:p>
    <w:p w14:paraId="794B2DE7" w14:textId="77777777" w:rsidR="00675CDA" w:rsidRPr="001A47AA" w:rsidRDefault="00675CDA" w:rsidP="00675CDA">
      <w:pPr>
        <w:tabs>
          <w:tab w:val="left" w:pos="3536"/>
        </w:tabs>
        <w:ind w:left="90"/>
        <w:rPr>
          <w:rFonts w:ascii="Avenir Book" w:hAnsi="Avenir Book" w:cs="Arial"/>
          <w:b/>
          <w:bCs/>
          <w:sz w:val="28"/>
          <w:szCs w:val="28"/>
        </w:rPr>
      </w:pPr>
      <w:r w:rsidRPr="00CA1653">
        <w:rPr>
          <w:rFonts w:ascii="Avenir Book" w:hAnsi="Avenir Book" w:cs="Arial"/>
          <w:b/>
          <w:bCs/>
          <w:sz w:val="28"/>
          <w:szCs w:val="28"/>
        </w:rPr>
        <w:lastRenderedPageBreak/>
        <w:t>KEY PROJECT INFORMATION</w:t>
      </w:r>
    </w:p>
    <w:p w14:paraId="542CFEB0" w14:textId="77777777" w:rsidR="00675CDA" w:rsidRDefault="00675CDA" w:rsidP="00675CDA">
      <w:pPr>
        <w:tabs>
          <w:tab w:val="left" w:pos="3536"/>
        </w:tabs>
        <w:rPr>
          <w:rFonts w:ascii="Avenir Book" w:hAnsi="Avenir Book" w:cs="Arial"/>
          <w:sz w:val="20"/>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6"/>
        <w:gridCol w:w="4636"/>
      </w:tblGrid>
      <w:tr w:rsidR="00675CDA" w:rsidRPr="00A313BE" w14:paraId="0BC6EBB0" w14:textId="77777777" w:rsidTr="00EC6C36">
        <w:tc>
          <w:tcPr>
            <w:tcW w:w="4296" w:type="dxa"/>
            <w:shd w:val="clear" w:color="auto" w:fill="D9D9D9" w:themeFill="background1" w:themeFillShade="D9"/>
          </w:tcPr>
          <w:p w14:paraId="5D3384DF"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Title of Project:</w:t>
            </w:r>
          </w:p>
        </w:tc>
        <w:tc>
          <w:tcPr>
            <w:tcW w:w="4636" w:type="dxa"/>
            <w:shd w:val="clear" w:color="auto" w:fill="auto"/>
          </w:tcPr>
          <w:p w14:paraId="1C7D3E2C"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Efficient Cookstoves in Bahia III</w:t>
            </w:r>
          </w:p>
        </w:tc>
      </w:tr>
      <w:tr w:rsidR="00675CDA" w:rsidRPr="00A313BE" w14:paraId="6C51312B" w14:textId="77777777" w:rsidTr="00EC6C36">
        <w:tc>
          <w:tcPr>
            <w:tcW w:w="4296" w:type="dxa"/>
            <w:shd w:val="clear" w:color="auto" w:fill="D9D9D9" w:themeFill="background1" w:themeFillShade="D9"/>
          </w:tcPr>
          <w:p w14:paraId="694C8046"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Brief description of Project:</w:t>
            </w:r>
          </w:p>
          <w:p w14:paraId="36E1E641" w14:textId="77777777" w:rsidR="00675CDA" w:rsidRPr="00A313BE" w:rsidRDefault="00675CDA" w:rsidP="00EC6C36">
            <w:pPr>
              <w:tabs>
                <w:tab w:val="left" w:pos="3536"/>
              </w:tabs>
              <w:rPr>
                <w:rFonts w:ascii="Avenir Book" w:hAnsi="Avenir Book" w:cs="Arial"/>
                <w:sz w:val="20"/>
              </w:rPr>
            </w:pPr>
          </w:p>
          <w:p w14:paraId="134B29E0" w14:textId="77777777" w:rsidR="00675CDA" w:rsidRPr="00A313BE" w:rsidRDefault="00675CDA" w:rsidP="00EC6C36">
            <w:pPr>
              <w:tabs>
                <w:tab w:val="left" w:pos="3536"/>
              </w:tabs>
              <w:rPr>
                <w:rFonts w:ascii="Avenir Book" w:hAnsi="Avenir Book" w:cs="Arial"/>
                <w:sz w:val="20"/>
              </w:rPr>
            </w:pPr>
          </w:p>
          <w:p w14:paraId="45923D2F" w14:textId="77777777" w:rsidR="00675CDA" w:rsidRPr="00A313BE" w:rsidRDefault="00675CDA" w:rsidP="00EC6C36">
            <w:pPr>
              <w:tabs>
                <w:tab w:val="left" w:pos="3536"/>
              </w:tabs>
              <w:rPr>
                <w:rFonts w:ascii="Avenir Book" w:hAnsi="Avenir Book" w:cs="Arial"/>
                <w:sz w:val="20"/>
              </w:rPr>
            </w:pPr>
          </w:p>
          <w:p w14:paraId="16420081" w14:textId="77777777" w:rsidR="00675CDA" w:rsidRPr="00A313BE" w:rsidRDefault="00675CDA" w:rsidP="00EC6C36">
            <w:pPr>
              <w:tabs>
                <w:tab w:val="left" w:pos="3536"/>
              </w:tabs>
              <w:rPr>
                <w:rFonts w:ascii="Avenir Book" w:hAnsi="Avenir Book" w:cs="Arial"/>
                <w:sz w:val="20"/>
              </w:rPr>
            </w:pPr>
          </w:p>
        </w:tc>
        <w:tc>
          <w:tcPr>
            <w:tcW w:w="4636" w:type="dxa"/>
            <w:shd w:val="clear" w:color="auto" w:fill="auto"/>
          </w:tcPr>
          <w:p w14:paraId="7D1A12D3" w14:textId="1349E050" w:rsidR="00675CDA" w:rsidRPr="00956495" w:rsidRDefault="00675CDA" w:rsidP="007D45D4">
            <w:pPr>
              <w:tabs>
                <w:tab w:val="left" w:pos="3536"/>
              </w:tabs>
              <w:rPr>
                <w:rFonts w:ascii="Calibri" w:hAnsi="Calibri" w:cs="Arial"/>
                <w:szCs w:val="22"/>
              </w:rPr>
            </w:pPr>
            <w:r w:rsidRPr="00956495">
              <w:rPr>
                <w:rFonts w:ascii="Avenir Book" w:hAnsi="Avenir Book" w:cs="Arial"/>
                <w:sz w:val="20"/>
              </w:rPr>
              <w:t xml:space="preserve">Efficient Cookstoves </w:t>
            </w:r>
            <w:r>
              <w:rPr>
                <w:rFonts w:ascii="Avenir Book" w:hAnsi="Avenir Book" w:cs="Arial"/>
                <w:sz w:val="20"/>
              </w:rPr>
              <w:t>in Bahia III</w:t>
            </w:r>
            <w:r w:rsidRPr="00956495">
              <w:rPr>
                <w:rFonts w:ascii="Avenir Book" w:hAnsi="Avenir Book" w:cs="Arial"/>
                <w:sz w:val="20"/>
              </w:rPr>
              <w:t xml:space="preserve"> reduces greenhouse gas emissions by substituting rudimentary stoves with efficient cookstoves for domestic use. </w:t>
            </w:r>
            <w:r w:rsidR="007D45D4">
              <w:rPr>
                <w:rFonts w:ascii="Avenir Book" w:hAnsi="Avenir Book" w:cs="Arial"/>
                <w:sz w:val="20"/>
              </w:rPr>
              <w:t>Three thousand stoves will be installed, directly benefitting three</w:t>
            </w:r>
            <w:r w:rsidR="007D45D4" w:rsidRPr="00956495">
              <w:rPr>
                <w:rFonts w:ascii="Avenir Book" w:hAnsi="Avenir Book" w:cs="Arial"/>
                <w:sz w:val="20"/>
              </w:rPr>
              <w:t xml:space="preserve"> </w:t>
            </w:r>
            <w:r w:rsidRPr="00956495">
              <w:rPr>
                <w:rFonts w:ascii="Avenir Book" w:hAnsi="Avenir Book" w:cs="Arial"/>
                <w:sz w:val="20"/>
              </w:rPr>
              <w:t xml:space="preserve">thousand low-income rural families in Bahia state in </w:t>
            </w:r>
            <w:proofErr w:type="spellStart"/>
            <w:r w:rsidRPr="00956495">
              <w:rPr>
                <w:rFonts w:ascii="Avenir Book" w:hAnsi="Avenir Book" w:cs="Arial"/>
                <w:sz w:val="20"/>
              </w:rPr>
              <w:t>northeastern</w:t>
            </w:r>
            <w:proofErr w:type="spellEnd"/>
            <w:r w:rsidRPr="00956495">
              <w:rPr>
                <w:rFonts w:ascii="Avenir Book" w:hAnsi="Avenir Book" w:cs="Arial"/>
                <w:sz w:val="20"/>
              </w:rPr>
              <w:t xml:space="preserve"> Brazil, with especially positive impacts for women and children.</w:t>
            </w:r>
            <w:r w:rsidRPr="00000D71">
              <w:rPr>
                <w:rFonts w:ascii="Calibri" w:hAnsi="Calibri" w:cs="Arial"/>
                <w:szCs w:val="22"/>
              </w:rPr>
              <w:t xml:space="preserve"> </w:t>
            </w:r>
          </w:p>
        </w:tc>
      </w:tr>
      <w:tr w:rsidR="00675CDA" w:rsidRPr="00A313BE" w14:paraId="096F66DE" w14:textId="77777777" w:rsidTr="00EC6C36">
        <w:tc>
          <w:tcPr>
            <w:tcW w:w="4296" w:type="dxa"/>
            <w:shd w:val="clear" w:color="auto" w:fill="D9D9D9" w:themeFill="background1" w:themeFillShade="D9"/>
          </w:tcPr>
          <w:p w14:paraId="01D83CE1" w14:textId="0B7CE254"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 xml:space="preserve">Expected </w:t>
            </w:r>
            <w:r w:rsidR="008F3F4A" w:rsidRPr="00A313BE">
              <w:rPr>
                <w:rFonts w:ascii="Avenir Book" w:hAnsi="Avenir Book" w:cs="Arial"/>
                <w:sz w:val="20"/>
              </w:rPr>
              <w:t>Implementation</w:t>
            </w:r>
            <w:r w:rsidRPr="00A313BE">
              <w:rPr>
                <w:rFonts w:ascii="Avenir Book" w:hAnsi="Avenir Book" w:cs="Arial"/>
                <w:sz w:val="20"/>
              </w:rPr>
              <w:t xml:space="preserve"> Date:</w:t>
            </w:r>
          </w:p>
          <w:p w14:paraId="5FA439C3"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Expected duration of Project:</w:t>
            </w:r>
          </w:p>
        </w:tc>
        <w:tc>
          <w:tcPr>
            <w:tcW w:w="4636" w:type="dxa"/>
            <w:shd w:val="clear" w:color="auto" w:fill="auto"/>
          </w:tcPr>
          <w:p w14:paraId="3A48C642" w14:textId="0F812581" w:rsidR="00675CDA" w:rsidRDefault="00924ADF" w:rsidP="00EC6C36">
            <w:pPr>
              <w:tabs>
                <w:tab w:val="left" w:pos="3536"/>
              </w:tabs>
              <w:rPr>
                <w:rFonts w:ascii="Avenir Book" w:hAnsi="Avenir Book" w:cs="Arial"/>
                <w:sz w:val="20"/>
              </w:rPr>
            </w:pPr>
            <w:ins w:id="1" w:author="Author">
              <w:r>
                <w:rPr>
                  <w:rFonts w:ascii="Avenir Book" w:hAnsi="Avenir Book" w:cs="Arial"/>
                  <w:sz w:val="20"/>
                </w:rPr>
                <w:t>April 1</w:t>
              </w:r>
            </w:ins>
            <w:r w:rsidR="00675CDA">
              <w:rPr>
                <w:rFonts w:ascii="Avenir Book" w:hAnsi="Avenir Book" w:cs="Arial"/>
                <w:sz w:val="20"/>
              </w:rPr>
              <w:t>, 2018</w:t>
            </w:r>
          </w:p>
          <w:p w14:paraId="14EAA959"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10 years</w:t>
            </w:r>
          </w:p>
        </w:tc>
      </w:tr>
      <w:tr w:rsidR="00675CDA" w:rsidRPr="00A313BE" w14:paraId="3EEFE826" w14:textId="77777777" w:rsidTr="00EC6C36">
        <w:tc>
          <w:tcPr>
            <w:tcW w:w="4296" w:type="dxa"/>
            <w:shd w:val="clear" w:color="auto" w:fill="D9D9D9" w:themeFill="background1" w:themeFillShade="D9"/>
          </w:tcPr>
          <w:p w14:paraId="11CA1A95"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Project Developer:</w:t>
            </w:r>
          </w:p>
        </w:tc>
        <w:tc>
          <w:tcPr>
            <w:tcW w:w="4636" w:type="dxa"/>
            <w:shd w:val="clear" w:color="auto" w:fill="auto"/>
          </w:tcPr>
          <w:p w14:paraId="116A87FE"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Instituto Perene</w:t>
            </w:r>
          </w:p>
        </w:tc>
      </w:tr>
      <w:tr w:rsidR="00675CDA" w:rsidRPr="00A313BE" w14:paraId="30B07A17" w14:textId="77777777" w:rsidTr="00EC6C36">
        <w:tc>
          <w:tcPr>
            <w:tcW w:w="4296" w:type="dxa"/>
            <w:shd w:val="clear" w:color="auto" w:fill="D9D9D9" w:themeFill="background1" w:themeFillShade="D9"/>
          </w:tcPr>
          <w:p w14:paraId="14A9E195"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Project Representative:</w:t>
            </w:r>
          </w:p>
        </w:tc>
        <w:tc>
          <w:tcPr>
            <w:tcW w:w="4636" w:type="dxa"/>
            <w:shd w:val="clear" w:color="auto" w:fill="auto"/>
          </w:tcPr>
          <w:p w14:paraId="543FDA8F"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Guilherme Prado Valladares</w:t>
            </w:r>
          </w:p>
        </w:tc>
      </w:tr>
      <w:tr w:rsidR="00675CDA" w:rsidRPr="00A313BE" w14:paraId="0F74AD6F" w14:textId="77777777" w:rsidTr="00EC6C36">
        <w:tc>
          <w:tcPr>
            <w:tcW w:w="4296" w:type="dxa"/>
            <w:shd w:val="clear" w:color="auto" w:fill="D9D9D9" w:themeFill="background1" w:themeFillShade="D9"/>
          </w:tcPr>
          <w:p w14:paraId="7D488B89"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Project Participants and any communities involved:</w:t>
            </w:r>
          </w:p>
        </w:tc>
        <w:tc>
          <w:tcPr>
            <w:tcW w:w="4636" w:type="dxa"/>
            <w:shd w:val="clear" w:color="auto" w:fill="auto"/>
          </w:tcPr>
          <w:p w14:paraId="631DF609"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 xml:space="preserve">3,000 families from the municipalities of Cruz das Almas and </w:t>
            </w:r>
            <w:proofErr w:type="spellStart"/>
            <w:r>
              <w:rPr>
                <w:rFonts w:ascii="Avenir Book" w:hAnsi="Avenir Book" w:cs="Arial"/>
                <w:sz w:val="20"/>
              </w:rPr>
              <w:t>Nazaré</w:t>
            </w:r>
            <w:proofErr w:type="spellEnd"/>
            <w:r>
              <w:rPr>
                <w:rFonts w:ascii="Avenir Book" w:hAnsi="Avenir Book" w:cs="Arial"/>
                <w:sz w:val="20"/>
              </w:rPr>
              <w:t>, Recôncavo region, Brazil</w:t>
            </w:r>
          </w:p>
        </w:tc>
      </w:tr>
      <w:tr w:rsidR="00675CDA" w:rsidRPr="00A313BE" w14:paraId="6ADDA6A2" w14:textId="77777777" w:rsidTr="00EC6C36">
        <w:tc>
          <w:tcPr>
            <w:tcW w:w="4296" w:type="dxa"/>
            <w:shd w:val="clear" w:color="auto" w:fill="D9D9D9" w:themeFill="background1" w:themeFillShade="D9"/>
          </w:tcPr>
          <w:p w14:paraId="0A2E3FF6"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Version of PDD:</w:t>
            </w:r>
          </w:p>
          <w:p w14:paraId="2B588288"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Date of Version:</w:t>
            </w:r>
          </w:p>
        </w:tc>
        <w:tc>
          <w:tcPr>
            <w:tcW w:w="4636" w:type="dxa"/>
            <w:shd w:val="clear" w:color="auto" w:fill="auto"/>
          </w:tcPr>
          <w:p w14:paraId="7D945DCA" w14:textId="2980D188" w:rsidR="00675CDA" w:rsidRDefault="00C96BD4" w:rsidP="00EC6C36">
            <w:pPr>
              <w:tabs>
                <w:tab w:val="left" w:pos="3536"/>
              </w:tabs>
              <w:rPr>
                <w:rFonts w:ascii="Avenir Book" w:hAnsi="Avenir Book" w:cs="Arial"/>
                <w:sz w:val="20"/>
              </w:rPr>
            </w:pPr>
            <w:ins w:id="2" w:author="Author">
              <w:r>
                <w:rPr>
                  <w:rFonts w:ascii="Avenir Book" w:hAnsi="Avenir Book" w:cs="Arial"/>
                  <w:sz w:val="20"/>
                </w:rPr>
                <w:t>4</w:t>
              </w:r>
            </w:ins>
          </w:p>
          <w:p w14:paraId="3FDF0C0A" w14:textId="6C744CD3" w:rsidR="00675CDA" w:rsidRPr="00A313BE" w:rsidRDefault="00C96BD4" w:rsidP="00166609">
            <w:pPr>
              <w:tabs>
                <w:tab w:val="left" w:pos="3536"/>
              </w:tabs>
              <w:rPr>
                <w:rFonts w:ascii="Avenir Book" w:hAnsi="Avenir Book" w:cs="Arial"/>
                <w:sz w:val="20"/>
              </w:rPr>
            </w:pPr>
            <w:ins w:id="3" w:author="Author">
              <w:r>
                <w:rPr>
                  <w:rFonts w:ascii="Avenir Book" w:hAnsi="Avenir Book" w:cs="Arial"/>
                  <w:sz w:val="20"/>
                </w:rPr>
                <w:t>19 March</w:t>
              </w:r>
            </w:ins>
            <w:r w:rsidR="00166609">
              <w:rPr>
                <w:rFonts w:ascii="Avenir Book" w:hAnsi="Avenir Book" w:cs="Arial"/>
                <w:sz w:val="20"/>
              </w:rPr>
              <w:t xml:space="preserve"> </w:t>
            </w:r>
            <w:r w:rsidR="00675CDA">
              <w:rPr>
                <w:rFonts w:ascii="Avenir Book" w:hAnsi="Avenir Book" w:cs="Arial"/>
                <w:sz w:val="20"/>
              </w:rPr>
              <w:t>201</w:t>
            </w:r>
            <w:r w:rsidR="00166609">
              <w:rPr>
                <w:rFonts w:ascii="Avenir Book" w:hAnsi="Avenir Book" w:cs="Arial"/>
                <w:sz w:val="20"/>
              </w:rPr>
              <w:t>8</w:t>
            </w:r>
          </w:p>
        </w:tc>
      </w:tr>
      <w:tr w:rsidR="00675CDA" w:rsidRPr="00A313BE" w14:paraId="53FD46D1" w14:textId="77777777" w:rsidTr="00EC6C36">
        <w:tc>
          <w:tcPr>
            <w:tcW w:w="4296" w:type="dxa"/>
            <w:shd w:val="clear" w:color="auto" w:fill="D9D9D9" w:themeFill="background1" w:themeFillShade="D9"/>
          </w:tcPr>
          <w:p w14:paraId="544E8E3C"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Host Country / Location:</w:t>
            </w:r>
          </w:p>
        </w:tc>
        <w:tc>
          <w:tcPr>
            <w:tcW w:w="4636" w:type="dxa"/>
            <w:shd w:val="clear" w:color="auto" w:fill="auto"/>
          </w:tcPr>
          <w:p w14:paraId="64B37786"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Brazil</w:t>
            </w:r>
          </w:p>
        </w:tc>
      </w:tr>
      <w:tr w:rsidR="00675CDA" w:rsidRPr="00A313BE" w14:paraId="40BC727B" w14:textId="77777777" w:rsidTr="00EC6C36">
        <w:tc>
          <w:tcPr>
            <w:tcW w:w="4296" w:type="dxa"/>
            <w:shd w:val="clear" w:color="auto" w:fill="D9D9D9" w:themeFill="background1" w:themeFillShade="D9"/>
          </w:tcPr>
          <w:p w14:paraId="3692926C" w14:textId="77777777" w:rsidR="00675CDA" w:rsidRPr="00A313BE" w:rsidRDefault="00675CDA" w:rsidP="00EC6C36">
            <w:pPr>
              <w:tabs>
                <w:tab w:val="left" w:pos="3536"/>
              </w:tabs>
              <w:jc w:val="left"/>
              <w:rPr>
                <w:rFonts w:ascii="Avenir Book" w:hAnsi="Avenir Book" w:cs="Arial"/>
                <w:sz w:val="20"/>
              </w:rPr>
            </w:pPr>
            <w:r w:rsidRPr="00A313BE">
              <w:rPr>
                <w:rFonts w:ascii="Avenir Book" w:hAnsi="Avenir Book" w:cs="Arial"/>
                <w:sz w:val="20"/>
              </w:rPr>
              <w:t>Certification Pathway (Project Certificati</w:t>
            </w:r>
            <w:r>
              <w:rPr>
                <w:rFonts w:ascii="Avenir Book" w:hAnsi="Avenir Book" w:cs="Arial"/>
                <w:sz w:val="20"/>
              </w:rPr>
              <w:t>o</w:t>
            </w:r>
            <w:r w:rsidRPr="00A313BE">
              <w:rPr>
                <w:rFonts w:ascii="Avenir Book" w:hAnsi="Avenir Book" w:cs="Arial"/>
                <w:sz w:val="20"/>
              </w:rPr>
              <w:t>n/Impact Statements &amp; Products</w:t>
            </w:r>
          </w:p>
        </w:tc>
        <w:tc>
          <w:tcPr>
            <w:tcW w:w="4636" w:type="dxa"/>
            <w:shd w:val="clear" w:color="auto" w:fill="auto"/>
          </w:tcPr>
          <w:p w14:paraId="3008128D" w14:textId="35DB0A81" w:rsidR="00675CDA" w:rsidRPr="00A313BE" w:rsidRDefault="002A1047" w:rsidP="00EC6C36">
            <w:pPr>
              <w:tabs>
                <w:tab w:val="left" w:pos="3536"/>
              </w:tabs>
              <w:rPr>
                <w:rFonts w:ascii="Avenir Book" w:hAnsi="Avenir Book" w:cs="Arial"/>
                <w:sz w:val="20"/>
              </w:rPr>
            </w:pPr>
            <w:r>
              <w:rPr>
                <w:rFonts w:ascii="Avenir Book" w:hAnsi="Avenir Book" w:cs="Arial"/>
                <w:sz w:val="20"/>
              </w:rPr>
              <w:t>Impact Statements &amp; Products</w:t>
            </w:r>
          </w:p>
        </w:tc>
      </w:tr>
      <w:tr w:rsidR="00675CDA" w:rsidRPr="00A313BE" w14:paraId="11F5BD41" w14:textId="77777777" w:rsidTr="00EC6C36">
        <w:tc>
          <w:tcPr>
            <w:tcW w:w="4296" w:type="dxa"/>
            <w:shd w:val="clear" w:color="auto" w:fill="D9D9D9" w:themeFill="background1" w:themeFillShade="D9"/>
          </w:tcPr>
          <w:p w14:paraId="1880A88F"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Activity Requirements applied:</w:t>
            </w:r>
          </w:p>
          <w:p w14:paraId="1ACF418E"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(mark GS4GG if none relevant)</w:t>
            </w:r>
          </w:p>
        </w:tc>
        <w:tc>
          <w:tcPr>
            <w:tcW w:w="4636" w:type="dxa"/>
            <w:shd w:val="clear" w:color="auto" w:fill="auto"/>
          </w:tcPr>
          <w:p w14:paraId="1C12A2A1"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GS4GG</w:t>
            </w:r>
          </w:p>
        </w:tc>
      </w:tr>
      <w:tr w:rsidR="00675CDA" w:rsidRPr="00A313BE" w14:paraId="374782CA" w14:textId="77777777" w:rsidTr="00EC6C36">
        <w:tc>
          <w:tcPr>
            <w:tcW w:w="4296" w:type="dxa"/>
            <w:shd w:val="clear" w:color="auto" w:fill="D9D9D9" w:themeFill="background1" w:themeFillShade="D9"/>
          </w:tcPr>
          <w:p w14:paraId="1B6A1406"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Methodologies applied:</w:t>
            </w:r>
          </w:p>
        </w:tc>
        <w:tc>
          <w:tcPr>
            <w:tcW w:w="4636" w:type="dxa"/>
            <w:shd w:val="clear" w:color="auto" w:fill="auto"/>
          </w:tcPr>
          <w:p w14:paraId="4F8EE081" w14:textId="19BA34BB" w:rsidR="00675CDA" w:rsidRPr="00A313BE" w:rsidRDefault="00675CDA" w:rsidP="007D1395">
            <w:pPr>
              <w:tabs>
                <w:tab w:val="left" w:pos="3536"/>
              </w:tabs>
              <w:jc w:val="left"/>
              <w:rPr>
                <w:rFonts w:ascii="Avenir Book" w:hAnsi="Avenir Book" w:cs="Arial"/>
                <w:sz w:val="20"/>
              </w:rPr>
            </w:pPr>
            <w:r w:rsidRPr="004F37E5">
              <w:rPr>
                <w:rFonts w:ascii="Avenir Book" w:hAnsi="Avenir Book" w:cs="Arial"/>
                <w:sz w:val="20"/>
              </w:rPr>
              <w:t>Microscale Methodology for Improved Cookstoves</w:t>
            </w:r>
            <w:r w:rsidR="00166609">
              <w:rPr>
                <w:rFonts w:ascii="Avenir Book" w:hAnsi="Avenir Book" w:cs="Arial"/>
                <w:sz w:val="20"/>
              </w:rPr>
              <w:t xml:space="preserve"> Version:  </w:t>
            </w:r>
            <w:r w:rsidR="007D1395">
              <w:rPr>
                <w:rFonts w:ascii="Avenir Book" w:hAnsi="Avenir Book" w:cs="Arial"/>
                <w:sz w:val="20"/>
              </w:rPr>
              <w:t>1.0</w:t>
            </w:r>
            <w:r w:rsidR="00166609" w:rsidRPr="00166609">
              <w:rPr>
                <w:rFonts w:ascii="Avenir Book" w:hAnsi="Avenir Book" w:cs="Arial"/>
                <w:sz w:val="20"/>
              </w:rPr>
              <w:tab/>
            </w:r>
            <w:r w:rsidR="00166609" w:rsidRPr="00166609">
              <w:rPr>
                <w:rFonts w:ascii="Avenir Book" w:hAnsi="Avenir Book" w:cs="Arial"/>
                <w:sz w:val="20"/>
              </w:rPr>
              <w:cr/>
              <w:t xml:space="preserve">  </w:t>
            </w:r>
          </w:p>
        </w:tc>
      </w:tr>
      <w:tr w:rsidR="00675CDA" w:rsidRPr="00A313BE" w14:paraId="5405D4E0" w14:textId="77777777" w:rsidTr="00EC6C36">
        <w:tc>
          <w:tcPr>
            <w:tcW w:w="4296" w:type="dxa"/>
            <w:shd w:val="clear" w:color="auto" w:fill="D9D9D9" w:themeFill="background1" w:themeFillShade="D9"/>
          </w:tcPr>
          <w:p w14:paraId="4D7155A0"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Product Requirements applied:</w:t>
            </w:r>
          </w:p>
        </w:tc>
        <w:tc>
          <w:tcPr>
            <w:tcW w:w="4636" w:type="dxa"/>
            <w:shd w:val="clear" w:color="auto" w:fill="auto"/>
          </w:tcPr>
          <w:p w14:paraId="0FEEB797" w14:textId="77777777" w:rsidR="00675CDA" w:rsidRPr="00A313BE" w:rsidRDefault="00675CDA" w:rsidP="00EC6C36">
            <w:pPr>
              <w:tabs>
                <w:tab w:val="left" w:pos="3536"/>
              </w:tabs>
              <w:rPr>
                <w:rFonts w:ascii="Avenir Book" w:hAnsi="Avenir Book" w:cs="Arial"/>
                <w:sz w:val="20"/>
              </w:rPr>
            </w:pPr>
          </w:p>
        </w:tc>
      </w:tr>
      <w:tr w:rsidR="00675CDA" w:rsidRPr="00A313BE" w14:paraId="5762DF57" w14:textId="77777777" w:rsidTr="00EC6C36">
        <w:tc>
          <w:tcPr>
            <w:tcW w:w="4296" w:type="dxa"/>
            <w:shd w:val="clear" w:color="auto" w:fill="D9D9D9" w:themeFill="background1" w:themeFillShade="D9"/>
          </w:tcPr>
          <w:p w14:paraId="7EC477FA"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Regular/Retroactive:</w:t>
            </w:r>
          </w:p>
        </w:tc>
        <w:tc>
          <w:tcPr>
            <w:tcW w:w="4636" w:type="dxa"/>
            <w:shd w:val="clear" w:color="auto" w:fill="auto"/>
          </w:tcPr>
          <w:p w14:paraId="523BB385" w14:textId="77777777" w:rsidR="00675CDA" w:rsidRPr="00A313BE" w:rsidRDefault="00675CDA" w:rsidP="00EC6C36">
            <w:pPr>
              <w:tabs>
                <w:tab w:val="left" w:pos="3536"/>
              </w:tabs>
              <w:rPr>
                <w:rFonts w:ascii="Avenir Book" w:hAnsi="Avenir Book" w:cs="Arial"/>
                <w:sz w:val="20"/>
              </w:rPr>
            </w:pPr>
            <w:r>
              <w:rPr>
                <w:rFonts w:ascii="Avenir Book" w:hAnsi="Avenir Book" w:cs="Arial"/>
                <w:sz w:val="20"/>
              </w:rPr>
              <w:t>Regular</w:t>
            </w:r>
          </w:p>
        </w:tc>
      </w:tr>
      <w:tr w:rsidR="00675CDA" w:rsidRPr="00A313BE" w14:paraId="5F6F90D3" w14:textId="77777777" w:rsidTr="00EC6C36">
        <w:tc>
          <w:tcPr>
            <w:tcW w:w="4296" w:type="dxa"/>
            <w:shd w:val="clear" w:color="auto" w:fill="D9D9D9" w:themeFill="background1" w:themeFillShade="D9"/>
          </w:tcPr>
          <w:p w14:paraId="071EE746"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SDG Impacts:</w:t>
            </w:r>
          </w:p>
        </w:tc>
        <w:tc>
          <w:tcPr>
            <w:tcW w:w="4636" w:type="dxa"/>
            <w:shd w:val="clear" w:color="auto" w:fill="auto"/>
          </w:tcPr>
          <w:p w14:paraId="479B13AA"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 xml:space="preserve">1 – </w:t>
            </w:r>
            <w:r>
              <w:rPr>
                <w:rFonts w:ascii="Avenir Book" w:hAnsi="Avenir Book" w:cs="Arial"/>
                <w:sz w:val="20"/>
              </w:rPr>
              <w:t>SDG 13  Climate Action</w:t>
            </w:r>
          </w:p>
          <w:p w14:paraId="234E332E" w14:textId="77777777" w:rsidR="00675CDA" w:rsidRPr="00A313BE" w:rsidRDefault="00675CDA" w:rsidP="00EC6C36">
            <w:pPr>
              <w:tabs>
                <w:tab w:val="left" w:pos="3536"/>
              </w:tabs>
              <w:rPr>
                <w:rFonts w:ascii="Avenir Book" w:hAnsi="Avenir Book" w:cs="Arial"/>
                <w:sz w:val="20"/>
              </w:rPr>
            </w:pPr>
            <w:r w:rsidRPr="00A313BE">
              <w:rPr>
                <w:rFonts w:ascii="Avenir Book" w:hAnsi="Avenir Book" w:cs="Arial"/>
                <w:sz w:val="20"/>
              </w:rPr>
              <w:t xml:space="preserve">2 – </w:t>
            </w:r>
            <w:r>
              <w:rPr>
                <w:rFonts w:ascii="Avenir Book" w:hAnsi="Avenir Book" w:cs="Arial"/>
                <w:sz w:val="20"/>
              </w:rPr>
              <w:t xml:space="preserve"> SDG 7 Affordable and Clean Energy</w:t>
            </w:r>
          </w:p>
          <w:p w14:paraId="0A0E3E10" w14:textId="4A0DF3D3" w:rsidR="00675CDA" w:rsidRPr="00A313BE" w:rsidRDefault="00675CDA" w:rsidP="000D7B02">
            <w:pPr>
              <w:tabs>
                <w:tab w:val="left" w:pos="3536"/>
              </w:tabs>
              <w:rPr>
                <w:rFonts w:ascii="Avenir Book" w:hAnsi="Avenir Book" w:cs="Arial"/>
                <w:sz w:val="20"/>
              </w:rPr>
            </w:pPr>
            <w:r w:rsidRPr="00A313BE">
              <w:rPr>
                <w:rFonts w:ascii="Avenir Book" w:hAnsi="Avenir Book" w:cs="Arial"/>
                <w:sz w:val="20"/>
              </w:rPr>
              <w:t>3 –</w:t>
            </w:r>
            <w:r>
              <w:rPr>
                <w:rFonts w:ascii="Avenir Book" w:hAnsi="Avenir Book" w:cs="Arial"/>
                <w:sz w:val="20"/>
              </w:rPr>
              <w:t xml:space="preserve"> SDG </w:t>
            </w:r>
            <w:r w:rsidR="002842CA">
              <w:rPr>
                <w:rFonts w:ascii="Avenir Book" w:hAnsi="Avenir Book" w:cs="Arial"/>
                <w:sz w:val="20"/>
              </w:rPr>
              <w:t xml:space="preserve"> </w:t>
            </w:r>
            <w:r w:rsidR="000D7B02">
              <w:rPr>
                <w:rFonts w:ascii="Avenir Book" w:hAnsi="Avenir Book" w:cs="Arial"/>
                <w:sz w:val="20"/>
              </w:rPr>
              <w:t>1 No Poverty</w:t>
            </w:r>
            <w:r>
              <w:rPr>
                <w:rFonts w:ascii="Avenir Book" w:hAnsi="Avenir Book" w:cs="Arial"/>
                <w:sz w:val="20"/>
              </w:rPr>
              <w:t xml:space="preserve"> </w:t>
            </w:r>
          </w:p>
        </w:tc>
      </w:tr>
      <w:tr w:rsidR="00675CDA" w:rsidRPr="00A313BE" w14:paraId="2D42B0EA" w14:textId="77777777" w:rsidTr="00EC6C36">
        <w:tc>
          <w:tcPr>
            <w:tcW w:w="4296" w:type="dxa"/>
            <w:shd w:val="clear" w:color="auto" w:fill="D9D9D9" w:themeFill="background1" w:themeFillShade="D9"/>
          </w:tcPr>
          <w:p w14:paraId="5613E483" w14:textId="77777777" w:rsidR="00675CDA" w:rsidRPr="00A313BE" w:rsidRDefault="00675CDA" w:rsidP="00EC6C36">
            <w:pPr>
              <w:tabs>
                <w:tab w:val="left" w:pos="3536"/>
              </w:tabs>
              <w:jc w:val="left"/>
              <w:rPr>
                <w:rFonts w:ascii="Avenir Book" w:hAnsi="Avenir Book" w:cs="Arial"/>
                <w:sz w:val="20"/>
              </w:rPr>
            </w:pPr>
            <w:r w:rsidRPr="00A313BE">
              <w:rPr>
                <w:rFonts w:ascii="Avenir Book" w:hAnsi="Avenir Book" w:cs="Arial"/>
                <w:sz w:val="20"/>
              </w:rPr>
              <w:t>Estimated amount of SDG Impact Certified</w:t>
            </w:r>
          </w:p>
        </w:tc>
        <w:tc>
          <w:tcPr>
            <w:tcW w:w="4636" w:type="dxa"/>
            <w:shd w:val="clear" w:color="auto" w:fill="auto"/>
          </w:tcPr>
          <w:p w14:paraId="54326B14" w14:textId="142F2B24" w:rsidR="00675CDA" w:rsidRPr="00A313BE" w:rsidRDefault="002A1047" w:rsidP="00275C8D">
            <w:pPr>
              <w:tabs>
                <w:tab w:val="left" w:pos="3536"/>
              </w:tabs>
              <w:rPr>
                <w:rFonts w:ascii="Avenir Book" w:hAnsi="Avenir Book" w:cs="Arial"/>
                <w:sz w:val="20"/>
              </w:rPr>
            </w:pPr>
            <w:r>
              <w:rPr>
                <w:rFonts w:ascii="Avenir Book" w:hAnsi="Avenir Book" w:cs="Arial"/>
                <w:sz w:val="20"/>
              </w:rPr>
              <w:t>76,42</w:t>
            </w:r>
            <w:r w:rsidR="00275C8D">
              <w:rPr>
                <w:rFonts w:ascii="Avenir Book" w:hAnsi="Avenir Book" w:cs="Arial"/>
                <w:sz w:val="20"/>
              </w:rPr>
              <w:t>5</w:t>
            </w:r>
            <w:r w:rsidR="00675CDA">
              <w:rPr>
                <w:rFonts w:ascii="Avenir Book" w:hAnsi="Avenir Book" w:cs="Arial"/>
                <w:sz w:val="20"/>
              </w:rPr>
              <w:t xml:space="preserve"> tons CO2e</w:t>
            </w:r>
          </w:p>
        </w:tc>
      </w:tr>
      <w:tr w:rsidR="00675CDA" w:rsidRPr="00A313BE" w14:paraId="1DF2D8BD" w14:textId="77777777" w:rsidTr="00EC6C36">
        <w:tc>
          <w:tcPr>
            <w:tcW w:w="4296" w:type="dxa"/>
            <w:shd w:val="clear" w:color="auto" w:fill="D9D9D9" w:themeFill="background1" w:themeFillShade="D9"/>
          </w:tcPr>
          <w:p w14:paraId="7289C1E5" w14:textId="77777777" w:rsidR="00675CDA" w:rsidRPr="00A313BE" w:rsidRDefault="00675CDA" w:rsidP="00EC6C36">
            <w:pPr>
              <w:tabs>
                <w:tab w:val="left" w:pos="3536"/>
              </w:tabs>
              <w:rPr>
                <w:rFonts w:ascii="Avenir Book" w:hAnsi="Avenir Book" w:cs="Arial"/>
                <w:sz w:val="20"/>
              </w:rPr>
            </w:pPr>
          </w:p>
        </w:tc>
        <w:tc>
          <w:tcPr>
            <w:tcW w:w="4636" w:type="dxa"/>
            <w:shd w:val="clear" w:color="auto" w:fill="auto"/>
          </w:tcPr>
          <w:p w14:paraId="29E05392" w14:textId="77777777" w:rsidR="00675CDA" w:rsidRPr="00A313BE" w:rsidRDefault="00675CDA" w:rsidP="00EC6C36">
            <w:pPr>
              <w:tabs>
                <w:tab w:val="left" w:pos="3536"/>
              </w:tabs>
              <w:rPr>
                <w:rFonts w:ascii="Avenir Book" w:hAnsi="Avenir Book" w:cs="Arial"/>
                <w:sz w:val="20"/>
              </w:rPr>
            </w:pPr>
          </w:p>
        </w:tc>
      </w:tr>
    </w:tbl>
    <w:p w14:paraId="08719631" w14:textId="77777777" w:rsidR="00675CDA" w:rsidRDefault="00675CDA" w:rsidP="00675CDA">
      <w:pPr>
        <w:tabs>
          <w:tab w:val="left" w:pos="3536"/>
        </w:tabs>
        <w:rPr>
          <w:rFonts w:ascii="Avenir Book" w:hAnsi="Avenir Book" w:cs="Arial"/>
          <w:sz w:val="20"/>
        </w:rPr>
      </w:pPr>
    </w:p>
    <w:p w14:paraId="089B8CE0" w14:textId="7BCED09C" w:rsidR="00675CDA" w:rsidRDefault="00675CDA" w:rsidP="00675CDA">
      <w:pPr>
        <w:tabs>
          <w:tab w:val="left" w:pos="3536"/>
        </w:tabs>
        <w:rPr>
          <w:rFonts w:ascii="Avenir Book" w:hAnsi="Avenir Book" w:cs="Arial"/>
          <w:sz w:val="20"/>
        </w:rPr>
      </w:pPr>
    </w:p>
    <w:p w14:paraId="52783442" w14:textId="77777777" w:rsidR="00675CDA" w:rsidRPr="007C1D64" w:rsidRDefault="00675CDA" w:rsidP="00675CDA">
      <w:pPr>
        <w:tabs>
          <w:tab w:val="left" w:pos="3536"/>
        </w:tabs>
        <w:rPr>
          <w:rFonts w:ascii="Avenir Book" w:hAnsi="Avenir Book" w:cs="Arial"/>
          <w:sz w:val="20"/>
        </w:rPr>
        <w:sectPr w:rsidR="00675CDA" w:rsidRPr="007C1D64" w:rsidSect="001A47AA">
          <w:headerReference w:type="default" r:id="rId10"/>
          <w:footerReference w:type="default" r:id="rId11"/>
          <w:pgSz w:w="11907" w:h="16840" w:code="9"/>
          <w:pgMar w:top="1440" w:right="1440" w:bottom="1440" w:left="1440" w:header="851" w:footer="567" w:gutter="0"/>
          <w:cols w:space="720"/>
          <w:docGrid w:linePitch="299"/>
        </w:sectPr>
      </w:pPr>
    </w:p>
    <w:p w14:paraId="68799B5F" w14:textId="77777777" w:rsidR="00675CDA" w:rsidRPr="007C1D64" w:rsidRDefault="00675CDA" w:rsidP="00675CDA">
      <w:pPr>
        <w:pStyle w:val="SDMPDDPoASection"/>
        <w:pageBreakBefore/>
        <w:numPr>
          <w:ilvl w:val="1"/>
          <w:numId w:val="11"/>
        </w:numPr>
        <w:tabs>
          <w:tab w:val="clear" w:pos="2325"/>
        </w:tabs>
        <w:ind w:left="1729" w:hanging="1729"/>
        <w:rPr>
          <w:rFonts w:ascii="Avenir Book" w:hAnsi="Avenir Book"/>
        </w:rPr>
      </w:pPr>
      <w:bookmarkStart w:id="4" w:name="_Toc317686908"/>
      <w:r w:rsidRPr="007C1D64">
        <w:rPr>
          <w:rFonts w:ascii="Avenir Book" w:hAnsi="Avenir Book"/>
        </w:rPr>
        <w:lastRenderedPageBreak/>
        <w:tab/>
        <w:t xml:space="preserve">Description of project </w:t>
      </w:r>
      <w:bookmarkEnd w:id="4"/>
    </w:p>
    <w:p w14:paraId="1C4A6BB9"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 xml:space="preserve">Purpose and general description of project </w:t>
      </w:r>
    </w:p>
    <w:p w14:paraId="6E13545F" w14:textId="77777777" w:rsidR="00675CDA" w:rsidRPr="007C1D64" w:rsidRDefault="00675CDA" w:rsidP="00675CDA">
      <w:pPr>
        <w:pStyle w:val="SDMPDDPoASubSection1"/>
        <w:tabs>
          <w:tab w:val="clear" w:pos="1474"/>
        </w:tabs>
        <w:spacing w:before="0"/>
        <w:rPr>
          <w:rFonts w:ascii="Avenir Book" w:hAnsi="Avenir Book"/>
        </w:rPr>
      </w:pPr>
      <w:r w:rsidRPr="007C1D64">
        <w:rPr>
          <w:rFonts w:ascii="Avenir Book" w:hAnsi="Avenir Book"/>
        </w:rPr>
        <w:t xml:space="preserve">&gt;&gt; </w:t>
      </w:r>
      <w:r w:rsidRPr="007C1D64">
        <w:rPr>
          <w:rFonts w:ascii="Avenir Book" w:hAnsi="Avenir Book"/>
          <w:b w:val="0"/>
          <w:i/>
        </w:rPr>
        <w:t>(Provide a brief description of the project including the description of scenario existing prior to the implementation of the project.)</w:t>
      </w:r>
    </w:p>
    <w:p w14:paraId="7698BB3E" w14:textId="73F7E9E6" w:rsidR="00675CDA" w:rsidRPr="00255083" w:rsidRDefault="00675CDA" w:rsidP="00675CDA">
      <w:pPr>
        <w:tabs>
          <w:tab w:val="left" w:pos="3536"/>
        </w:tabs>
        <w:rPr>
          <w:rFonts w:asciiTheme="minorHAnsi" w:hAnsiTheme="minorHAnsi" w:cstheme="minorHAnsi"/>
          <w:sz w:val="20"/>
        </w:rPr>
      </w:pPr>
      <w:r w:rsidRPr="00255083">
        <w:rPr>
          <w:rFonts w:asciiTheme="minorHAnsi" w:hAnsiTheme="minorHAnsi" w:cstheme="minorHAnsi"/>
          <w:sz w:val="20"/>
        </w:rPr>
        <w:t>The Efficient Cookstoves Project is an initiative developed and executed by the Brazilian NGO Instituto Perene that reduces greenhouse gas emissions by substituting</w:t>
      </w:r>
      <w:r w:rsidR="007D45D4">
        <w:rPr>
          <w:rFonts w:asciiTheme="minorHAnsi" w:hAnsiTheme="minorHAnsi" w:cstheme="minorHAnsi"/>
          <w:sz w:val="20"/>
        </w:rPr>
        <w:t xml:space="preserve"> 3,000</w:t>
      </w:r>
      <w:r w:rsidRPr="00255083">
        <w:rPr>
          <w:rFonts w:asciiTheme="minorHAnsi" w:hAnsiTheme="minorHAnsi" w:cstheme="minorHAnsi"/>
          <w:sz w:val="20"/>
        </w:rPr>
        <w:t xml:space="preserve"> rudimentary stoves with efficient cookstoves for domestic use. </w:t>
      </w:r>
      <w:r w:rsidR="00EE61AA" w:rsidRPr="00255083">
        <w:rPr>
          <w:rFonts w:asciiTheme="minorHAnsi" w:hAnsiTheme="minorHAnsi" w:cstheme="minorHAnsi"/>
          <w:sz w:val="20"/>
        </w:rPr>
        <w:t>Three</w:t>
      </w:r>
      <w:r w:rsidRPr="00255083">
        <w:rPr>
          <w:rFonts w:asciiTheme="minorHAnsi" w:hAnsiTheme="minorHAnsi" w:cstheme="minorHAnsi"/>
          <w:sz w:val="20"/>
        </w:rPr>
        <w:t xml:space="preserve"> thousand low-income rural families in Bahia state in </w:t>
      </w:r>
      <w:proofErr w:type="spellStart"/>
      <w:r w:rsidRPr="00255083">
        <w:rPr>
          <w:rFonts w:asciiTheme="minorHAnsi" w:hAnsiTheme="minorHAnsi" w:cstheme="minorHAnsi"/>
          <w:sz w:val="20"/>
        </w:rPr>
        <w:t>northeastern</w:t>
      </w:r>
      <w:proofErr w:type="spellEnd"/>
      <w:r w:rsidRPr="00255083">
        <w:rPr>
          <w:rFonts w:asciiTheme="minorHAnsi" w:hAnsiTheme="minorHAnsi" w:cstheme="minorHAnsi"/>
          <w:sz w:val="20"/>
        </w:rPr>
        <w:t xml:space="preserve"> Brazil will directly benefit from this project, with especially positive impacts for women </w:t>
      </w:r>
      <w:r w:rsidR="00EE61AA" w:rsidRPr="00255083">
        <w:rPr>
          <w:rFonts w:asciiTheme="minorHAnsi" w:hAnsiTheme="minorHAnsi" w:cstheme="minorHAnsi"/>
          <w:sz w:val="20"/>
        </w:rPr>
        <w:t>and children. Instituto Perene has two other</w:t>
      </w:r>
      <w:r w:rsidRPr="00255083">
        <w:rPr>
          <w:rFonts w:asciiTheme="minorHAnsi" w:hAnsiTheme="minorHAnsi" w:cstheme="minorHAnsi"/>
          <w:sz w:val="20"/>
        </w:rPr>
        <w:t xml:space="preserve"> cookstove project</w:t>
      </w:r>
      <w:r w:rsidR="00EE61AA" w:rsidRPr="00255083">
        <w:rPr>
          <w:rFonts w:asciiTheme="minorHAnsi" w:hAnsiTheme="minorHAnsi" w:cstheme="minorHAnsi"/>
          <w:sz w:val="20"/>
        </w:rPr>
        <w:t>s, GS832 and GS1028, underway in the region.</w:t>
      </w:r>
      <w:r w:rsidRPr="00255083">
        <w:rPr>
          <w:rFonts w:asciiTheme="minorHAnsi" w:hAnsiTheme="minorHAnsi" w:cstheme="minorHAnsi"/>
          <w:sz w:val="20"/>
        </w:rPr>
        <w:t xml:space="preserve"> Instituto Perene is now expanding this successful cookstove initiative to additional municipalities in Bahia through this project, Efficient Cookstoves in Bahia </w:t>
      </w:r>
      <w:r w:rsidR="00EE61AA" w:rsidRPr="00255083">
        <w:rPr>
          <w:rFonts w:asciiTheme="minorHAnsi" w:hAnsiTheme="minorHAnsi" w:cstheme="minorHAnsi"/>
          <w:sz w:val="20"/>
        </w:rPr>
        <w:t>I</w:t>
      </w:r>
      <w:r w:rsidRPr="00255083">
        <w:rPr>
          <w:rFonts w:asciiTheme="minorHAnsi" w:hAnsiTheme="minorHAnsi" w:cstheme="minorHAnsi"/>
          <w:sz w:val="20"/>
        </w:rPr>
        <w:t>II.</w:t>
      </w:r>
    </w:p>
    <w:p w14:paraId="434DFEB2" w14:textId="1B81D76E" w:rsidR="00EE61AA" w:rsidRPr="00255083" w:rsidRDefault="00EE61AA" w:rsidP="00675CDA">
      <w:pPr>
        <w:tabs>
          <w:tab w:val="left" w:pos="3536"/>
        </w:tabs>
        <w:rPr>
          <w:rFonts w:asciiTheme="minorHAnsi" w:hAnsiTheme="minorHAnsi" w:cstheme="minorHAnsi"/>
          <w:sz w:val="20"/>
        </w:rPr>
      </w:pPr>
    </w:p>
    <w:p w14:paraId="5C542797" w14:textId="77777777" w:rsidR="00675CDA" w:rsidRPr="00255083" w:rsidRDefault="00675CDA" w:rsidP="00675CDA">
      <w:pPr>
        <w:tabs>
          <w:tab w:val="left" w:pos="3536"/>
        </w:tabs>
        <w:rPr>
          <w:rFonts w:asciiTheme="minorHAnsi" w:hAnsiTheme="minorHAnsi" w:cstheme="minorHAnsi"/>
          <w:sz w:val="20"/>
        </w:rPr>
      </w:pPr>
      <w:r w:rsidRPr="00255083">
        <w:rPr>
          <w:rFonts w:asciiTheme="minorHAnsi" w:hAnsiTheme="minorHAnsi" w:cstheme="minorHAnsi"/>
          <w:sz w:val="20"/>
        </w:rPr>
        <w:t>The type of project activity proposed is an End-use Energy Efficiency Improvement, reducing the amount of energy required for domestic cooking in rural households, by substituting inefficient, rudimentary cookstoves with improved, efficient cookstoves.</w:t>
      </w:r>
    </w:p>
    <w:p w14:paraId="237FC59E" w14:textId="77777777" w:rsidR="00675CDA" w:rsidRPr="00255083" w:rsidRDefault="00675CDA" w:rsidP="00675CDA">
      <w:pPr>
        <w:tabs>
          <w:tab w:val="left" w:pos="3536"/>
        </w:tabs>
        <w:rPr>
          <w:rFonts w:asciiTheme="minorHAnsi" w:hAnsiTheme="minorHAnsi" w:cstheme="minorHAnsi"/>
          <w:sz w:val="20"/>
        </w:rPr>
      </w:pPr>
    </w:p>
    <w:p w14:paraId="77CCF83D" w14:textId="77777777" w:rsidR="00675CDA" w:rsidRPr="00255083" w:rsidRDefault="00675CDA" w:rsidP="00675CDA">
      <w:pPr>
        <w:tabs>
          <w:tab w:val="left" w:pos="3536"/>
        </w:tabs>
        <w:rPr>
          <w:rFonts w:asciiTheme="minorHAnsi" w:hAnsiTheme="minorHAnsi" w:cstheme="minorHAnsi"/>
          <w:sz w:val="20"/>
        </w:rPr>
      </w:pPr>
      <w:r w:rsidRPr="00255083">
        <w:rPr>
          <w:rFonts w:asciiTheme="minorHAnsi" w:hAnsiTheme="minorHAnsi" w:cstheme="minorHAnsi"/>
          <w:sz w:val="20"/>
        </w:rPr>
        <w:t xml:space="preserve">Approximately 3o million people in Brazil still depend on firewood for domestic cooking, with the highest concentration in the country´s </w:t>
      </w:r>
      <w:proofErr w:type="gramStart"/>
      <w:r w:rsidRPr="00255083">
        <w:rPr>
          <w:rFonts w:asciiTheme="minorHAnsi" w:hAnsiTheme="minorHAnsi" w:cstheme="minorHAnsi"/>
          <w:sz w:val="20"/>
        </w:rPr>
        <w:t xml:space="preserve">Northeast  </w:t>
      </w:r>
      <w:proofErr w:type="gramEnd"/>
      <w:sdt>
        <w:sdtPr>
          <w:rPr>
            <w:rFonts w:asciiTheme="minorHAnsi" w:hAnsiTheme="minorHAnsi" w:cstheme="minorHAnsi"/>
            <w:sz w:val="20"/>
          </w:rPr>
          <w:id w:val="777144097"/>
          <w:citation/>
        </w:sdtPr>
        <w:sdtContent>
          <w:r w:rsidRPr="00255083">
            <w:rPr>
              <w:rFonts w:asciiTheme="minorHAnsi" w:hAnsiTheme="minorHAnsi" w:cstheme="minorHAnsi"/>
              <w:sz w:val="20"/>
            </w:rPr>
            <w:fldChar w:fldCharType="begin"/>
          </w:r>
          <w:r w:rsidRPr="00255083">
            <w:rPr>
              <w:rFonts w:asciiTheme="minorHAnsi" w:hAnsiTheme="minorHAnsi" w:cstheme="minorHAnsi"/>
              <w:sz w:val="20"/>
              <w:lang w:val="en-US"/>
            </w:rPr>
            <w:instrText xml:space="preserve"> CITATION Gio17 \l 2070 </w:instrText>
          </w:r>
          <w:r w:rsidRPr="00255083">
            <w:rPr>
              <w:rFonts w:asciiTheme="minorHAnsi" w:hAnsiTheme="minorHAnsi" w:cstheme="minorHAnsi"/>
              <w:sz w:val="20"/>
            </w:rPr>
            <w:fldChar w:fldCharType="separate"/>
          </w:r>
          <w:r w:rsidR="0053532B" w:rsidRPr="0053532B">
            <w:rPr>
              <w:rFonts w:asciiTheme="minorHAnsi" w:hAnsiTheme="minorHAnsi" w:cstheme="minorHAnsi"/>
              <w:noProof/>
              <w:sz w:val="20"/>
              <w:lang w:val="en-US"/>
            </w:rPr>
            <w:t>(Gioda, 2017)</w:t>
          </w:r>
          <w:r w:rsidRPr="00255083">
            <w:rPr>
              <w:rFonts w:asciiTheme="minorHAnsi" w:hAnsiTheme="minorHAnsi" w:cstheme="minorHAnsi"/>
              <w:sz w:val="20"/>
            </w:rPr>
            <w:fldChar w:fldCharType="end"/>
          </w:r>
        </w:sdtContent>
      </w:sdt>
      <w:r w:rsidRPr="00255083">
        <w:rPr>
          <w:rFonts w:asciiTheme="minorHAnsi" w:hAnsiTheme="minorHAnsi" w:cstheme="minorHAnsi"/>
          <w:sz w:val="20"/>
        </w:rPr>
        <w:t xml:space="preserve">. </w:t>
      </w:r>
    </w:p>
    <w:p w14:paraId="0D5C450F" w14:textId="77777777" w:rsidR="00675CDA" w:rsidRPr="00255083" w:rsidRDefault="00675CDA" w:rsidP="00675CDA">
      <w:pPr>
        <w:tabs>
          <w:tab w:val="left" w:pos="3536"/>
        </w:tabs>
        <w:rPr>
          <w:rFonts w:asciiTheme="minorHAnsi" w:hAnsiTheme="minorHAnsi" w:cstheme="minorHAnsi"/>
          <w:sz w:val="20"/>
        </w:rPr>
      </w:pPr>
      <w:r w:rsidRPr="00255083">
        <w:rPr>
          <w:rFonts w:asciiTheme="minorHAnsi" w:hAnsiTheme="minorHAnsi" w:cstheme="minorHAnsi"/>
          <w:sz w:val="20"/>
          <w:lang w:val="en-US"/>
        </w:rPr>
        <w:t xml:space="preserve"> </w:t>
      </w:r>
      <w:r w:rsidRPr="00255083">
        <w:rPr>
          <w:rFonts w:asciiTheme="minorHAnsi" w:hAnsiTheme="minorHAnsi" w:cstheme="minorHAnsi"/>
          <w:sz w:val="20"/>
        </w:rPr>
        <w:t xml:space="preserve">The characteristics of the households involved in the project are: </w:t>
      </w:r>
    </w:p>
    <w:p w14:paraId="27D1FE88" w14:textId="3821F51D" w:rsidR="00675CDA" w:rsidRPr="00255083" w:rsidRDefault="00675CDA" w:rsidP="00675CDA">
      <w:pPr>
        <w:tabs>
          <w:tab w:val="left" w:pos="3536"/>
        </w:tabs>
        <w:rPr>
          <w:rFonts w:asciiTheme="minorHAnsi" w:hAnsiTheme="minorHAnsi" w:cstheme="minorHAnsi"/>
          <w:sz w:val="20"/>
        </w:rPr>
      </w:pPr>
    </w:p>
    <w:p w14:paraId="3E1E7615"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rural</w:t>
      </w:r>
    </w:p>
    <w:p w14:paraId="31A4D2D4" w14:textId="21F7992A"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low-income</w:t>
      </w:r>
    </w:p>
    <w:p w14:paraId="1B38E8A2" w14:textId="1104C95C"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 xml:space="preserve">population of African descent </w:t>
      </w:r>
    </w:p>
    <w:p w14:paraId="71414B9E" w14:textId="72E92B2A"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 xml:space="preserve">gather firewood from local forest fragments </w:t>
      </w:r>
    </w:p>
    <w:p w14:paraId="70FED226"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 xml:space="preserve">cook primarily with wood </w:t>
      </w:r>
    </w:p>
    <w:p w14:paraId="7AD0EF44"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proofErr w:type="gramStart"/>
      <w:r w:rsidRPr="00255083">
        <w:rPr>
          <w:rFonts w:asciiTheme="minorHAnsi" w:hAnsiTheme="minorHAnsi" w:cstheme="minorHAnsi"/>
          <w:sz w:val="20"/>
        </w:rPr>
        <w:t>cook</w:t>
      </w:r>
      <w:proofErr w:type="gramEnd"/>
      <w:r w:rsidRPr="00255083">
        <w:rPr>
          <w:rFonts w:asciiTheme="minorHAnsi" w:hAnsiTheme="minorHAnsi" w:cstheme="minorHAnsi"/>
          <w:sz w:val="20"/>
        </w:rPr>
        <w:t xml:space="preserve"> on open-air fires.  </w:t>
      </w:r>
    </w:p>
    <w:p w14:paraId="3C780076" w14:textId="0BCFD1BA" w:rsidR="00675CDA" w:rsidRPr="00255083" w:rsidRDefault="00675CDA" w:rsidP="00675CDA">
      <w:pPr>
        <w:tabs>
          <w:tab w:val="left" w:pos="3536"/>
        </w:tabs>
        <w:rPr>
          <w:rFonts w:asciiTheme="minorHAnsi" w:hAnsiTheme="minorHAnsi" w:cstheme="minorHAnsi"/>
          <w:sz w:val="20"/>
        </w:rPr>
      </w:pPr>
    </w:p>
    <w:p w14:paraId="6EBC12EA" w14:textId="77777777" w:rsidR="00255083" w:rsidRDefault="00255083" w:rsidP="002E3EB5">
      <w:pPr>
        <w:tabs>
          <w:tab w:val="left" w:pos="3536"/>
        </w:tabs>
        <w:jc w:val="left"/>
        <w:rPr>
          <w:rFonts w:ascii="Avenir Book" w:hAnsi="Avenir Book" w:cs="Arial"/>
          <w:sz w:val="20"/>
        </w:rPr>
      </w:pPr>
    </w:p>
    <w:p w14:paraId="402E7D04" w14:textId="79501882" w:rsidR="00255083" w:rsidRDefault="00255083" w:rsidP="002E3EB5">
      <w:pPr>
        <w:tabs>
          <w:tab w:val="left" w:pos="3536"/>
        </w:tabs>
        <w:jc w:val="left"/>
        <w:rPr>
          <w:rFonts w:ascii="Avenir Book" w:hAnsi="Avenir Book" w:cs="Arial"/>
          <w:sz w:val="20"/>
        </w:rPr>
      </w:pPr>
      <w:r w:rsidRPr="00EE61AA">
        <w:rPr>
          <w:rFonts w:ascii="Avenir Book" w:hAnsi="Avenir Book" w:cs="Arial"/>
          <w:noProof/>
          <w:sz w:val="20"/>
          <w:lang w:val="pt-BR" w:eastAsia="zh-CN"/>
        </w:rPr>
        <mc:AlternateContent>
          <mc:Choice Requires="wps">
            <w:drawing>
              <wp:anchor distT="0" distB="0" distL="114300" distR="114300" simplePos="0" relativeHeight="251692032" behindDoc="0" locked="0" layoutInCell="1" allowOverlap="1" wp14:anchorId="6782A7BD" wp14:editId="1626F1D4">
                <wp:simplePos x="0" y="0"/>
                <wp:positionH relativeFrom="column">
                  <wp:posOffset>4445</wp:posOffset>
                </wp:positionH>
                <wp:positionV relativeFrom="paragraph">
                  <wp:posOffset>12065</wp:posOffset>
                </wp:positionV>
                <wp:extent cx="3665855" cy="3415665"/>
                <wp:effectExtent l="0" t="0" r="10795" b="1333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855" cy="3415665"/>
                        </a:xfrm>
                        <a:prstGeom prst="rect">
                          <a:avLst/>
                        </a:prstGeom>
                        <a:solidFill>
                          <a:srgbClr val="FFFFFF"/>
                        </a:solidFill>
                        <a:ln w="9525">
                          <a:solidFill>
                            <a:srgbClr val="000000"/>
                          </a:solidFill>
                          <a:miter lim="800000"/>
                          <a:headEnd/>
                          <a:tailEnd/>
                        </a:ln>
                      </wps:spPr>
                      <wps:txbx>
                        <w:txbxContent>
                          <w:p w14:paraId="199B4678" w14:textId="77777777" w:rsidR="00924ADF" w:rsidRDefault="00924ADF" w:rsidP="00EE61AA">
                            <w:pPr>
                              <w:jc w:val="center"/>
                              <w:rPr>
                                <w:sz w:val="16"/>
                                <w:szCs w:val="16"/>
                              </w:rPr>
                            </w:pPr>
                            <w:r w:rsidRPr="00EE61AA">
                              <w:rPr>
                                <w:sz w:val="16"/>
                                <w:szCs w:val="16"/>
                              </w:rPr>
                              <w:t>Northeast Region has Highest Illiteracy Rate of Brazil</w:t>
                            </w:r>
                          </w:p>
                          <w:p w14:paraId="7DBB0B32" w14:textId="77777777" w:rsidR="00924ADF" w:rsidRDefault="00924ADF" w:rsidP="00EE61AA">
                            <w:pPr>
                              <w:jc w:val="center"/>
                              <w:rPr>
                                <w:sz w:val="16"/>
                                <w:szCs w:val="16"/>
                              </w:rPr>
                            </w:pPr>
                          </w:p>
                          <w:p w14:paraId="0BA97354" w14:textId="77777777" w:rsidR="00924ADF" w:rsidRDefault="00924ADF" w:rsidP="00EE61AA">
                            <w:pPr>
                              <w:jc w:val="center"/>
                              <w:rPr>
                                <w:sz w:val="16"/>
                                <w:szCs w:val="16"/>
                              </w:rPr>
                            </w:pPr>
                          </w:p>
                          <w:p w14:paraId="7EBA2239" w14:textId="77777777" w:rsidR="00924ADF" w:rsidRDefault="00924ADF" w:rsidP="00EE61AA">
                            <w:pPr>
                              <w:jc w:val="center"/>
                              <w:rPr>
                                <w:sz w:val="16"/>
                                <w:szCs w:val="16"/>
                              </w:rPr>
                            </w:pPr>
                          </w:p>
                          <w:p w14:paraId="20E31340" w14:textId="74EB30C6" w:rsidR="00924ADF" w:rsidRDefault="00924ADF" w:rsidP="00EE61AA">
                            <w:pPr>
                              <w:jc w:val="center"/>
                            </w:pPr>
                            <w:r>
                              <w:rPr>
                                <w:noProof/>
                                <w:lang w:val="pt-BR" w:eastAsia="zh-CN"/>
                              </w:rPr>
                              <w:drawing>
                                <wp:inline distT="0" distB="0" distL="0" distR="0" wp14:anchorId="2B3731F7" wp14:editId="24BC9787">
                                  <wp:extent cx="3347049" cy="3001721"/>
                                  <wp:effectExtent l="0" t="0" r="635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a:stretch>
                                            <a:fillRect/>
                                          </a:stretch>
                                        </pic:blipFill>
                                        <pic:spPr bwMode="auto">
                                          <a:xfrm>
                                            <a:off x="0" y="0"/>
                                            <a:ext cx="3356156" cy="30098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5pt;margin-top:.95pt;width:288.65pt;height:26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">
                <v:textbox>
                  <w:txbxContent>
                    <w:p w14:paraId="199B4678" w14:textId="77777777" w:rsidR="00924ADF" w:rsidRDefault="00924ADF" w:rsidP="00EE61AA">
                      <w:pPr>
                        <w:jc w:val="center"/>
                        <w:rPr>
                          <w:sz w:val="16"/>
                          <w:szCs w:val="16"/>
                        </w:rPr>
                      </w:pPr>
                      <w:r w:rsidRPr="00EE61AA">
                        <w:rPr>
                          <w:sz w:val="16"/>
                          <w:szCs w:val="16"/>
                        </w:rPr>
                        <w:t>Northeast Region has Highest Illiteracy Rate of Brazil</w:t>
                      </w:r>
                    </w:p>
                    <w:p w14:paraId="7DBB0B32" w14:textId="77777777" w:rsidR="00924ADF" w:rsidRDefault="00924ADF" w:rsidP="00EE61AA">
                      <w:pPr>
                        <w:jc w:val="center"/>
                        <w:rPr>
                          <w:sz w:val="16"/>
                          <w:szCs w:val="16"/>
                        </w:rPr>
                      </w:pPr>
                    </w:p>
                    <w:p w14:paraId="0BA97354" w14:textId="77777777" w:rsidR="00924ADF" w:rsidRDefault="00924ADF" w:rsidP="00EE61AA">
                      <w:pPr>
                        <w:jc w:val="center"/>
                        <w:rPr>
                          <w:sz w:val="16"/>
                          <w:szCs w:val="16"/>
                        </w:rPr>
                      </w:pPr>
                    </w:p>
                    <w:p w14:paraId="7EBA2239" w14:textId="77777777" w:rsidR="00924ADF" w:rsidRDefault="00924ADF" w:rsidP="00EE61AA">
                      <w:pPr>
                        <w:jc w:val="center"/>
                        <w:rPr>
                          <w:sz w:val="16"/>
                          <w:szCs w:val="16"/>
                        </w:rPr>
                      </w:pPr>
                    </w:p>
                    <w:p w14:paraId="20E31340" w14:textId="74EB30C6" w:rsidR="00924ADF" w:rsidRDefault="00924ADF" w:rsidP="00EE61AA">
                      <w:pPr>
                        <w:jc w:val="center"/>
                      </w:pPr>
                      <w:r>
                        <w:rPr>
                          <w:noProof/>
                          <w:lang w:val="pt-BR" w:eastAsia="zh-CN"/>
                        </w:rPr>
                        <w:drawing>
                          <wp:inline distT="0" distB="0" distL="0" distR="0" wp14:anchorId="2B3731F7" wp14:editId="24BC9787">
                            <wp:extent cx="3347049" cy="3001721"/>
                            <wp:effectExtent l="0" t="0" r="635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a:stretch>
                                      <a:fillRect/>
                                    </a:stretch>
                                  </pic:blipFill>
                                  <pic:spPr bwMode="auto">
                                    <a:xfrm>
                                      <a:off x="0" y="0"/>
                                      <a:ext cx="3356156" cy="3009889"/>
                                    </a:xfrm>
                                    <a:prstGeom prst="rect">
                                      <a:avLst/>
                                    </a:prstGeom>
                                    <a:noFill/>
                                    <a:ln>
                                      <a:noFill/>
                                    </a:ln>
                                  </pic:spPr>
                                </pic:pic>
                              </a:graphicData>
                            </a:graphic>
                          </wp:inline>
                        </w:drawing>
                      </w:r>
                    </w:p>
                  </w:txbxContent>
                </v:textbox>
                <w10:wrap type="square"/>
              </v:shape>
            </w:pict>
          </mc:Fallback>
        </mc:AlternateContent>
      </w:r>
    </w:p>
    <w:p w14:paraId="527ECC68" w14:textId="77777777" w:rsidR="00255083" w:rsidRDefault="00255083" w:rsidP="002E3EB5">
      <w:pPr>
        <w:tabs>
          <w:tab w:val="left" w:pos="3536"/>
        </w:tabs>
        <w:jc w:val="left"/>
        <w:rPr>
          <w:rFonts w:ascii="Avenir Book" w:hAnsi="Avenir Book" w:cs="Arial"/>
          <w:sz w:val="20"/>
        </w:rPr>
      </w:pPr>
    </w:p>
    <w:p w14:paraId="62B672FA" w14:textId="596AF435" w:rsidR="00675CDA" w:rsidRPr="00255083" w:rsidRDefault="00B35530" w:rsidP="00B35530">
      <w:pPr>
        <w:tabs>
          <w:tab w:val="left" w:pos="3536"/>
        </w:tabs>
        <w:spacing w:line="276" w:lineRule="auto"/>
        <w:jc w:val="left"/>
        <w:rPr>
          <w:rFonts w:asciiTheme="minorHAnsi" w:hAnsiTheme="minorHAnsi" w:cstheme="minorHAnsi"/>
          <w:sz w:val="20"/>
        </w:rPr>
      </w:pPr>
      <w:r>
        <w:rPr>
          <w:rFonts w:asciiTheme="minorHAnsi" w:hAnsiTheme="minorHAnsi" w:cstheme="minorHAnsi"/>
          <w:noProof/>
          <w:sz w:val="20"/>
          <w:lang w:val="pt-BR" w:eastAsia="zh-CN"/>
        </w:rPr>
        <mc:AlternateContent>
          <mc:Choice Requires="wps">
            <w:drawing>
              <wp:anchor distT="0" distB="0" distL="114300" distR="114300" simplePos="0" relativeHeight="251702272" behindDoc="0" locked="0" layoutInCell="1" allowOverlap="1" wp14:anchorId="29040795" wp14:editId="1CDF00D4">
                <wp:simplePos x="0" y="0"/>
                <wp:positionH relativeFrom="column">
                  <wp:posOffset>-2505530</wp:posOffset>
                </wp:positionH>
                <wp:positionV relativeFrom="paragraph">
                  <wp:posOffset>513631</wp:posOffset>
                </wp:positionV>
                <wp:extent cx="672860" cy="1690777"/>
                <wp:effectExtent l="19050" t="19050" r="13335" b="24130"/>
                <wp:wrapNone/>
                <wp:docPr id="684" name="Oval 684"/>
                <wp:cNvGraphicFramePr/>
                <a:graphic xmlns:a="http://schemas.openxmlformats.org/drawingml/2006/main">
                  <a:graphicData uri="http://schemas.microsoft.com/office/word/2010/wordprocessingShape">
                    <wps:wsp>
                      <wps:cNvSpPr/>
                      <wps:spPr>
                        <a:xfrm>
                          <a:off x="0" y="0"/>
                          <a:ext cx="672860" cy="169077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684" o:spid="_x0000_s1026" style="position:absolute;margin-left:-197.3pt;margin-top:40.45pt;width:53pt;height:133.1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" filled="f" strokecolor="red" strokeweight="2.25pt">
                <v:stroke joinstyle="miter"/>
              </v:oval>
            </w:pict>
          </mc:Fallback>
        </mc:AlternateContent>
      </w:r>
      <w:r w:rsidR="00675CDA" w:rsidRPr="00255083">
        <w:rPr>
          <w:rFonts w:asciiTheme="minorHAnsi" w:hAnsiTheme="minorHAnsi" w:cstheme="minorHAnsi"/>
          <w:sz w:val="20"/>
        </w:rPr>
        <w:t xml:space="preserve">The </w:t>
      </w:r>
      <w:proofErr w:type="spellStart"/>
      <w:r w:rsidR="00675CDA" w:rsidRPr="00255083">
        <w:rPr>
          <w:rFonts w:asciiTheme="minorHAnsi" w:hAnsiTheme="minorHAnsi" w:cstheme="minorHAnsi"/>
          <w:sz w:val="20"/>
        </w:rPr>
        <w:t>Northeastern</w:t>
      </w:r>
      <w:proofErr w:type="spellEnd"/>
      <w:r w:rsidR="00675CDA" w:rsidRPr="00255083">
        <w:rPr>
          <w:rFonts w:asciiTheme="minorHAnsi" w:hAnsiTheme="minorHAnsi" w:cstheme="minorHAnsi"/>
          <w:sz w:val="20"/>
        </w:rPr>
        <w:t xml:space="preserve"> region of </w:t>
      </w:r>
      <w:r w:rsidR="001B0FA7" w:rsidRPr="00255083">
        <w:rPr>
          <w:rFonts w:asciiTheme="minorHAnsi" w:hAnsiTheme="minorHAnsi" w:cstheme="minorHAnsi"/>
          <w:sz w:val="20"/>
        </w:rPr>
        <w:t>Brazil</w:t>
      </w:r>
      <w:r w:rsidR="00675CDA" w:rsidRPr="00255083">
        <w:rPr>
          <w:rFonts w:asciiTheme="minorHAnsi" w:hAnsiTheme="minorHAnsi" w:cstheme="minorHAnsi"/>
          <w:sz w:val="20"/>
        </w:rPr>
        <w:t xml:space="preserve"> has the highest concentration of poor people in all of South and Central America.  </w:t>
      </w:r>
      <w:r w:rsidR="001B0FA7" w:rsidRPr="00255083">
        <w:rPr>
          <w:rFonts w:asciiTheme="minorHAnsi" w:hAnsiTheme="minorHAnsi" w:cstheme="minorHAnsi"/>
          <w:sz w:val="20"/>
        </w:rPr>
        <w:t>Within the country, the project focus state of Bahia is home to the largest population considered extremely poor (</w:t>
      </w:r>
      <w:r w:rsidR="00C07190" w:rsidRPr="00255083">
        <w:rPr>
          <w:rFonts w:asciiTheme="minorHAnsi" w:hAnsiTheme="minorHAnsi" w:cstheme="minorHAnsi"/>
          <w:sz w:val="20"/>
        </w:rPr>
        <w:t>income under US$</w:t>
      </w:r>
      <w:r>
        <w:rPr>
          <w:rFonts w:asciiTheme="minorHAnsi" w:hAnsiTheme="minorHAnsi" w:cstheme="minorHAnsi"/>
          <w:sz w:val="20"/>
        </w:rPr>
        <w:t>35</w:t>
      </w:r>
      <w:r w:rsidR="00C07190" w:rsidRPr="00255083">
        <w:rPr>
          <w:rFonts w:asciiTheme="minorHAnsi" w:hAnsiTheme="minorHAnsi" w:cstheme="minorHAnsi"/>
          <w:sz w:val="20"/>
        </w:rPr>
        <w:t xml:space="preserve">/month) </w:t>
      </w:r>
      <w:r w:rsidR="001B0FA7" w:rsidRPr="00255083">
        <w:rPr>
          <w:rFonts w:asciiTheme="minorHAnsi" w:hAnsiTheme="minorHAnsi" w:cstheme="minorHAnsi"/>
          <w:sz w:val="20"/>
        </w:rPr>
        <w:t>and poor</w:t>
      </w:r>
      <w:r w:rsidR="00C07190" w:rsidRPr="00255083">
        <w:rPr>
          <w:rFonts w:asciiTheme="minorHAnsi" w:hAnsiTheme="minorHAnsi" w:cstheme="minorHAnsi"/>
          <w:sz w:val="20"/>
        </w:rPr>
        <w:t xml:space="preserve"> (income </w:t>
      </w:r>
      <w:proofErr w:type="gramStart"/>
      <w:r w:rsidR="00C07190" w:rsidRPr="00255083">
        <w:rPr>
          <w:rFonts w:asciiTheme="minorHAnsi" w:hAnsiTheme="minorHAnsi" w:cstheme="minorHAnsi"/>
          <w:sz w:val="20"/>
        </w:rPr>
        <w:t>between  US</w:t>
      </w:r>
      <w:proofErr w:type="gramEnd"/>
      <w:r w:rsidR="00C07190" w:rsidRPr="00255083">
        <w:rPr>
          <w:rFonts w:asciiTheme="minorHAnsi" w:hAnsiTheme="minorHAnsi" w:cstheme="minorHAnsi"/>
          <w:sz w:val="20"/>
        </w:rPr>
        <w:t>$</w:t>
      </w:r>
      <w:r>
        <w:rPr>
          <w:rFonts w:asciiTheme="minorHAnsi" w:hAnsiTheme="minorHAnsi" w:cstheme="minorHAnsi"/>
          <w:sz w:val="20"/>
        </w:rPr>
        <w:t>35</w:t>
      </w:r>
      <w:r w:rsidR="00C07190" w:rsidRPr="00255083">
        <w:rPr>
          <w:rFonts w:asciiTheme="minorHAnsi" w:hAnsiTheme="minorHAnsi" w:cstheme="minorHAnsi"/>
          <w:sz w:val="20"/>
        </w:rPr>
        <w:t xml:space="preserve"> and </w:t>
      </w:r>
      <w:r>
        <w:rPr>
          <w:rFonts w:asciiTheme="minorHAnsi" w:hAnsiTheme="minorHAnsi" w:cstheme="minorHAnsi"/>
          <w:sz w:val="20"/>
        </w:rPr>
        <w:t>65</w:t>
      </w:r>
      <w:r w:rsidR="00C07190" w:rsidRPr="00255083">
        <w:rPr>
          <w:rFonts w:asciiTheme="minorHAnsi" w:hAnsiTheme="minorHAnsi" w:cstheme="minorHAnsi"/>
          <w:sz w:val="20"/>
        </w:rPr>
        <w:t>/month)</w:t>
      </w:r>
      <w:r w:rsidR="001B0FA7" w:rsidRPr="00255083">
        <w:rPr>
          <w:rFonts w:asciiTheme="minorHAnsi" w:hAnsiTheme="minorHAnsi" w:cstheme="minorHAnsi"/>
          <w:sz w:val="20"/>
        </w:rPr>
        <w:t xml:space="preserve"> </w:t>
      </w:r>
      <w:sdt>
        <w:sdtPr>
          <w:rPr>
            <w:rFonts w:asciiTheme="minorHAnsi" w:hAnsiTheme="minorHAnsi" w:cstheme="minorHAnsi"/>
            <w:sz w:val="20"/>
          </w:rPr>
          <w:id w:val="1232114230"/>
          <w:citation/>
        </w:sdtPr>
        <w:sdtContent>
          <w:r w:rsidR="001B0FA7" w:rsidRPr="00255083">
            <w:rPr>
              <w:rFonts w:asciiTheme="minorHAnsi" w:hAnsiTheme="minorHAnsi" w:cstheme="minorHAnsi"/>
              <w:sz w:val="20"/>
            </w:rPr>
            <w:fldChar w:fldCharType="begin"/>
          </w:r>
          <w:r w:rsidR="001B0FA7" w:rsidRPr="00255083">
            <w:rPr>
              <w:rFonts w:asciiTheme="minorHAnsi" w:hAnsiTheme="minorHAnsi" w:cstheme="minorHAnsi"/>
              <w:sz w:val="20"/>
              <w:lang w:val="en-US"/>
            </w:rPr>
            <w:instrText xml:space="preserve"> CITATION deC11 \l 2070 </w:instrText>
          </w:r>
          <w:r w:rsidR="001B0FA7" w:rsidRPr="00255083">
            <w:rPr>
              <w:rFonts w:asciiTheme="minorHAnsi" w:hAnsiTheme="minorHAnsi" w:cstheme="minorHAnsi"/>
              <w:sz w:val="20"/>
            </w:rPr>
            <w:fldChar w:fldCharType="separate"/>
          </w:r>
          <w:r w:rsidR="0053532B" w:rsidRPr="0053532B">
            <w:rPr>
              <w:rFonts w:asciiTheme="minorHAnsi" w:hAnsiTheme="minorHAnsi" w:cstheme="minorHAnsi"/>
              <w:noProof/>
              <w:sz w:val="20"/>
              <w:lang w:val="en-US"/>
            </w:rPr>
            <w:t>(de Castro, 2011)</w:t>
          </w:r>
          <w:r w:rsidR="001B0FA7" w:rsidRPr="00255083">
            <w:rPr>
              <w:rFonts w:asciiTheme="minorHAnsi" w:hAnsiTheme="minorHAnsi" w:cstheme="minorHAnsi"/>
              <w:sz w:val="20"/>
            </w:rPr>
            <w:fldChar w:fldCharType="end"/>
          </w:r>
        </w:sdtContent>
      </w:sdt>
      <w:r w:rsidR="001B0FA7" w:rsidRPr="00255083">
        <w:rPr>
          <w:rFonts w:asciiTheme="minorHAnsi" w:hAnsiTheme="minorHAnsi" w:cstheme="minorHAnsi"/>
          <w:sz w:val="20"/>
        </w:rPr>
        <w:t xml:space="preserve">. </w:t>
      </w:r>
      <w:r w:rsidR="00675CDA" w:rsidRPr="00255083">
        <w:rPr>
          <w:rFonts w:asciiTheme="minorHAnsi" w:hAnsiTheme="minorHAnsi" w:cstheme="minorHAnsi"/>
          <w:sz w:val="20"/>
        </w:rPr>
        <w:t xml:space="preserve">Although </w:t>
      </w:r>
      <w:r w:rsidR="00C07190" w:rsidRPr="00255083">
        <w:rPr>
          <w:rFonts w:asciiTheme="minorHAnsi" w:hAnsiTheme="minorHAnsi" w:cstheme="minorHAnsi"/>
          <w:sz w:val="20"/>
        </w:rPr>
        <w:t>significant</w:t>
      </w:r>
      <w:r w:rsidR="00675CDA" w:rsidRPr="00255083">
        <w:rPr>
          <w:rFonts w:asciiTheme="minorHAnsi" w:hAnsiTheme="minorHAnsi" w:cstheme="minorHAnsi"/>
          <w:sz w:val="20"/>
        </w:rPr>
        <w:t xml:space="preserve"> </w:t>
      </w:r>
      <w:r w:rsidR="00C07190" w:rsidRPr="00255083">
        <w:rPr>
          <w:rFonts w:asciiTheme="minorHAnsi" w:hAnsiTheme="minorHAnsi" w:cstheme="minorHAnsi"/>
          <w:sz w:val="20"/>
        </w:rPr>
        <w:t xml:space="preserve">socio-economic </w:t>
      </w:r>
      <w:r w:rsidR="00675CDA" w:rsidRPr="00255083">
        <w:rPr>
          <w:rFonts w:asciiTheme="minorHAnsi" w:hAnsiTheme="minorHAnsi" w:cstheme="minorHAnsi"/>
          <w:sz w:val="20"/>
        </w:rPr>
        <w:t>progress has been made in</w:t>
      </w:r>
      <w:r w:rsidR="00C07190" w:rsidRPr="00255083">
        <w:rPr>
          <w:rFonts w:asciiTheme="minorHAnsi" w:hAnsiTheme="minorHAnsi" w:cstheme="minorHAnsi"/>
          <w:sz w:val="20"/>
        </w:rPr>
        <w:t xml:space="preserve"> rural Bahia in</w:t>
      </w:r>
      <w:r w:rsidR="00675CDA" w:rsidRPr="00255083">
        <w:rPr>
          <w:rFonts w:asciiTheme="minorHAnsi" w:hAnsiTheme="minorHAnsi" w:cstheme="minorHAnsi"/>
          <w:sz w:val="20"/>
        </w:rPr>
        <w:t xml:space="preserve"> the past decades, indicators such as illiteracy rate</w:t>
      </w:r>
      <w:r w:rsidR="002E3EB5" w:rsidRPr="00255083">
        <w:rPr>
          <w:rFonts w:asciiTheme="minorHAnsi" w:hAnsiTheme="minorHAnsi" w:cstheme="minorHAnsi"/>
          <w:sz w:val="20"/>
        </w:rPr>
        <w:t xml:space="preserve"> (table at </w:t>
      </w:r>
      <w:r w:rsidR="00255083" w:rsidRPr="00255083">
        <w:rPr>
          <w:rFonts w:asciiTheme="minorHAnsi" w:hAnsiTheme="minorHAnsi" w:cstheme="minorHAnsi"/>
          <w:sz w:val="20"/>
        </w:rPr>
        <w:t>left</w:t>
      </w:r>
      <w:r w:rsidR="002E3EB5" w:rsidRPr="00255083">
        <w:rPr>
          <w:rFonts w:asciiTheme="minorHAnsi" w:hAnsiTheme="minorHAnsi" w:cstheme="minorHAnsi"/>
          <w:sz w:val="20"/>
        </w:rPr>
        <w:t>)</w:t>
      </w:r>
      <w:r w:rsidR="00675CDA" w:rsidRPr="00255083">
        <w:rPr>
          <w:rFonts w:asciiTheme="minorHAnsi" w:hAnsiTheme="minorHAnsi" w:cstheme="minorHAnsi"/>
          <w:sz w:val="20"/>
        </w:rPr>
        <w:t xml:space="preserve">, </w:t>
      </w:r>
      <w:r w:rsidR="002E3EB5" w:rsidRPr="00255083">
        <w:rPr>
          <w:rFonts w:asciiTheme="minorHAnsi" w:hAnsiTheme="minorHAnsi" w:cstheme="minorHAnsi"/>
          <w:sz w:val="20"/>
        </w:rPr>
        <w:t xml:space="preserve">demonstrate </w:t>
      </w:r>
      <w:r w:rsidR="00675CDA" w:rsidRPr="00255083">
        <w:rPr>
          <w:rFonts w:asciiTheme="minorHAnsi" w:hAnsiTheme="minorHAnsi" w:cstheme="minorHAnsi"/>
          <w:sz w:val="20"/>
        </w:rPr>
        <w:t>there is still much to be done.</w:t>
      </w:r>
      <w:r w:rsidR="00C81D18">
        <w:rPr>
          <w:rFonts w:asciiTheme="minorHAnsi" w:hAnsiTheme="minorHAnsi" w:cstheme="minorHAnsi"/>
          <w:sz w:val="20"/>
        </w:rPr>
        <w:t xml:space="preserve"> Brazil´s northeast, circled in red, has the highest illiteracy rate in the </w:t>
      </w:r>
      <w:proofErr w:type="gramStart"/>
      <w:r w:rsidR="00C81D18">
        <w:rPr>
          <w:rFonts w:asciiTheme="minorHAnsi" w:hAnsiTheme="minorHAnsi" w:cstheme="minorHAnsi"/>
          <w:sz w:val="20"/>
        </w:rPr>
        <w:t>country</w:t>
      </w:r>
      <w:r w:rsidR="00675CDA" w:rsidRPr="00255083">
        <w:rPr>
          <w:rFonts w:asciiTheme="minorHAnsi" w:hAnsiTheme="minorHAnsi" w:cstheme="minorHAnsi"/>
          <w:sz w:val="20"/>
        </w:rPr>
        <w:t xml:space="preserve">  </w:t>
      </w:r>
      <w:proofErr w:type="gramEnd"/>
      <w:sdt>
        <w:sdtPr>
          <w:rPr>
            <w:rFonts w:asciiTheme="minorHAnsi" w:hAnsiTheme="minorHAnsi" w:cstheme="minorHAnsi"/>
            <w:sz w:val="20"/>
          </w:rPr>
          <w:id w:val="-698165550"/>
          <w:citation/>
        </w:sdtPr>
        <w:sdtContent>
          <w:r w:rsidR="00675CDA" w:rsidRPr="00255083">
            <w:rPr>
              <w:rFonts w:asciiTheme="minorHAnsi" w:hAnsiTheme="minorHAnsi" w:cstheme="minorHAnsi"/>
              <w:sz w:val="20"/>
            </w:rPr>
            <w:fldChar w:fldCharType="begin"/>
          </w:r>
          <w:r w:rsidR="00675CDA" w:rsidRPr="00255083">
            <w:rPr>
              <w:rFonts w:asciiTheme="minorHAnsi" w:hAnsiTheme="minorHAnsi" w:cstheme="minorHAnsi"/>
              <w:sz w:val="20"/>
              <w:lang w:val="en-US"/>
            </w:rPr>
            <w:instrText xml:space="preserve">CITATION Ins111 \l 2070 </w:instrText>
          </w:r>
          <w:r w:rsidR="00675CDA" w:rsidRPr="00255083">
            <w:rPr>
              <w:rFonts w:asciiTheme="minorHAnsi" w:hAnsiTheme="minorHAnsi" w:cstheme="minorHAnsi"/>
              <w:sz w:val="20"/>
            </w:rPr>
            <w:fldChar w:fldCharType="separate"/>
          </w:r>
          <w:r w:rsidR="0053532B" w:rsidRPr="0053532B">
            <w:rPr>
              <w:rFonts w:asciiTheme="minorHAnsi" w:hAnsiTheme="minorHAnsi" w:cstheme="minorHAnsi"/>
              <w:noProof/>
              <w:sz w:val="20"/>
              <w:lang w:val="en-US"/>
            </w:rPr>
            <w:t>(IBGE, 2011)</w:t>
          </w:r>
          <w:r w:rsidR="00675CDA" w:rsidRPr="00255083">
            <w:rPr>
              <w:rFonts w:asciiTheme="minorHAnsi" w:hAnsiTheme="minorHAnsi" w:cstheme="minorHAnsi"/>
              <w:sz w:val="20"/>
            </w:rPr>
            <w:fldChar w:fldCharType="end"/>
          </w:r>
        </w:sdtContent>
      </w:sdt>
      <w:r w:rsidR="00C07190" w:rsidRPr="00255083">
        <w:rPr>
          <w:rFonts w:asciiTheme="minorHAnsi" w:hAnsiTheme="minorHAnsi" w:cstheme="minorHAnsi"/>
          <w:noProof/>
          <w:lang w:val="en-US" w:eastAsia="zh-CN"/>
        </w:rPr>
        <w:t xml:space="preserve"> </w:t>
      </w:r>
    </w:p>
    <w:p w14:paraId="0C65BEEF" w14:textId="77777777" w:rsidR="00675CDA" w:rsidRPr="00255083" w:rsidRDefault="00675CDA" w:rsidP="00675CDA">
      <w:pPr>
        <w:tabs>
          <w:tab w:val="left" w:pos="3536"/>
        </w:tabs>
        <w:rPr>
          <w:rFonts w:asciiTheme="minorHAnsi" w:hAnsiTheme="minorHAnsi" w:cstheme="minorHAnsi"/>
          <w:sz w:val="20"/>
        </w:rPr>
      </w:pPr>
    </w:p>
    <w:p w14:paraId="1837AA97" w14:textId="77777777" w:rsidR="002E3EB5" w:rsidRPr="00255083" w:rsidRDefault="002E3EB5" w:rsidP="00675CDA">
      <w:pPr>
        <w:tabs>
          <w:tab w:val="left" w:pos="3536"/>
        </w:tabs>
        <w:rPr>
          <w:rFonts w:asciiTheme="minorHAnsi" w:hAnsiTheme="minorHAnsi" w:cstheme="minorHAnsi"/>
          <w:sz w:val="20"/>
          <w:lang w:val="en-US"/>
        </w:rPr>
      </w:pPr>
    </w:p>
    <w:p w14:paraId="2A981296" w14:textId="77777777" w:rsidR="002E3EB5" w:rsidRDefault="002E3EB5" w:rsidP="00675CDA">
      <w:pPr>
        <w:tabs>
          <w:tab w:val="left" w:pos="3536"/>
        </w:tabs>
        <w:rPr>
          <w:rFonts w:ascii="Avenir Book" w:hAnsi="Avenir Book" w:cs="Arial"/>
          <w:sz w:val="20"/>
          <w:lang w:val="en-US"/>
        </w:rPr>
      </w:pPr>
    </w:p>
    <w:p w14:paraId="270DD305" w14:textId="77777777" w:rsidR="002E3EB5" w:rsidRDefault="002E3EB5" w:rsidP="00675CDA">
      <w:pPr>
        <w:tabs>
          <w:tab w:val="left" w:pos="3536"/>
        </w:tabs>
        <w:rPr>
          <w:rFonts w:ascii="Avenir Book" w:hAnsi="Avenir Book" w:cs="Arial"/>
          <w:sz w:val="20"/>
          <w:lang w:val="en-US"/>
        </w:rPr>
      </w:pPr>
    </w:p>
    <w:p w14:paraId="58652814" w14:textId="77777777" w:rsidR="002E3EB5" w:rsidRDefault="002E3EB5" w:rsidP="00675CDA">
      <w:pPr>
        <w:tabs>
          <w:tab w:val="left" w:pos="3536"/>
        </w:tabs>
        <w:rPr>
          <w:rFonts w:ascii="Avenir Book" w:hAnsi="Avenir Book" w:cs="Arial"/>
          <w:sz w:val="20"/>
          <w:lang w:val="en-US"/>
        </w:rPr>
      </w:pPr>
    </w:p>
    <w:p w14:paraId="3BBF691F" w14:textId="77777777" w:rsidR="002E3EB5" w:rsidRDefault="002E3EB5" w:rsidP="00675CDA">
      <w:pPr>
        <w:tabs>
          <w:tab w:val="left" w:pos="3536"/>
        </w:tabs>
        <w:rPr>
          <w:rFonts w:ascii="Avenir Book" w:hAnsi="Avenir Book" w:cs="Arial"/>
          <w:sz w:val="20"/>
          <w:lang w:val="en-US"/>
        </w:rPr>
      </w:pPr>
    </w:p>
    <w:p w14:paraId="32EDBED3" w14:textId="77777777" w:rsidR="002E3EB5" w:rsidRDefault="002E3EB5" w:rsidP="00675CDA">
      <w:pPr>
        <w:tabs>
          <w:tab w:val="left" w:pos="3536"/>
        </w:tabs>
        <w:rPr>
          <w:rFonts w:ascii="Avenir Book" w:hAnsi="Avenir Book" w:cs="Arial"/>
          <w:sz w:val="20"/>
          <w:lang w:val="en-US"/>
        </w:rPr>
      </w:pPr>
    </w:p>
    <w:p w14:paraId="65BE7739" w14:textId="77777777" w:rsidR="002E3EB5" w:rsidRDefault="002E3EB5" w:rsidP="00675CDA">
      <w:pPr>
        <w:tabs>
          <w:tab w:val="left" w:pos="3536"/>
        </w:tabs>
        <w:rPr>
          <w:rFonts w:ascii="Avenir Book" w:hAnsi="Avenir Book" w:cs="Arial"/>
          <w:sz w:val="20"/>
          <w:lang w:val="en-US"/>
        </w:rPr>
      </w:pPr>
    </w:p>
    <w:p w14:paraId="365A8FB2" w14:textId="0B02EEBB" w:rsidR="00675CDA" w:rsidRPr="00255083" w:rsidRDefault="00675CDA" w:rsidP="00675CDA">
      <w:pPr>
        <w:tabs>
          <w:tab w:val="left" w:pos="3536"/>
        </w:tabs>
        <w:rPr>
          <w:rFonts w:asciiTheme="minorHAnsi" w:hAnsiTheme="minorHAnsi" w:cstheme="minorHAnsi"/>
          <w:sz w:val="20"/>
          <w:lang w:val="en-US"/>
        </w:rPr>
      </w:pPr>
      <w:r w:rsidRPr="00255083">
        <w:rPr>
          <w:rFonts w:asciiTheme="minorHAnsi" w:hAnsiTheme="minorHAnsi" w:cstheme="minorHAnsi"/>
          <w:sz w:val="20"/>
          <w:lang w:val="en-US"/>
        </w:rPr>
        <w:t xml:space="preserve">Traditional stoves are composed of </w:t>
      </w:r>
      <w:proofErr w:type="gramStart"/>
      <w:r w:rsidRPr="00255083">
        <w:rPr>
          <w:rFonts w:asciiTheme="minorHAnsi" w:hAnsiTheme="minorHAnsi" w:cstheme="minorHAnsi"/>
          <w:sz w:val="20"/>
          <w:lang w:val="en-US"/>
        </w:rPr>
        <w:t>a  few</w:t>
      </w:r>
      <w:proofErr w:type="gramEnd"/>
      <w:r w:rsidRPr="00255083">
        <w:rPr>
          <w:rFonts w:asciiTheme="minorHAnsi" w:hAnsiTheme="minorHAnsi" w:cstheme="minorHAnsi"/>
          <w:sz w:val="20"/>
          <w:lang w:val="en-US"/>
        </w:rPr>
        <w:t xml:space="preserve">  stones or loose bricks, cobbled together to support a pot over an open fire. These rudimentary devices do not have a chimney and have extremely low thermal efficiency, below 10%, with high emission of </w:t>
      </w:r>
      <w:r w:rsidR="008F3F4A" w:rsidRPr="00255083">
        <w:rPr>
          <w:rFonts w:asciiTheme="minorHAnsi" w:hAnsiTheme="minorHAnsi" w:cstheme="minorHAnsi"/>
          <w:sz w:val="20"/>
          <w:lang w:val="en-US"/>
        </w:rPr>
        <w:t>pollutants</w:t>
      </w:r>
      <w:r w:rsidRPr="00255083">
        <w:rPr>
          <w:rFonts w:asciiTheme="minorHAnsi" w:hAnsiTheme="minorHAnsi" w:cstheme="minorHAnsi"/>
          <w:sz w:val="20"/>
          <w:lang w:val="en-US"/>
        </w:rPr>
        <w:t xml:space="preserve">, especially particulate matter </w:t>
      </w:r>
      <w:sdt>
        <w:sdtPr>
          <w:rPr>
            <w:rFonts w:asciiTheme="minorHAnsi" w:hAnsiTheme="minorHAnsi" w:cstheme="minorHAnsi"/>
            <w:sz w:val="20"/>
            <w:lang w:val="en-US"/>
          </w:rPr>
          <w:id w:val="371813995"/>
          <w:citation/>
        </w:sdtPr>
        <w:sdtContent>
          <w:r w:rsidRPr="00255083">
            <w:rPr>
              <w:rFonts w:asciiTheme="minorHAnsi" w:hAnsiTheme="minorHAnsi" w:cstheme="minorHAnsi"/>
              <w:sz w:val="20"/>
              <w:lang w:val="en-US"/>
            </w:rPr>
            <w:fldChar w:fldCharType="begin"/>
          </w:r>
          <w:r w:rsidRPr="00255083">
            <w:rPr>
              <w:rFonts w:asciiTheme="minorHAnsi" w:hAnsiTheme="minorHAnsi" w:cstheme="minorHAnsi"/>
              <w:sz w:val="20"/>
              <w:lang w:val="en-US"/>
            </w:rPr>
            <w:instrText xml:space="preserve"> CITATION Gio17 \l 2070 </w:instrText>
          </w:r>
          <w:r w:rsidRPr="00255083">
            <w:rPr>
              <w:rFonts w:asciiTheme="minorHAnsi" w:hAnsiTheme="minorHAnsi" w:cstheme="minorHAnsi"/>
              <w:sz w:val="20"/>
              <w:lang w:val="en-US"/>
            </w:rPr>
            <w:fldChar w:fldCharType="separate"/>
          </w:r>
          <w:r w:rsidR="0053532B" w:rsidRPr="0053532B">
            <w:rPr>
              <w:rFonts w:asciiTheme="minorHAnsi" w:hAnsiTheme="minorHAnsi" w:cstheme="minorHAnsi"/>
              <w:noProof/>
              <w:sz w:val="20"/>
              <w:lang w:val="en-US"/>
            </w:rPr>
            <w:t>(Gioda, 2017)</w:t>
          </w:r>
          <w:r w:rsidRPr="00255083">
            <w:rPr>
              <w:rFonts w:asciiTheme="minorHAnsi" w:hAnsiTheme="minorHAnsi" w:cstheme="minorHAnsi"/>
              <w:sz w:val="20"/>
              <w:lang w:val="en-US"/>
            </w:rPr>
            <w:fldChar w:fldCharType="end"/>
          </w:r>
        </w:sdtContent>
      </w:sdt>
      <w:r w:rsidRPr="00255083">
        <w:rPr>
          <w:rFonts w:asciiTheme="minorHAnsi" w:hAnsiTheme="minorHAnsi" w:cstheme="minorHAnsi"/>
          <w:sz w:val="20"/>
          <w:lang w:val="en-US"/>
        </w:rPr>
        <w:t>.</w:t>
      </w:r>
    </w:p>
    <w:p w14:paraId="4B477455" w14:textId="77777777" w:rsidR="00675CDA" w:rsidRPr="00255083" w:rsidRDefault="00675CDA" w:rsidP="00675CDA">
      <w:pPr>
        <w:tabs>
          <w:tab w:val="left" w:pos="3536"/>
        </w:tabs>
        <w:rPr>
          <w:rFonts w:asciiTheme="minorHAnsi" w:hAnsiTheme="minorHAnsi" w:cstheme="minorHAnsi"/>
          <w:sz w:val="20"/>
          <w:lang w:val="en-US"/>
        </w:rPr>
      </w:pPr>
    </w:p>
    <w:p w14:paraId="0F46C476" w14:textId="77777777" w:rsidR="00675CDA" w:rsidRPr="00255083" w:rsidRDefault="00675CDA" w:rsidP="00675CDA">
      <w:pPr>
        <w:tabs>
          <w:tab w:val="left" w:pos="3536"/>
        </w:tabs>
        <w:rPr>
          <w:rFonts w:asciiTheme="minorHAnsi" w:hAnsiTheme="minorHAnsi" w:cstheme="minorHAnsi"/>
          <w:sz w:val="20"/>
        </w:rPr>
      </w:pPr>
      <w:r w:rsidRPr="00255083">
        <w:rPr>
          <w:rFonts w:asciiTheme="minorHAnsi" w:hAnsiTheme="minorHAnsi" w:cstheme="minorHAnsi"/>
          <w:sz w:val="20"/>
        </w:rPr>
        <w:t xml:space="preserve">The </w:t>
      </w:r>
      <w:proofErr w:type="gramStart"/>
      <w:r w:rsidRPr="00255083">
        <w:rPr>
          <w:rFonts w:asciiTheme="minorHAnsi" w:hAnsiTheme="minorHAnsi" w:cstheme="minorHAnsi"/>
          <w:sz w:val="20"/>
        </w:rPr>
        <w:t>use of these baseline stoves cause</w:t>
      </w:r>
      <w:proofErr w:type="gramEnd"/>
      <w:r w:rsidRPr="00255083">
        <w:rPr>
          <w:rFonts w:asciiTheme="minorHAnsi" w:hAnsiTheme="minorHAnsi" w:cstheme="minorHAnsi"/>
          <w:sz w:val="20"/>
        </w:rPr>
        <w:t xml:space="preserve"> several problems: </w:t>
      </w:r>
    </w:p>
    <w:p w14:paraId="28EBA5B4" w14:textId="77777777" w:rsidR="00675CDA" w:rsidRPr="00255083" w:rsidRDefault="00675CDA" w:rsidP="00675CDA">
      <w:pPr>
        <w:tabs>
          <w:tab w:val="left" w:pos="3536"/>
        </w:tabs>
        <w:rPr>
          <w:rFonts w:asciiTheme="minorHAnsi" w:hAnsiTheme="minorHAnsi" w:cstheme="minorHAnsi"/>
          <w:sz w:val="20"/>
        </w:rPr>
      </w:pPr>
    </w:p>
    <w:p w14:paraId="7340C520"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Household air pollution, which is especially damaging to the health of women and children who suffer from daily exposure to smoke and particulates</w:t>
      </w:r>
    </w:p>
    <w:p w14:paraId="16D75B8E"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Deforestation, resulting from the high consumption of wood</w:t>
      </w:r>
    </w:p>
    <w:p w14:paraId="5EE024E2" w14:textId="77777777" w:rsidR="00675CDA" w:rsidRPr="00255083" w:rsidRDefault="00675CDA" w:rsidP="00675CDA">
      <w:pPr>
        <w:pStyle w:val="ListParagraph"/>
        <w:numPr>
          <w:ilvl w:val="0"/>
          <w:numId w:val="33"/>
        </w:numPr>
        <w:tabs>
          <w:tab w:val="left" w:pos="3536"/>
        </w:tabs>
        <w:rPr>
          <w:rFonts w:asciiTheme="minorHAnsi" w:hAnsiTheme="minorHAnsi" w:cstheme="minorHAnsi"/>
          <w:sz w:val="20"/>
        </w:rPr>
      </w:pPr>
      <w:r w:rsidRPr="00255083">
        <w:rPr>
          <w:rFonts w:asciiTheme="minorHAnsi" w:hAnsiTheme="minorHAnsi" w:cstheme="minorHAnsi"/>
          <w:sz w:val="20"/>
        </w:rPr>
        <w:t xml:space="preserve">Global warming, due to the emission of unnecessary amounts of greenhouse gases </w:t>
      </w:r>
    </w:p>
    <w:p w14:paraId="57F3EB2F" w14:textId="77777777" w:rsidR="00675CDA" w:rsidRPr="00255083" w:rsidRDefault="00675CDA" w:rsidP="00675CDA">
      <w:pPr>
        <w:tabs>
          <w:tab w:val="left" w:pos="3536"/>
        </w:tabs>
        <w:rPr>
          <w:rFonts w:asciiTheme="minorHAnsi" w:hAnsiTheme="minorHAnsi" w:cstheme="minorHAnsi"/>
          <w:sz w:val="20"/>
        </w:rPr>
      </w:pPr>
    </w:p>
    <w:p w14:paraId="4392584B"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Eligibility of the project under Gold Standard</w:t>
      </w:r>
    </w:p>
    <w:p w14:paraId="60521680" w14:textId="77777777" w:rsidR="00675CDA" w:rsidRPr="007C1D64" w:rsidRDefault="00675CDA" w:rsidP="00675CDA">
      <w:pPr>
        <w:pStyle w:val="SDMPDDPoASubSection1"/>
        <w:tabs>
          <w:tab w:val="clear" w:pos="1474"/>
        </w:tabs>
        <w:rPr>
          <w:rFonts w:ascii="Avenir Book" w:hAnsi="Avenir Book"/>
          <w:b w:val="0"/>
          <w:i/>
        </w:rPr>
      </w:pPr>
      <w:r w:rsidRPr="007C1D64">
        <w:rPr>
          <w:rFonts w:ascii="Avenir Book" w:hAnsi="Avenir Book"/>
        </w:rPr>
        <w:t xml:space="preserve">&gt;&gt; </w:t>
      </w:r>
      <w:r w:rsidRPr="007C1D64">
        <w:rPr>
          <w:rFonts w:ascii="Avenir Book" w:hAnsi="Avenir Book"/>
          <w:b w:val="0"/>
          <w:i/>
        </w:rPr>
        <w:t>(Describe how the project meets the eligibility criteria as per section 3.1.1 of GS4GG Principles &amp; Requirements document and the relevant activity requirements document)</w:t>
      </w:r>
    </w:p>
    <w:p w14:paraId="483623DC" w14:textId="01B2FD5C" w:rsidR="00675CDA" w:rsidRDefault="00675CDA" w:rsidP="00675CDA">
      <w:pPr>
        <w:pStyle w:val="SDMPDDPoASubSection1"/>
        <w:tabs>
          <w:tab w:val="clear" w:pos="1474"/>
        </w:tabs>
        <w:rPr>
          <w:rFonts w:asciiTheme="minorHAnsi" w:eastAsia="Times New Roman" w:hAnsiTheme="minorHAnsi" w:cstheme="minorHAnsi"/>
          <w:b w:val="0"/>
          <w:sz w:val="20"/>
          <w:szCs w:val="20"/>
        </w:rPr>
      </w:pPr>
      <w:r w:rsidRPr="00D573FF">
        <w:rPr>
          <w:rFonts w:asciiTheme="minorHAnsi" w:eastAsia="Times New Roman" w:hAnsiTheme="minorHAnsi" w:cstheme="minorHAnsi"/>
          <w:b w:val="0"/>
          <w:sz w:val="20"/>
          <w:szCs w:val="20"/>
        </w:rPr>
        <w:t xml:space="preserve">This project is eligible under the Gold Standard classification of “Improved distributed heating and cooking devices (e.g. cookstoves), and distributed micro-scale electricity generation units.” The project is expected to reduce </w:t>
      </w:r>
      <w:r w:rsidR="002A1047" w:rsidRPr="00D573FF">
        <w:rPr>
          <w:rFonts w:asciiTheme="minorHAnsi" w:eastAsia="Times New Roman" w:hAnsiTheme="minorHAnsi" w:cstheme="minorHAnsi"/>
          <w:b w:val="0"/>
          <w:sz w:val="20"/>
          <w:szCs w:val="20"/>
        </w:rPr>
        <w:t>76,42</w:t>
      </w:r>
      <w:r w:rsidR="00275C8D">
        <w:rPr>
          <w:rFonts w:asciiTheme="minorHAnsi" w:eastAsia="Times New Roman" w:hAnsiTheme="minorHAnsi" w:cstheme="minorHAnsi"/>
          <w:b w:val="0"/>
          <w:sz w:val="20"/>
          <w:szCs w:val="20"/>
        </w:rPr>
        <w:t>5</w:t>
      </w:r>
      <w:r w:rsidRPr="00D573FF">
        <w:rPr>
          <w:rFonts w:asciiTheme="minorHAnsi" w:eastAsia="Times New Roman" w:hAnsiTheme="minorHAnsi" w:cstheme="minorHAnsi"/>
          <w:b w:val="0"/>
          <w:sz w:val="20"/>
          <w:szCs w:val="20"/>
        </w:rPr>
        <w:t xml:space="preserve"> tons of CO2-eq over one crediting period of 10 years, with an average reduction </w:t>
      </w:r>
      <w:proofErr w:type="gramStart"/>
      <w:r w:rsidRPr="00D573FF">
        <w:rPr>
          <w:rFonts w:asciiTheme="minorHAnsi" w:eastAsia="Times New Roman" w:hAnsiTheme="minorHAnsi" w:cstheme="minorHAnsi"/>
          <w:b w:val="0"/>
          <w:sz w:val="20"/>
          <w:szCs w:val="20"/>
        </w:rPr>
        <w:t xml:space="preserve">of  </w:t>
      </w:r>
      <w:r w:rsidR="00255083" w:rsidRPr="00D573FF">
        <w:rPr>
          <w:rFonts w:asciiTheme="minorHAnsi" w:eastAsia="Times New Roman" w:hAnsiTheme="minorHAnsi" w:cstheme="minorHAnsi"/>
          <w:b w:val="0"/>
          <w:sz w:val="20"/>
          <w:szCs w:val="20"/>
        </w:rPr>
        <w:t>7</w:t>
      </w:r>
      <w:r w:rsidRPr="00D573FF">
        <w:rPr>
          <w:rFonts w:asciiTheme="minorHAnsi" w:eastAsia="Times New Roman" w:hAnsiTheme="minorHAnsi" w:cstheme="minorHAnsi"/>
          <w:b w:val="0"/>
          <w:sz w:val="20"/>
          <w:szCs w:val="20"/>
        </w:rPr>
        <w:t>,</w:t>
      </w:r>
      <w:r w:rsidR="00255083" w:rsidRPr="00D573FF">
        <w:rPr>
          <w:rFonts w:asciiTheme="minorHAnsi" w:eastAsia="Times New Roman" w:hAnsiTheme="minorHAnsi" w:cstheme="minorHAnsi"/>
          <w:b w:val="0"/>
          <w:sz w:val="20"/>
          <w:szCs w:val="20"/>
        </w:rPr>
        <w:t>6</w:t>
      </w:r>
      <w:r w:rsidRPr="00D573FF">
        <w:rPr>
          <w:rFonts w:asciiTheme="minorHAnsi" w:eastAsia="Times New Roman" w:hAnsiTheme="minorHAnsi" w:cstheme="minorHAnsi"/>
          <w:b w:val="0"/>
          <w:sz w:val="20"/>
          <w:szCs w:val="20"/>
        </w:rPr>
        <w:t>00</w:t>
      </w:r>
      <w:proofErr w:type="gramEnd"/>
      <w:r w:rsidRPr="00D573FF">
        <w:rPr>
          <w:rFonts w:asciiTheme="minorHAnsi" w:eastAsia="Times New Roman" w:hAnsiTheme="minorHAnsi" w:cstheme="minorHAnsi"/>
          <w:b w:val="0"/>
          <w:sz w:val="20"/>
          <w:szCs w:val="20"/>
        </w:rPr>
        <w:t xml:space="preserve"> tons CO2-eq per year. As this is within the limit of 10,000 t CO2-eq, this project is classified as micro-scale. Should ER in any given year surpass 10,000 t CO2-eq, the surplus ERs will be </w:t>
      </w:r>
      <w:proofErr w:type="spellStart"/>
      <w:r w:rsidRPr="00D573FF">
        <w:rPr>
          <w:rFonts w:asciiTheme="minorHAnsi" w:eastAsia="Times New Roman" w:hAnsiTheme="minorHAnsi" w:cstheme="minorHAnsi"/>
          <w:b w:val="0"/>
          <w:sz w:val="20"/>
          <w:szCs w:val="20"/>
        </w:rPr>
        <w:t>disconsidered</w:t>
      </w:r>
      <w:proofErr w:type="spellEnd"/>
      <w:r w:rsidRPr="00D573FF">
        <w:rPr>
          <w:rFonts w:asciiTheme="minorHAnsi" w:eastAsia="Times New Roman" w:hAnsiTheme="minorHAnsi" w:cstheme="minorHAnsi"/>
          <w:b w:val="0"/>
          <w:sz w:val="20"/>
          <w:szCs w:val="20"/>
        </w:rPr>
        <w:t>.</w:t>
      </w:r>
    </w:p>
    <w:p w14:paraId="1B83927A" w14:textId="77777777" w:rsidR="00845D92" w:rsidRPr="00845D92" w:rsidRDefault="00845D92" w:rsidP="00845D92">
      <w:pPr>
        <w:pStyle w:val="SDMPDDPoASubSection1"/>
        <w:tabs>
          <w:tab w:val="clear" w:pos="1474"/>
        </w:tabs>
        <w:rPr>
          <w:rFonts w:asciiTheme="minorHAnsi" w:eastAsia="Times New Roman" w:hAnsiTheme="minorHAnsi" w:cstheme="minorHAnsi"/>
          <w:b w:val="0"/>
          <w:sz w:val="20"/>
          <w:szCs w:val="20"/>
        </w:rPr>
      </w:pPr>
      <w:r w:rsidRPr="00845D92">
        <w:rPr>
          <w:rFonts w:asciiTheme="minorHAnsi" w:eastAsia="Times New Roman" w:hAnsiTheme="minorHAnsi" w:cstheme="minorHAnsi"/>
          <w:b w:val="0"/>
          <w:sz w:val="20"/>
          <w:szCs w:val="20"/>
        </w:rPr>
        <w:t xml:space="preserve">The project follows Pathway 1 of the </w:t>
      </w:r>
      <w:r w:rsidRPr="00845D92">
        <w:rPr>
          <w:rFonts w:asciiTheme="minorHAnsi" w:hAnsiTheme="minorHAnsi" w:cstheme="minorHAnsi"/>
          <w:b w:val="0"/>
          <w:sz w:val="20"/>
          <w:szCs w:val="20"/>
        </w:rPr>
        <w:t>Gold Standard Gender Equality Guidelines &amp; Requirements.</w:t>
      </w:r>
    </w:p>
    <w:p w14:paraId="02649717" w14:textId="77777777" w:rsidR="00845D92" w:rsidRDefault="00845D92" w:rsidP="00845D92">
      <w:pPr>
        <w:pStyle w:val="ListParagraph"/>
        <w:numPr>
          <w:ilvl w:val="1"/>
          <w:numId w:val="43"/>
        </w:numPr>
        <w:autoSpaceDE w:val="0"/>
        <w:autoSpaceDN w:val="0"/>
        <w:adjustRightInd w:val="0"/>
        <w:spacing w:line="240" w:lineRule="auto"/>
        <w:jc w:val="both"/>
        <w:rPr>
          <w:rFonts w:asciiTheme="minorHAnsi" w:hAnsiTheme="minorHAnsi" w:cstheme="minorHAnsi"/>
          <w:sz w:val="20"/>
          <w:szCs w:val="20"/>
        </w:rPr>
      </w:pPr>
      <w:r w:rsidRPr="00845D92">
        <w:rPr>
          <w:rFonts w:asciiTheme="minorHAnsi" w:hAnsiTheme="minorHAnsi" w:cstheme="minorHAnsi"/>
          <w:sz w:val="20"/>
          <w:szCs w:val="20"/>
        </w:rPr>
        <w:t xml:space="preserve">Foundation gender-sensitive requirements: These requirements are mandatory for all projects and include compliance with the Gender Safeguarding Principles and Requirements and gender sensitive stakeholder consultations. </w:t>
      </w:r>
    </w:p>
    <w:p w14:paraId="252B63F7" w14:textId="77777777" w:rsidR="00845D92" w:rsidRPr="00845D92" w:rsidRDefault="00845D92" w:rsidP="00845D92">
      <w:pPr>
        <w:autoSpaceDE w:val="0"/>
        <w:autoSpaceDN w:val="0"/>
        <w:adjustRightInd w:val="0"/>
        <w:ind w:left="480"/>
        <w:rPr>
          <w:rFonts w:asciiTheme="minorHAnsi" w:hAnsiTheme="minorHAnsi" w:cstheme="minorHAnsi"/>
          <w:sz w:val="20"/>
        </w:rPr>
      </w:pPr>
    </w:p>
    <w:p w14:paraId="0CA6CAE8" w14:textId="77777777" w:rsidR="00845D92" w:rsidRPr="00845D92" w:rsidRDefault="00845D92" w:rsidP="00845D92">
      <w:pPr>
        <w:autoSpaceDE w:val="0"/>
        <w:autoSpaceDN w:val="0"/>
        <w:adjustRightInd w:val="0"/>
        <w:ind w:left="480"/>
        <w:rPr>
          <w:rFonts w:asciiTheme="minorHAnsi" w:hAnsiTheme="minorHAnsi" w:cstheme="minorHAnsi"/>
          <w:sz w:val="20"/>
        </w:rPr>
      </w:pPr>
    </w:p>
    <w:p w14:paraId="5B8B9120" w14:textId="77777777" w:rsidR="00845D92" w:rsidRDefault="00845D92" w:rsidP="00845D92">
      <w:pPr>
        <w:autoSpaceDE w:val="0"/>
        <w:autoSpaceDN w:val="0"/>
        <w:adjustRightInd w:val="0"/>
        <w:ind w:left="480"/>
        <w:rPr>
          <w:rFonts w:ascii="Avenir Book" w:hAnsi="Avenir Book"/>
          <w:sz w:val="20"/>
        </w:rPr>
      </w:pPr>
      <w:r w:rsidRPr="00845D92">
        <w:rPr>
          <w:rFonts w:ascii="Avenir Book" w:hAnsi="Avenir Book"/>
          <w:sz w:val="20"/>
        </w:rPr>
        <w:t xml:space="preserve">The 3 steps of Pathway </w:t>
      </w:r>
      <w:proofErr w:type="gramStart"/>
      <w:r w:rsidRPr="00845D92">
        <w:rPr>
          <w:rFonts w:ascii="Avenir Book" w:hAnsi="Avenir Book"/>
          <w:sz w:val="20"/>
        </w:rPr>
        <w:t>1  are</w:t>
      </w:r>
      <w:proofErr w:type="gramEnd"/>
      <w:r w:rsidRPr="00845D92">
        <w:rPr>
          <w:rFonts w:ascii="Avenir Book" w:hAnsi="Avenir Book"/>
          <w:sz w:val="20"/>
        </w:rPr>
        <w:t>:</w:t>
      </w:r>
    </w:p>
    <w:p w14:paraId="2B2B53EF" w14:textId="77777777" w:rsidR="00845D92" w:rsidRPr="00845D92" w:rsidRDefault="00845D92" w:rsidP="00845D92">
      <w:pPr>
        <w:autoSpaceDE w:val="0"/>
        <w:autoSpaceDN w:val="0"/>
        <w:adjustRightInd w:val="0"/>
        <w:ind w:left="480"/>
        <w:rPr>
          <w:rFonts w:asciiTheme="minorHAnsi" w:hAnsiTheme="minorHAnsi" w:cstheme="minorHAnsi"/>
          <w:sz w:val="20"/>
        </w:rPr>
      </w:pPr>
    </w:p>
    <w:p w14:paraId="13F17ACA" w14:textId="60FE0AC3" w:rsidR="00845D92" w:rsidRDefault="00845D92" w:rsidP="00A52682">
      <w:pPr>
        <w:pStyle w:val="ListParagraph"/>
        <w:numPr>
          <w:ilvl w:val="0"/>
          <w:numId w:val="47"/>
        </w:numPr>
        <w:autoSpaceDE w:val="0"/>
        <w:autoSpaceDN w:val="0"/>
        <w:adjustRightInd w:val="0"/>
        <w:rPr>
          <w:rFonts w:asciiTheme="minorHAnsi" w:hAnsiTheme="minorHAnsi" w:cstheme="minorHAnsi"/>
          <w:sz w:val="20"/>
        </w:rPr>
      </w:pPr>
      <w:r w:rsidRPr="00845D92">
        <w:rPr>
          <w:rFonts w:asciiTheme="minorHAnsi" w:hAnsiTheme="minorHAnsi" w:cstheme="minorHAnsi"/>
          <w:sz w:val="20"/>
        </w:rPr>
        <w:t xml:space="preserve">Basic </w:t>
      </w:r>
      <w:proofErr w:type="gramStart"/>
      <w:r w:rsidRPr="00845D92">
        <w:rPr>
          <w:rFonts w:asciiTheme="minorHAnsi" w:hAnsiTheme="minorHAnsi" w:cstheme="minorHAnsi"/>
          <w:sz w:val="20"/>
        </w:rPr>
        <w:t>context :</w:t>
      </w:r>
      <w:proofErr w:type="gramEnd"/>
      <w:r w:rsidRPr="00845D92">
        <w:rPr>
          <w:rFonts w:asciiTheme="minorHAnsi" w:hAnsiTheme="minorHAnsi" w:cstheme="minorHAnsi"/>
          <w:sz w:val="20"/>
        </w:rPr>
        <w:t xml:space="preserve"> From the initial concept, women have been the driving force of this project.  The problems of rudimentary stoves affect women disproportionately as they carry out the greater part of cooking and child-rearing activities, which </w:t>
      </w:r>
      <w:proofErr w:type="spellStart"/>
      <w:r w:rsidRPr="00845D92">
        <w:rPr>
          <w:rFonts w:asciiTheme="minorHAnsi" w:hAnsiTheme="minorHAnsi" w:cstheme="minorHAnsi"/>
          <w:sz w:val="20"/>
        </w:rPr>
        <w:t>center</w:t>
      </w:r>
      <w:proofErr w:type="spellEnd"/>
      <w:r w:rsidRPr="00845D92">
        <w:rPr>
          <w:rFonts w:asciiTheme="minorHAnsi" w:hAnsiTheme="minorHAnsi" w:cstheme="minorHAnsi"/>
          <w:sz w:val="20"/>
        </w:rPr>
        <w:t xml:space="preserve"> </w:t>
      </w:r>
      <w:proofErr w:type="gramStart"/>
      <w:r w:rsidRPr="00845D92">
        <w:rPr>
          <w:rFonts w:asciiTheme="minorHAnsi" w:hAnsiTheme="minorHAnsi" w:cstheme="minorHAnsi"/>
          <w:sz w:val="20"/>
        </w:rPr>
        <w:t>around</w:t>
      </w:r>
      <w:proofErr w:type="gramEnd"/>
      <w:r w:rsidRPr="00845D92">
        <w:rPr>
          <w:rFonts w:asciiTheme="minorHAnsi" w:hAnsiTheme="minorHAnsi" w:cstheme="minorHAnsi"/>
          <w:sz w:val="20"/>
        </w:rPr>
        <w:t xml:space="preserve"> the kitchen and the hearth. It was through the vocal participation of women that the Perene stove model was designed, and it is to the credit of the local cooks and masons that the model has met with widespread acceptance and enthusiasm. By enlisting the help of female Community Agents, women have been empowered with new information, new skills and ownership of a new asset. The stove is </w:t>
      </w:r>
      <w:r w:rsidR="00275C8D">
        <w:rPr>
          <w:rFonts w:asciiTheme="minorHAnsi" w:hAnsiTheme="minorHAnsi" w:cstheme="minorHAnsi"/>
          <w:sz w:val="20"/>
        </w:rPr>
        <w:t xml:space="preserve">made </w:t>
      </w:r>
      <w:r w:rsidRPr="00845D92">
        <w:rPr>
          <w:rFonts w:asciiTheme="minorHAnsi" w:hAnsiTheme="minorHAnsi" w:cstheme="minorHAnsi"/>
          <w:sz w:val="20"/>
        </w:rPr>
        <w:t>available to both men and women equally.  In Perene two current GS projects, GS832 and GS1028, over 80% of owners of new stoves are women.</w:t>
      </w:r>
    </w:p>
    <w:p w14:paraId="19436B05" w14:textId="77777777" w:rsidR="00845D92" w:rsidRPr="00845D92" w:rsidRDefault="00845D92" w:rsidP="00845D92">
      <w:pPr>
        <w:autoSpaceDE w:val="0"/>
        <w:autoSpaceDN w:val="0"/>
        <w:adjustRightInd w:val="0"/>
        <w:rPr>
          <w:rFonts w:asciiTheme="minorHAnsi" w:hAnsiTheme="minorHAnsi" w:cstheme="minorHAnsi"/>
          <w:sz w:val="20"/>
        </w:rPr>
      </w:pPr>
    </w:p>
    <w:p w14:paraId="6108D9C8" w14:textId="320050DB" w:rsidR="00845D92" w:rsidRPr="00845D92" w:rsidRDefault="00845D92" w:rsidP="00A52682">
      <w:pPr>
        <w:pStyle w:val="ListParagraph"/>
        <w:numPr>
          <w:ilvl w:val="0"/>
          <w:numId w:val="47"/>
        </w:numPr>
        <w:autoSpaceDE w:val="0"/>
        <w:autoSpaceDN w:val="0"/>
        <w:adjustRightInd w:val="0"/>
        <w:spacing w:before="240"/>
        <w:rPr>
          <w:rFonts w:asciiTheme="minorHAnsi" w:hAnsiTheme="minorHAnsi" w:cstheme="minorHAnsi"/>
          <w:sz w:val="20"/>
        </w:rPr>
      </w:pPr>
      <w:r w:rsidRPr="00845D92">
        <w:rPr>
          <w:rFonts w:asciiTheme="minorHAnsi" w:hAnsiTheme="minorHAnsi" w:cstheme="minorHAnsi"/>
          <w:sz w:val="20"/>
          <w:szCs w:val="20"/>
        </w:rPr>
        <w:t xml:space="preserve">Safeguards </w:t>
      </w:r>
      <w:proofErr w:type="gramStart"/>
      <w:r w:rsidRPr="00845D92">
        <w:rPr>
          <w:rFonts w:asciiTheme="minorHAnsi" w:hAnsiTheme="minorHAnsi" w:cstheme="minorHAnsi"/>
          <w:sz w:val="20"/>
          <w:szCs w:val="20"/>
        </w:rPr>
        <w:t>assessment :</w:t>
      </w:r>
      <w:proofErr w:type="gramEnd"/>
      <w:r w:rsidRPr="00845D92">
        <w:rPr>
          <w:rFonts w:asciiTheme="minorHAnsi" w:hAnsiTheme="minorHAnsi" w:cstheme="minorHAnsi"/>
          <w:sz w:val="20"/>
          <w:szCs w:val="20"/>
        </w:rPr>
        <w:t xml:space="preserve"> The project contributes to gender equality and empowerment of women. Not only does the project NOT put at risk women´s access and control of resources, it in fact INCREASES the resources available to women, these being </w:t>
      </w:r>
      <w:proofErr w:type="gramStart"/>
      <w:r w:rsidRPr="00845D92">
        <w:rPr>
          <w:rFonts w:asciiTheme="minorHAnsi" w:hAnsiTheme="minorHAnsi" w:cstheme="minorHAnsi"/>
          <w:sz w:val="20"/>
          <w:szCs w:val="20"/>
        </w:rPr>
        <w:t>-  a</w:t>
      </w:r>
      <w:proofErr w:type="gramEnd"/>
      <w:r w:rsidRPr="00845D92">
        <w:rPr>
          <w:rFonts w:asciiTheme="minorHAnsi" w:hAnsiTheme="minorHAnsi" w:cstheme="minorHAnsi"/>
          <w:sz w:val="20"/>
          <w:szCs w:val="20"/>
        </w:rPr>
        <w:t xml:space="preserve"> new asset, the stove, new authority, as the signatory of the Terms of Authorization, new mechanisms for voicing their feedback, through monitoring interviews and grievance mechanisms, and new status in their community as participants of a progressive program bringing new information and resources to the region. Furthermore, not only does the project NOT increase women´s workload, it in fact DECREASES the workload in a significant way by decreasing the time and energy necessary to collect fuelwood and the drudgery of cleaning kitchenware.</w:t>
      </w:r>
    </w:p>
    <w:p w14:paraId="32795996" w14:textId="77777777" w:rsidR="00845D92" w:rsidRPr="00845D92" w:rsidRDefault="00845D92" w:rsidP="00845D92">
      <w:pPr>
        <w:pStyle w:val="ListParagraph"/>
        <w:rPr>
          <w:rFonts w:asciiTheme="minorHAnsi" w:hAnsiTheme="minorHAnsi" w:cstheme="minorHAnsi"/>
          <w:sz w:val="20"/>
        </w:rPr>
      </w:pPr>
    </w:p>
    <w:p w14:paraId="0F225090" w14:textId="342A300A" w:rsidR="00845D92" w:rsidRPr="00845D92" w:rsidRDefault="00845D92" w:rsidP="00A52682">
      <w:pPr>
        <w:pStyle w:val="SDMPDDPoASubSection1"/>
        <w:numPr>
          <w:ilvl w:val="0"/>
          <w:numId w:val="47"/>
        </w:numPr>
        <w:tabs>
          <w:tab w:val="clear" w:pos="1474"/>
        </w:tabs>
        <w:rPr>
          <w:rFonts w:asciiTheme="minorHAnsi" w:hAnsiTheme="minorHAnsi" w:cstheme="minorHAnsi"/>
          <w:b w:val="0"/>
          <w:sz w:val="20"/>
          <w:szCs w:val="20"/>
        </w:rPr>
      </w:pPr>
      <w:r w:rsidRPr="00845D92">
        <w:rPr>
          <w:rFonts w:asciiTheme="minorHAnsi" w:hAnsiTheme="minorHAnsi" w:cstheme="minorHAnsi"/>
          <w:b w:val="0"/>
          <w:sz w:val="20"/>
          <w:szCs w:val="20"/>
        </w:rPr>
        <w:lastRenderedPageBreak/>
        <w:t>Stakeholder consultations:  women are always the majority in Perene´s stakeholder consultation meetings and the same is true of the Local Stakeholder Consultation meeting held for GS6050.  By having female Community Agents invite participants to the meetings by word of mouth and through door-to-door visits, the project ensures that it is actively engaging women to participate in the project.</w:t>
      </w:r>
    </w:p>
    <w:p w14:paraId="2D4A6EA6" w14:textId="75ED0EB1" w:rsidR="00845D92" w:rsidRPr="00845D92" w:rsidRDefault="00845D92" w:rsidP="00845D92">
      <w:pPr>
        <w:pStyle w:val="SDMPDDPoASubSection1"/>
        <w:tabs>
          <w:tab w:val="clear" w:pos="1474"/>
        </w:tabs>
        <w:rPr>
          <w:rFonts w:asciiTheme="minorHAnsi" w:eastAsia="Times New Roman" w:hAnsiTheme="minorHAnsi" w:cstheme="minorHAnsi"/>
          <w:b w:val="0"/>
          <w:sz w:val="20"/>
          <w:szCs w:val="20"/>
        </w:rPr>
      </w:pPr>
      <w:r w:rsidRPr="00845D92">
        <w:rPr>
          <w:rFonts w:asciiTheme="minorHAnsi" w:hAnsiTheme="minorHAnsi" w:cstheme="minorHAnsi"/>
          <w:b w:val="0"/>
          <w:sz w:val="20"/>
          <w:szCs w:val="20"/>
        </w:rPr>
        <w:t xml:space="preserve">After completing the three steps of analysis, which are further detailed below in </w:t>
      </w:r>
      <w:r w:rsidRPr="00760649">
        <w:rPr>
          <w:rFonts w:asciiTheme="minorHAnsi" w:hAnsiTheme="minorHAnsi" w:cstheme="minorHAnsi"/>
          <w:b w:val="0"/>
          <w:sz w:val="20"/>
          <w:szCs w:val="20"/>
          <w:u w:val="single"/>
        </w:rPr>
        <w:t xml:space="preserve">Section A.8. Assessment that project complies with ‘gender sensitive’ </w:t>
      </w:r>
      <w:proofErr w:type="gramStart"/>
      <w:r w:rsidRPr="00760649">
        <w:rPr>
          <w:rFonts w:asciiTheme="minorHAnsi" w:hAnsiTheme="minorHAnsi" w:cstheme="minorHAnsi"/>
          <w:b w:val="0"/>
          <w:sz w:val="20"/>
          <w:szCs w:val="20"/>
          <w:u w:val="single"/>
        </w:rPr>
        <w:t>requirements</w:t>
      </w:r>
      <w:r w:rsidRPr="00845D92">
        <w:rPr>
          <w:rFonts w:asciiTheme="minorHAnsi" w:hAnsiTheme="minorHAnsi" w:cstheme="minorHAnsi"/>
          <w:b w:val="0"/>
          <w:sz w:val="20"/>
          <w:szCs w:val="20"/>
        </w:rPr>
        <w:t>,</w:t>
      </w:r>
      <w:proofErr w:type="gramEnd"/>
      <w:r w:rsidRPr="00845D92">
        <w:rPr>
          <w:rFonts w:asciiTheme="minorHAnsi" w:hAnsiTheme="minorHAnsi" w:cstheme="minorHAnsi"/>
          <w:b w:val="0"/>
          <w:sz w:val="20"/>
          <w:szCs w:val="20"/>
        </w:rPr>
        <w:t xml:space="preserve"> the project developer finds the </w:t>
      </w:r>
      <w:proofErr w:type="spellStart"/>
      <w:r w:rsidRPr="00845D92">
        <w:rPr>
          <w:rFonts w:asciiTheme="minorHAnsi" w:hAnsiTheme="minorHAnsi" w:cstheme="minorHAnsi"/>
          <w:b w:val="0"/>
          <w:sz w:val="20"/>
          <w:szCs w:val="20"/>
        </w:rPr>
        <w:t>proect</w:t>
      </w:r>
      <w:proofErr w:type="spellEnd"/>
      <w:r w:rsidRPr="00845D92">
        <w:rPr>
          <w:rFonts w:asciiTheme="minorHAnsi" w:hAnsiTheme="minorHAnsi" w:cstheme="minorHAnsi"/>
          <w:b w:val="0"/>
          <w:sz w:val="20"/>
          <w:szCs w:val="20"/>
        </w:rPr>
        <w:t xml:space="preserve"> is in full compliance with the GS Gender-Sensitive guidelines and requirements.</w:t>
      </w:r>
    </w:p>
    <w:p w14:paraId="600A9652"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Legal ownership of products generated by the project and legal rights to alter use of resources required to service the project</w:t>
      </w:r>
    </w:p>
    <w:p w14:paraId="1135BB1B" w14:textId="7BB69936" w:rsidR="00675CDA" w:rsidRPr="007C1D64" w:rsidRDefault="00675CDA" w:rsidP="00675CDA">
      <w:pPr>
        <w:rPr>
          <w:rFonts w:ascii="Avenir Book" w:eastAsia="MS Mincho" w:hAnsi="Avenir Book"/>
          <w:i/>
        </w:rPr>
      </w:pPr>
      <w:r w:rsidRPr="007C1D64">
        <w:rPr>
          <w:rFonts w:ascii="Avenir Book" w:eastAsia="MS Mincho" w:hAnsi="Avenir Book"/>
        </w:rPr>
        <w:t xml:space="preserve">&gt;&gt; </w:t>
      </w:r>
      <w:r w:rsidRPr="007C1D64">
        <w:rPr>
          <w:rFonts w:ascii="Avenir Book" w:eastAsia="MS Mincho" w:hAnsi="Avenir Book"/>
          <w:i/>
        </w:rPr>
        <w:t xml:space="preserve">(Justify that project owner has </w:t>
      </w:r>
      <w:r w:rsidRPr="007C1D64">
        <w:rPr>
          <w:rFonts w:ascii="Avenir Book" w:eastAsia="MS Mincho" w:hAnsi="Avenir Book"/>
          <w:i/>
          <w:lang w:val="en-US"/>
        </w:rPr>
        <w:t xml:space="preserve">full and uncontested legal ownership of the products that are generated under Gold Standard Certification and has legal rights </w:t>
      </w:r>
      <w:r w:rsidRPr="007C1D64">
        <w:rPr>
          <w:rFonts w:ascii="Avenir Book" w:hAnsi="Avenir Book"/>
          <w:i/>
          <w:color w:val="000000"/>
        </w:rPr>
        <w:t xml:space="preserve">concerning changes in use of resources required to service the Project for </w:t>
      </w:r>
      <w:r w:rsidR="008F3F4A" w:rsidRPr="007C1D64">
        <w:rPr>
          <w:rFonts w:ascii="Avenir Book" w:hAnsi="Avenir Book"/>
          <w:i/>
          <w:color w:val="000000"/>
        </w:rPr>
        <w:t>e.g.</w:t>
      </w:r>
      <w:r w:rsidRPr="007C1D64">
        <w:rPr>
          <w:rFonts w:ascii="Avenir Book" w:hAnsi="Avenir Book"/>
          <w:i/>
          <w:color w:val="000000"/>
        </w:rPr>
        <w:t xml:space="preserve"> water rights, where applicable.</w:t>
      </w:r>
      <w:r w:rsidRPr="007C1D64">
        <w:rPr>
          <w:rFonts w:ascii="Avenir Book" w:hAnsi="Avenir Book"/>
          <w:color w:val="000000"/>
        </w:rPr>
        <w:t>)</w:t>
      </w:r>
    </w:p>
    <w:p w14:paraId="5557C330" w14:textId="77777777" w:rsidR="00675CDA" w:rsidRPr="00255083" w:rsidRDefault="00675CDA" w:rsidP="00255083">
      <w:pPr>
        <w:pStyle w:val="SDMPDDPoASubSection1"/>
        <w:tabs>
          <w:tab w:val="clear" w:pos="1474"/>
        </w:tabs>
        <w:rPr>
          <w:rFonts w:ascii="Calibri" w:eastAsia="Times New Roman" w:hAnsi="Calibri"/>
          <w:b w:val="0"/>
          <w:sz w:val="20"/>
          <w:szCs w:val="20"/>
        </w:rPr>
      </w:pPr>
      <w:r w:rsidRPr="00255083">
        <w:rPr>
          <w:rFonts w:ascii="Calibri" w:eastAsia="Times New Roman" w:hAnsi="Calibri"/>
          <w:b w:val="0"/>
          <w:sz w:val="20"/>
          <w:szCs w:val="20"/>
        </w:rPr>
        <w:t xml:space="preserve">The transfer of credit ownership throughout the investment chain is made transparent through written contracts. Each project beneficiary signs a contract, the Authorization and Transfer of Carbon Credit Rights, transferring the ownership rights to the carbon credits to Instituto Perene. The cookstove end-users are fully aware of and willing to cede rights to carbon credits generated by emission reductions in exchange for obtaining an efficient stove and participating in the program, and this has been documented through video footage of the stakeholder meetings and interviews. </w:t>
      </w:r>
    </w:p>
    <w:p w14:paraId="22E7F41D" w14:textId="77777777" w:rsidR="00675CDA" w:rsidRPr="00BC0853" w:rsidRDefault="00675CDA" w:rsidP="00675CDA">
      <w:pPr>
        <w:rPr>
          <w:rFonts w:ascii="Arial Narrow" w:hAnsi="Arial Narrow" w:cs="Arial"/>
        </w:rPr>
      </w:pPr>
    </w:p>
    <w:p w14:paraId="378CB0B0" w14:textId="77777777" w:rsidR="00675CDA" w:rsidRPr="00BC0853" w:rsidRDefault="00675CDA" w:rsidP="00675CDA">
      <w:pPr>
        <w:rPr>
          <w:rFonts w:ascii="Arial Narrow" w:hAnsi="Arial Narrow" w:cs="Arial"/>
        </w:rPr>
      </w:pPr>
      <w:r w:rsidRPr="00BC0853">
        <w:rPr>
          <w:rFonts w:ascii="Arial Narrow" w:hAnsi="Arial Narrow" w:cs="Arial"/>
        </w:rPr>
        <w:t>The terms of the contract with each stove-owner are as follows (translated from the Portuguese):</w:t>
      </w:r>
    </w:p>
    <w:p w14:paraId="2B631399" w14:textId="77777777" w:rsidR="00675CDA" w:rsidRDefault="00675CDA" w:rsidP="00675CDA">
      <w:pPr>
        <w:ind w:left="284" w:right="567"/>
        <w:rPr>
          <w:rFonts w:ascii="Arial Narrow" w:hAnsi="Arial Narrow"/>
        </w:rPr>
      </w:pPr>
    </w:p>
    <w:p w14:paraId="12F3AF40" w14:textId="35443254" w:rsidR="00675CDA" w:rsidRDefault="00675CDA" w:rsidP="00675CDA">
      <w:pPr>
        <w:ind w:left="284" w:right="567"/>
        <w:rPr>
          <w:rFonts w:ascii="Arial Narrow" w:hAnsi="Arial Narrow"/>
          <w:i/>
        </w:rPr>
      </w:pPr>
      <w:r w:rsidRPr="004759F6">
        <w:rPr>
          <w:rFonts w:ascii="Arial Narrow" w:hAnsi="Arial Narrow"/>
          <w:i/>
        </w:rPr>
        <w:t>I, (name), carrier of national identification document no. (</w:t>
      </w:r>
      <w:proofErr w:type="gramStart"/>
      <w:r w:rsidRPr="004759F6">
        <w:rPr>
          <w:rFonts w:ascii="Arial Narrow" w:hAnsi="Arial Narrow"/>
          <w:i/>
        </w:rPr>
        <w:t>number</w:t>
      </w:r>
      <w:proofErr w:type="gramEnd"/>
      <w:r w:rsidRPr="004759F6">
        <w:rPr>
          <w:rFonts w:ascii="Arial Narrow" w:hAnsi="Arial Narrow"/>
          <w:i/>
        </w:rPr>
        <w:t>), resident of (</w:t>
      </w:r>
      <w:r w:rsidR="00DE55E7">
        <w:rPr>
          <w:rFonts w:ascii="Arial Narrow" w:hAnsi="Arial Narrow"/>
          <w:i/>
        </w:rPr>
        <w:t>community</w:t>
      </w:r>
      <w:r w:rsidRPr="004759F6">
        <w:rPr>
          <w:rFonts w:ascii="Arial Narrow" w:hAnsi="Arial Narrow"/>
          <w:i/>
        </w:rPr>
        <w:t xml:space="preserve">), agree to  participate in the Efficient Cookstoves </w:t>
      </w:r>
      <w:r>
        <w:rPr>
          <w:rFonts w:ascii="Arial Narrow" w:hAnsi="Arial Narrow"/>
          <w:i/>
        </w:rPr>
        <w:t>III</w:t>
      </w:r>
      <w:r w:rsidRPr="004759F6">
        <w:rPr>
          <w:rFonts w:ascii="Arial Narrow" w:hAnsi="Arial Narrow"/>
          <w:i/>
        </w:rPr>
        <w:t xml:space="preserve"> Project. I authorize the technicians from Instituto Perene to install one efficient wood-burning cookstove in my home. In return for this installation, I transfer all rights to the carbon credits resulting from the reduction of greenhouse gases generated by using this stove during </w:t>
      </w:r>
      <w:r>
        <w:rPr>
          <w:rFonts w:ascii="Arial Narrow" w:hAnsi="Arial Narrow"/>
          <w:i/>
        </w:rPr>
        <w:t>10</w:t>
      </w:r>
      <w:r w:rsidRPr="004759F6">
        <w:rPr>
          <w:rFonts w:ascii="Arial Narrow" w:hAnsi="Arial Narrow"/>
          <w:i/>
        </w:rPr>
        <w:t xml:space="preserve"> years to Instituto Perene. </w:t>
      </w:r>
    </w:p>
    <w:p w14:paraId="488CFBD7" w14:textId="77777777" w:rsidR="00C07190" w:rsidRPr="004759F6" w:rsidRDefault="00C07190" w:rsidP="00675CDA">
      <w:pPr>
        <w:ind w:left="284" w:right="567"/>
        <w:rPr>
          <w:rFonts w:ascii="Arial Narrow" w:hAnsi="Arial Narrow"/>
          <w:i/>
        </w:rPr>
      </w:pPr>
    </w:p>
    <w:p w14:paraId="2996D57C" w14:textId="77777777" w:rsidR="00675CDA" w:rsidRDefault="00675CDA" w:rsidP="00675CDA">
      <w:pPr>
        <w:ind w:left="284" w:right="567"/>
        <w:rPr>
          <w:rFonts w:ascii="Arial Narrow" w:hAnsi="Arial Narrow"/>
          <w:i/>
        </w:rPr>
      </w:pPr>
      <w:r>
        <w:rPr>
          <w:rFonts w:ascii="Arial Narrow" w:hAnsi="Arial Narrow"/>
          <w:i/>
        </w:rPr>
        <w:t>I declare that firewood is the main fuel used for cooking in my home.</w:t>
      </w:r>
    </w:p>
    <w:p w14:paraId="63A64DD5" w14:textId="77777777" w:rsidR="00C07190" w:rsidRDefault="00C07190" w:rsidP="00675CDA">
      <w:pPr>
        <w:ind w:left="284" w:right="567"/>
        <w:rPr>
          <w:rFonts w:ascii="Arial Narrow" w:hAnsi="Arial Narrow"/>
          <w:i/>
        </w:rPr>
      </w:pPr>
    </w:p>
    <w:p w14:paraId="1A88C878" w14:textId="24040051" w:rsidR="00675CDA" w:rsidRPr="00EE61AA" w:rsidRDefault="00675CDA" w:rsidP="00C07190">
      <w:pPr>
        <w:ind w:left="284"/>
        <w:rPr>
          <w:rFonts w:ascii="Arial Narrow" w:hAnsi="Arial Narrow"/>
          <w:i/>
          <w:lang w:val="en-US"/>
        </w:rPr>
      </w:pPr>
      <w:r w:rsidRPr="005338E6">
        <w:rPr>
          <w:rFonts w:ascii="Arial Narrow" w:hAnsi="Arial Narrow"/>
          <w:i/>
        </w:rPr>
        <w:t xml:space="preserve">I </w:t>
      </w:r>
      <w:r>
        <w:rPr>
          <w:rFonts w:ascii="Arial Narrow" w:hAnsi="Arial Narrow"/>
          <w:i/>
        </w:rPr>
        <w:t xml:space="preserve">declare that I </w:t>
      </w:r>
      <w:r w:rsidRPr="005338E6">
        <w:rPr>
          <w:rFonts w:ascii="Arial Narrow" w:hAnsi="Arial Narrow"/>
          <w:i/>
        </w:rPr>
        <w:t>have never participated in an improved cookstove project before, nor</w:t>
      </w:r>
      <w:r>
        <w:rPr>
          <w:rFonts w:ascii="Arial Narrow" w:hAnsi="Arial Narrow"/>
          <w:i/>
        </w:rPr>
        <w:t xml:space="preserve"> received an improved cookstove</w:t>
      </w:r>
      <w:r w:rsidRPr="005338E6">
        <w:rPr>
          <w:rFonts w:ascii="Arial Narrow" w:hAnsi="Arial Narrow"/>
          <w:i/>
        </w:rPr>
        <w:t xml:space="preserve"> through any other initiative.</w:t>
      </w:r>
      <w:r w:rsidR="00C07190" w:rsidRPr="00C07190">
        <w:t xml:space="preserve"> </w:t>
      </w:r>
    </w:p>
    <w:p w14:paraId="0C7F75F2" w14:textId="77777777" w:rsidR="00675CDA" w:rsidRPr="00EE61AA" w:rsidRDefault="00675CDA" w:rsidP="00675CDA">
      <w:pPr>
        <w:ind w:left="284" w:right="567"/>
        <w:rPr>
          <w:rFonts w:ascii="Arial Narrow" w:hAnsi="Arial Narrow"/>
          <w:i/>
          <w:lang w:val="en-US"/>
        </w:rPr>
      </w:pPr>
    </w:p>
    <w:p w14:paraId="10DC69EF" w14:textId="3836E339" w:rsidR="00675CDA" w:rsidRDefault="00675CDA" w:rsidP="00675CDA">
      <w:pPr>
        <w:ind w:left="284" w:right="567"/>
        <w:rPr>
          <w:rFonts w:ascii="Arial Narrow" w:hAnsi="Arial Narrow"/>
          <w:i/>
        </w:rPr>
      </w:pPr>
      <w:r w:rsidRPr="004759F6">
        <w:rPr>
          <w:rFonts w:ascii="Arial Narrow" w:hAnsi="Arial Narrow"/>
          <w:i/>
        </w:rPr>
        <w:t>Upon prior request, I agree to allow access to the stove installed in my home by Instituto Perene</w:t>
      </w:r>
      <w:r w:rsidR="00C07190">
        <w:rPr>
          <w:rFonts w:ascii="Arial Narrow" w:hAnsi="Arial Narrow"/>
          <w:i/>
        </w:rPr>
        <w:t xml:space="preserve">´s technicians so that they may assess the stove conditions and </w:t>
      </w:r>
      <w:r w:rsidRPr="004759F6">
        <w:rPr>
          <w:rFonts w:ascii="Arial Narrow" w:hAnsi="Arial Narrow"/>
          <w:i/>
        </w:rPr>
        <w:t>collect data about the generation of carbon credits</w:t>
      </w:r>
      <w:r w:rsidR="00C07190">
        <w:rPr>
          <w:rFonts w:ascii="Arial Narrow" w:hAnsi="Arial Narrow"/>
          <w:i/>
        </w:rPr>
        <w:t>, including taking photos</w:t>
      </w:r>
      <w:r w:rsidRPr="004759F6">
        <w:rPr>
          <w:rFonts w:ascii="Arial Narrow" w:hAnsi="Arial Narrow"/>
          <w:i/>
        </w:rPr>
        <w:t xml:space="preserve">.  </w:t>
      </w:r>
      <w:r w:rsidR="00C07190">
        <w:rPr>
          <w:rFonts w:ascii="Arial Narrow" w:hAnsi="Arial Narrow"/>
          <w:i/>
        </w:rPr>
        <w:t xml:space="preserve">I authorize the use of images of the stove and members of this household for monitoring and dissemination purposes. </w:t>
      </w:r>
      <w:r w:rsidRPr="004759F6">
        <w:rPr>
          <w:rFonts w:ascii="Arial Narrow" w:hAnsi="Arial Narrow"/>
          <w:i/>
        </w:rPr>
        <w:t>I agree to follow the instructions received for correct use of the stove and to communicate any problems with the stove to Instituto Perene</w:t>
      </w:r>
      <w:r w:rsidR="00C07190">
        <w:rPr>
          <w:rFonts w:ascii="Arial Narrow" w:hAnsi="Arial Narrow"/>
          <w:i/>
        </w:rPr>
        <w:t>.</w:t>
      </w:r>
    </w:p>
    <w:p w14:paraId="72D89EF5" w14:textId="77777777" w:rsidR="00675CDA" w:rsidRDefault="00675CDA" w:rsidP="00675CDA">
      <w:pPr>
        <w:ind w:left="284" w:right="567"/>
        <w:rPr>
          <w:rFonts w:ascii="Arial Narrow" w:hAnsi="Arial Narrow"/>
          <w:i/>
        </w:rPr>
      </w:pPr>
    </w:p>
    <w:p w14:paraId="38007633" w14:textId="313A3D51" w:rsidR="00675CDA" w:rsidRPr="00255083" w:rsidRDefault="00675CDA" w:rsidP="00675CDA">
      <w:pPr>
        <w:rPr>
          <w:rFonts w:asciiTheme="minorHAnsi" w:hAnsiTheme="minorHAnsi" w:cstheme="minorHAnsi"/>
          <w:sz w:val="20"/>
        </w:rPr>
      </w:pPr>
      <w:r w:rsidRPr="00255083">
        <w:rPr>
          <w:rFonts w:asciiTheme="minorHAnsi" w:hAnsiTheme="minorHAnsi" w:cstheme="minorHAnsi"/>
          <w:sz w:val="20"/>
        </w:rPr>
        <w:t xml:space="preserve">Individual contracts signed by each of the 3,000 stove-users transfer the carbon credit rights to Instituto Perene. A separate contract transfers the carbon credit rights from Instituto Perene to the buyer of the Verified Emissions Reductions (VERs).  </w:t>
      </w:r>
    </w:p>
    <w:p w14:paraId="04C34884" w14:textId="77777777" w:rsidR="00675CDA" w:rsidRPr="007C1D64" w:rsidRDefault="00675CDA" w:rsidP="00675CDA">
      <w:pPr>
        <w:rPr>
          <w:rFonts w:ascii="Avenir Book" w:eastAsia="MS Mincho" w:hAnsi="Avenir Book"/>
        </w:rPr>
      </w:pPr>
    </w:p>
    <w:p w14:paraId="52C19617" w14:textId="77777777" w:rsidR="00675CDA" w:rsidRPr="007C1D64" w:rsidRDefault="00675CDA" w:rsidP="00675CDA">
      <w:pPr>
        <w:rPr>
          <w:rFonts w:ascii="Avenir Book" w:eastAsia="MS Mincho" w:hAnsi="Avenir Book"/>
        </w:rPr>
      </w:pPr>
    </w:p>
    <w:p w14:paraId="67A7DBA7"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Location of project</w:t>
      </w:r>
    </w:p>
    <w:p w14:paraId="2DA273B4"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Host Country</w:t>
      </w:r>
    </w:p>
    <w:p w14:paraId="4C3D98A8" w14:textId="43C7D983" w:rsidR="00675CDA" w:rsidRPr="00255083" w:rsidRDefault="00675CDA" w:rsidP="00675CDA">
      <w:pPr>
        <w:rPr>
          <w:rFonts w:asciiTheme="minorHAnsi" w:eastAsia="MS Mincho" w:hAnsiTheme="minorHAnsi" w:cstheme="minorHAnsi"/>
          <w:sz w:val="20"/>
        </w:rPr>
      </w:pPr>
      <w:r w:rsidRPr="00255083">
        <w:rPr>
          <w:rFonts w:asciiTheme="minorHAnsi" w:eastAsia="MS Mincho" w:hAnsiTheme="minorHAnsi" w:cstheme="minorHAnsi"/>
          <w:sz w:val="20"/>
        </w:rPr>
        <w:t>Brazil</w:t>
      </w:r>
    </w:p>
    <w:p w14:paraId="5A4E847E" w14:textId="77777777" w:rsidR="00675CDA" w:rsidRPr="007C1D64" w:rsidRDefault="00675CDA" w:rsidP="00675CDA">
      <w:pPr>
        <w:rPr>
          <w:rFonts w:ascii="Avenir Book" w:eastAsia="MS Mincho" w:hAnsi="Avenir Book"/>
        </w:rPr>
      </w:pPr>
    </w:p>
    <w:p w14:paraId="113DC27F"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Region/State/Province etc.</w:t>
      </w:r>
    </w:p>
    <w:p w14:paraId="095B4B1F" w14:textId="5DA0AE1E" w:rsidR="00675CDA" w:rsidRPr="007C1D64" w:rsidRDefault="00675CDA" w:rsidP="00675CDA">
      <w:pPr>
        <w:rPr>
          <w:rFonts w:ascii="Avenir Book" w:eastAsia="MS Mincho" w:hAnsi="Avenir Book"/>
        </w:rPr>
      </w:pPr>
      <w:r w:rsidRPr="00255083">
        <w:rPr>
          <w:rFonts w:asciiTheme="minorHAnsi" w:eastAsia="MS Mincho" w:hAnsiTheme="minorHAnsi" w:cstheme="minorHAnsi"/>
          <w:sz w:val="20"/>
        </w:rPr>
        <w:t>Recôncavo Region, Bahia state, Northeast Brazil</w:t>
      </w:r>
    </w:p>
    <w:p w14:paraId="371A44C4" w14:textId="14711C15" w:rsidR="00675CDA" w:rsidRPr="007C1D64" w:rsidRDefault="00675CDA" w:rsidP="00675CDA">
      <w:pPr>
        <w:rPr>
          <w:rFonts w:ascii="Avenir Book" w:eastAsia="MS Mincho" w:hAnsi="Avenir Book"/>
        </w:rPr>
      </w:pPr>
    </w:p>
    <w:p w14:paraId="05CCD9DD"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City/Town/Community etc.</w:t>
      </w:r>
    </w:p>
    <w:p w14:paraId="1ECEB1C7" w14:textId="14BBD35E" w:rsidR="00675CDA" w:rsidRPr="00255083" w:rsidRDefault="00675CDA" w:rsidP="00675CDA">
      <w:pPr>
        <w:rPr>
          <w:rFonts w:asciiTheme="minorHAnsi" w:eastAsia="MS Mincho" w:hAnsiTheme="minorHAnsi" w:cstheme="minorHAnsi"/>
          <w:sz w:val="20"/>
        </w:rPr>
      </w:pPr>
      <w:r w:rsidRPr="00255083">
        <w:rPr>
          <w:rFonts w:asciiTheme="minorHAnsi" w:eastAsia="MS Mincho" w:hAnsiTheme="minorHAnsi" w:cstheme="minorHAnsi"/>
          <w:sz w:val="20"/>
        </w:rPr>
        <w:t xml:space="preserve">Cruz das Almas and </w:t>
      </w:r>
      <w:proofErr w:type="spellStart"/>
      <w:r w:rsidRPr="00255083">
        <w:rPr>
          <w:rFonts w:asciiTheme="minorHAnsi" w:eastAsia="MS Mincho" w:hAnsiTheme="minorHAnsi" w:cstheme="minorHAnsi"/>
          <w:sz w:val="20"/>
        </w:rPr>
        <w:t>Nazaré</w:t>
      </w:r>
      <w:proofErr w:type="spellEnd"/>
    </w:p>
    <w:p w14:paraId="241F40E9" w14:textId="77777777" w:rsidR="00675CDA" w:rsidRPr="00255083" w:rsidRDefault="00675CDA" w:rsidP="00675CDA">
      <w:pPr>
        <w:rPr>
          <w:rFonts w:ascii="Avenir Book" w:eastAsia="MS Mincho" w:hAnsi="Avenir Book"/>
          <w:lang w:val="pt-BR"/>
        </w:rPr>
      </w:pPr>
    </w:p>
    <w:p w14:paraId="5E09E337" w14:textId="6E57B94A"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Physical/Geographical location</w:t>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r w:rsidR="000865EB">
        <w:rPr>
          <w:rFonts w:ascii="Avenir Book" w:eastAsia="MS Mincho" w:hAnsi="Avenir Book"/>
        </w:rPr>
        <w:tab/>
      </w:r>
    </w:p>
    <w:p w14:paraId="6D2A0EC1" w14:textId="1434A14F" w:rsidR="00D439B5" w:rsidRPr="000F7C55" w:rsidRDefault="00D439B5" w:rsidP="00675CDA">
      <w:pPr>
        <w:rPr>
          <w:rFonts w:asciiTheme="minorHAnsi" w:eastAsia="MS Mincho" w:hAnsiTheme="minorHAnsi" w:cstheme="minorHAnsi"/>
          <w:sz w:val="20"/>
        </w:rPr>
      </w:pPr>
      <w:bookmarkStart w:id="5" w:name="_Ref317687400"/>
    </w:p>
    <w:p w14:paraId="165D9318" w14:textId="332F36AA" w:rsidR="000F7C55" w:rsidRPr="000F7C55" w:rsidRDefault="00B35530" w:rsidP="000F7C55">
      <w:pPr>
        <w:rPr>
          <w:rFonts w:asciiTheme="minorHAnsi" w:eastAsia="MS Mincho" w:hAnsiTheme="minorHAnsi" w:cstheme="minorHAnsi"/>
          <w:sz w:val="20"/>
        </w:rPr>
      </w:pPr>
      <w:r>
        <w:rPr>
          <w:rFonts w:ascii="Avenir Book" w:eastAsia="MS Mincho" w:hAnsi="Avenir Book"/>
        </w:rPr>
        <w:t>Municipalities</w:t>
      </w:r>
      <w:r w:rsidR="000F7C55" w:rsidRPr="000F7C55">
        <w:rPr>
          <w:rFonts w:ascii="Avenir Book" w:eastAsia="MS Mincho" w:hAnsi="Avenir Book"/>
        </w:rPr>
        <w:t xml:space="preserve"> </w:t>
      </w:r>
      <w:r w:rsidR="000F7C55">
        <w:rPr>
          <w:rFonts w:ascii="Avenir Book" w:eastAsia="MS Mincho" w:hAnsi="Avenir Book"/>
        </w:rPr>
        <w:t xml:space="preserve">of </w:t>
      </w:r>
      <w:r w:rsidR="000F7C55" w:rsidRPr="00255083">
        <w:rPr>
          <w:rFonts w:asciiTheme="minorHAnsi" w:eastAsia="MS Mincho" w:hAnsiTheme="minorHAnsi" w:cstheme="minorHAnsi"/>
          <w:sz w:val="20"/>
        </w:rPr>
        <w:t xml:space="preserve">Cruz das Almas and </w:t>
      </w:r>
      <w:proofErr w:type="spellStart"/>
      <w:r w:rsidR="000F7C55" w:rsidRPr="00255083">
        <w:rPr>
          <w:rFonts w:asciiTheme="minorHAnsi" w:eastAsia="MS Mincho" w:hAnsiTheme="minorHAnsi" w:cstheme="minorHAnsi"/>
          <w:sz w:val="20"/>
        </w:rPr>
        <w:t>Nazaré</w:t>
      </w:r>
      <w:proofErr w:type="spellEnd"/>
      <w:r w:rsidR="000F7C55">
        <w:rPr>
          <w:rFonts w:asciiTheme="minorHAnsi" w:eastAsia="MS Mincho" w:hAnsiTheme="minorHAnsi" w:cstheme="minorHAnsi"/>
          <w:sz w:val="20"/>
        </w:rPr>
        <w:t xml:space="preserve"> </w:t>
      </w:r>
      <w:r w:rsidR="000F7C55">
        <w:rPr>
          <w:rFonts w:ascii="Avenir Book" w:eastAsia="MS Mincho" w:hAnsi="Avenir Book"/>
        </w:rPr>
        <w:t>in</w:t>
      </w:r>
      <w:r w:rsidR="000F7C55" w:rsidRPr="000F7C55">
        <w:rPr>
          <w:rFonts w:ascii="Avenir Book" w:eastAsia="MS Mincho" w:hAnsi="Avenir Book"/>
        </w:rPr>
        <w:t xml:space="preserve"> the Recôncavo region of Bahia</w:t>
      </w:r>
      <w:r>
        <w:rPr>
          <w:rFonts w:ascii="Avenir Book" w:eastAsia="MS Mincho" w:hAnsi="Avenir Book"/>
        </w:rPr>
        <w:t xml:space="preserve"> state</w:t>
      </w:r>
      <w:r w:rsidR="000F7C55" w:rsidRPr="000F7C55">
        <w:rPr>
          <w:rFonts w:ascii="Avenir Book" w:eastAsia="MS Mincho" w:hAnsi="Avenir Book"/>
        </w:rPr>
        <w:t>, Brazil.</w:t>
      </w:r>
    </w:p>
    <w:tbl>
      <w:tblPr>
        <w:tblpPr w:leftFromText="141" w:rightFromText="141" w:vertAnchor="page" w:horzAnchor="page" w:tblpXSpec="center" w:tblpY="6176"/>
        <w:tblW w:w="33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1E0" w:firstRow="1" w:lastRow="1" w:firstColumn="1" w:lastColumn="1" w:noHBand="0" w:noVBand="0"/>
      </w:tblPr>
      <w:tblGrid>
        <w:gridCol w:w="2980"/>
        <w:gridCol w:w="3618"/>
      </w:tblGrid>
      <w:tr w:rsidR="000F7C55" w:rsidRPr="00987C19" w14:paraId="342FAA1B" w14:textId="77777777" w:rsidTr="00B35530">
        <w:trPr>
          <w:trHeight w:val="320"/>
        </w:trPr>
        <w:tc>
          <w:tcPr>
            <w:tcW w:w="2258" w:type="pct"/>
          </w:tcPr>
          <w:p w14:paraId="2A64994A" w14:textId="77777777" w:rsidR="000F7C55" w:rsidRPr="00987C19" w:rsidRDefault="000F7C55" w:rsidP="000F7C55">
            <w:pPr>
              <w:rPr>
                <w:rFonts w:cs="Arial"/>
                <w:szCs w:val="22"/>
              </w:rPr>
            </w:pPr>
          </w:p>
        </w:tc>
        <w:tc>
          <w:tcPr>
            <w:tcW w:w="2742" w:type="pct"/>
          </w:tcPr>
          <w:p w14:paraId="70597D7A" w14:textId="490F8A08" w:rsidR="000F7C55" w:rsidRPr="000F7C55" w:rsidRDefault="000F7C55" w:rsidP="000F7C55">
            <w:pPr>
              <w:jc w:val="center"/>
              <w:rPr>
                <w:rFonts w:asciiTheme="minorHAnsi" w:hAnsiTheme="minorHAnsi" w:cstheme="minorHAnsi"/>
                <w:b/>
                <w:sz w:val="20"/>
              </w:rPr>
            </w:pPr>
            <w:r w:rsidRPr="000F7C55">
              <w:rPr>
                <w:rFonts w:asciiTheme="minorHAnsi" w:hAnsiTheme="minorHAnsi" w:cstheme="minorHAnsi"/>
                <w:b/>
                <w:sz w:val="20"/>
              </w:rPr>
              <w:t>Coordinates</w:t>
            </w:r>
          </w:p>
        </w:tc>
      </w:tr>
      <w:tr w:rsidR="000F7C55" w:rsidRPr="00987C19" w14:paraId="70BB5F24" w14:textId="77777777" w:rsidTr="00B35530">
        <w:trPr>
          <w:trHeight w:val="260"/>
        </w:trPr>
        <w:tc>
          <w:tcPr>
            <w:tcW w:w="2258" w:type="pct"/>
          </w:tcPr>
          <w:p w14:paraId="239DA028" w14:textId="77777777" w:rsidR="000F7C55" w:rsidRPr="000F7C55" w:rsidRDefault="000F7C55" w:rsidP="000F7C55">
            <w:pPr>
              <w:rPr>
                <w:rFonts w:asciiTheme="minorHAnsi" w:hAnsiTheme="minorHAnsi" w:cstheme="minorHAnsi"/>
                <w:b/>
                <w:sz w:val="20"/>
              </w:rPr>
            </w:pPr>
            <w:r w:rsidRPr="000F7C55">
              <w:rPr>
                <w:rFonts w:asciiTheme="minorHAnsi" w:hAnsiTheme="minorHAnsi" w:cstheme="minorHAnsi"/>
                <w:b/>
                <w:sz w:val="20"/>
              </w:rPr>
              <w:t>Latitude</w:t>
            </w:r>
          </w:p>
        </w:tc>
        <w:tc>
          <w:tcPr>
            <w:tcW w:w="2742" w:type="pct"/>
          </w:tcPr>
          <w:p w14:paraId="7115E9E8" w14:textId="77777777" w:rsidR="000F7C55" w:rsidRPr="00536ECD" w:rsidRDefault="000F7C55" w:rsidP="000F7C55">
            <w:pPr>
              <w:jc w:val="center"/>
              <w:rPr>
                <w:rFonts w:cs="Arial"/>
                <w:szCs w:val="22"/>
              </w:rPr>
            </w:pPr>
            <w:r w:rsidRPr="000F7C55">
              <w:rPr>
                <w:rFonts w:asciiTheme="minorHAnsi" w:hAnsiTheme="minorHAnsi" w:cstheme="minorHAnsi"/>
                <w:color w:val="222222"/>
                <w:sz w:val="20"/>
                <w:shd w:val="clear" w:color="auto" w:fill="FFFFFF"/>
              </w:rPr>
              <w:t>12.6736° S</w:t>
            </w:r>
          </w:p>
        </w:tc>
      </w:tr>
      <w:tr w:rsidR="000F7C55" w:rsidRPr="00987C19" w14:paraId="5C9938CD" w14:textId="77777777" w:rsidTr="00B35530">
        <w:trPr>
          <w:trHeight w:val="320"/>
        </w:trPr>
        <w:tc>
          <w:tcPr>
            <w:tcW w:w="2258" w:type="pct"/>
          </w:tcPr>
          <w:p w14:paraId="5F3DDDA4" w14:textId="77777777" w:rsidR="000F7C55" w:rsidRPr="000F7C55" w:rsidRDefault="000F7C55" w:rsidP="000F7C55">
            <w:pPr>
              <w:rPr>
                <w:rFonts w:asciiTheme="minorHAnsi" w:hAnsiTheme="minorHAnsi" w:cstheme="minorHAnsi"/>
                <w:b/>
                <w:sz w:val="20"/>
              </w:rPr>
            </w:pPr>
            <w:r w:rsidRPr="000F7C55">
              <w:rPr>
                <w:rFonts w:asciiTheme="minorHAnsi" w:hAnsiTheme="minorHAnsi" w:cstheme="minorHAnsi"/>
                <w:b/>
                <w:sz w:val="20"/>
              </w:rPr>
              <w:t>Longitude</w:t>
            </w:r>
          </w:p>
        </w:tc>
        <w:tc>
          <w:tcPr>
            <w:tcW w:w="2742" w:type="pct"/>
          </w:tcPr>
          <w:p w14:paraId="636CB644" w14:textId="77777777" w:rsidR="000F7C55" w:rsidRPr="00536ECD" w:rsidRDefault="000F7C55" w:rsidP="000F7C55">
            <w:pPr>
              <w:jc w:val="center"/>
              <w:rPr>
                <w:rFonts w:cs="Arial"/>
                <w:szCs w:val="22"/>
              </w:rPr>
            </w:pPr>
            <w:r w:rsidRPr="000F7C55">
              <w:rPr>
                <w:rFonts w:asciiTheme="minorHAnsi" w:hAnsiTheme="minorHAnsi" w:cstheme="minorHAnsi"/>
                <w:color w:val="222222"/>
                <w:sz w:val="20"/>
                <w:shd w:val="clear" w:color="auto" w:fill="FFFFFF"/>
              </w:rPr>
              <w:t>39.1017° W</w:t>
            </w:r>
            <w:r w:rsidRPr="00536ECD">
              <w:rPr>
                <w:rStyle w:val="apple-style-span"/>
                <w:rFonts w:cs="Arial"/>
                <w:color w:val="000000"/>
              </w:rPr>
              <w:t> </w:t>
            </w:r>
          </w:p>
        </w:tc>
      </w:tr>
    </w:tbl>
    <w:p w14:paraId="78A455F8" w14:textId="77777777" w:rsidR="000F7C55" w:rsidRDefault="000F7C55" w:rsidP="00675CDA">
      <w:pPr>
        <w:rPr>
          <w:rFonts w:ascii="Avenir Book" w:eastAsia="MS Mincho" w:hAnsi="Avenir Book"/>
        </w:rPr>
      </w:pPr>
    </w:p>
    <w:p w14:paraId="137D10A8" w14:textId="77777777" w:rsidR="000F7C55" w:rsidRDefault="000F7C55" w:rsidP="00B35530">
      <w:pPr>
        <w:ind w:left="1418"/>
        <w:rPr>
          <w:rFonts w:asciiTheme="minorHAnsi" w:eastAsia="MS Mincho" w:hAnsiTheme="minorHAnsi" w:cstheme="minorHAnsi"/>
          <w:sz w:val="20"/>
        </w:rPr>
      </w:pPr>
      <w:r w:rsidRPr="00B35530">
        <w:rPr>
          <w:rFonts w:asciiTheme="minorHAnsi" w:eastAsia="MS Mincho" w:hAnsiTheme="minorHAnsi" w:cstheme="minorHAnsi"/>
          <w:sz w:val="20"/>
        </w:rPr>
        <w:t>Instituto Perene is the implementing organization and will conduct the project onsite and from its office in Salvador, Bahia:</w:t>
      </w:r>
    </w:p>
    <w:p w14:paraId="4D070546" w14:textId="77777777" w:rsidR="00B35530" w:rsidRPr="00B35530" w:rsidRDefault="00B35530" w:rsidP="00B35530">
      <w:pPr>
        <w:ind w:left="1418"/>
        <w:rPr>
          <w:rFonts w:asciiTheme="minorHAnsi" w:eastAsia="MS Mincho" w:hAnsiTheme="minorHAnsi" w:cstheme="minorHAnsi"/>
          <w:sz w:val="20"/>
        </w:rPr>
      </w:pPr>
    </w:p>
    <w:p w14:paraId="3FF4A80A" w14:textId="77777777" w:rsidR="000F7C55" w:rsidRPr="00B35530" w:rsidRDefault="000F7C55" w:rsidP="00B35530">
      <w:pPr>
        <w:ind w:left="1418"/>
        <w:rPr>
          <w:rFonts w:asciiTheme="minorHAnsi" w:eastAsia="MS Mincho" w:hAnsiTheme="minorHAnsi" w:cstheme="minorHAnsi"/>
          <w:sz w:val="20"/>
          <w:lang w:val="pt-BR"/>
        </w:rPr>
      </w:pPr>
      <w:r w:rsidRPr="00B35530">
        <w:rPr>
          <w:rFonts w:asciiTheme="minorHAnsi" w:eastAsia="MS Mincho" w:hAnsiTheme="minorHAnsi" w:cstheme="minorHAnsi"/>
          <w:sz w:val="20"/>
          <w:lang w:val="pt-BR"/>
        </w:rPr>
        <w:t xml:space="preserve">Contact person: </w:t>
      </w:r>
      <w:r w:rsidRPr="00B35530">
        <w:rPr>
          <w:rFonts w:asciiTheme="minorHAnsi" w:eastAsia="MS Mincho" w:hAnsiTheme="minorHAnsi" w:cstheme="minorHAnsi"/>
          <w:sz w:val="20"/>
          <w:lang w:val="pt-BR"/>
        </w:rPr>
        <w:tab/>
        <w:t>Guilherme Monteiro do Prado Valladares</w:t>
      </w:r>
    </w:p>
    <w:p w14:paraId="27DF6B84" w14:textId="77777777" w:rsidR="000F7C55" w:rsidRPr="00B35530" w:rsidRDefault="000F7C55" w:rsidP="00B35530">
      <w:pPr>
        <w:ind w:left="1418"/>
        <w:rPr>
          <w:rFonts w:asciiTheme="minorHAnsi" w:eastAsia="MS Mincho" w:hAnsiTheme="minorHAnsi" w:cstheme="minorHAnsi"/>
          <w:sz w:val="20"/>
          <w:lang w:val="pt-BR"/>
        </w:rPr>
      </w:pPr>
      <w:r w:rsidRPr="00B35530">
        <w:rPr>
          <w:rFonts w:asciiTheme="minorHAnsi" w:eastAsia="MS Mincho" w:hAnsiTheme="minorHAnsi" w:cstheme="minorHAnsi"/>
          <w:sz w:val="20"/>
          <w:lang w:val="pt-BR"/>
        </w:rPr>
        <w:t xml:space="preserve">Address: </w:t>
      </w:r>
      <w:r w:rsidRPr="00B35530">
        <w:rPr>
          <w:rFonts w:asciiTheme="minorHAnsi" w:eastAsia="MS Mincho" w:hAnsiTheme="minorHAnsi" w:cstheme="minorHAnsi"/>
          <w:sz w:val="20"/>
          <w:lang w:val="pt-BR"/>
        </w:rPr>
        <w:tab/>
      </w:r>
      <w:r w:rsidRPr="00B35530">
        <w:rPr>
          <w:rFonts w:asciiTheme="minorHAnsi" w:eastAsia="MS Mincho" w:hAnsiTheme="minorHAnsi" w:cstheme="minorHAnsi"/>
          <w:sz w:val="20"/>
          <w:lang w:val="pt-BR"/>
        </w:rPr>
        <w:tab/>
        <w:t>R. Belo Horizonte, 64, sala 310</w:t>
      </w:r>
    </w:p>
    <w:p w14:paraId="1A1C2D37" w14:textId="77777777" w:rsidR="00275C8D" w:rsidRDefault="000F7C55" w:rsidP="00275C8D">
      <w:pPr>
        <w:ind w:left="1418"/>
        <w:rPr>
          <w:rFonts w:asciiTheme="minorHAnsi" w:eastAsia="MS Mincho" w:hAnsiTheme="minorHAnsi" w:cstheme="minorHAnsi"/>
          <w:sz w:val="20"/>
          <w:lang w:val="pt-BR"/>
        </w:rPr>
      </w:pPr>
      <w:r w:rsidRPr="00B35530">
        <w:rPr>
          <w:rFonts w:asciiTheme="minorHAnsi" w:eastAsia="MS Mincho" w:hAnsiTheme="minorHAnsi" w:cstheme="minorHAnsi"/>
          <w:sz w:val="20"/>
          <w:lang w:val="pt-BR"/>
        </w:rPr>
        <w:tab/>
      </w:r>
      <w:r w:rsidRPr="00B35530">
        <w:rPr>
          <w:rFonts w:asciiTheme="minorHAnsi" w:eastAsia="MS Mincho" w:hAnsiTheme="minorHAnsi" w:cstheme="minorHAnsi"/>
          <w:sz w:val="20"/>
          <w:lang w:val="pt-BR"/>
        </w:rPr>
        <w:tab/>
      </w:r>
      <w:r w:rsidRPr="00B35530">
        <w:rPr>
          <w:rFonts w:asciiTheme="minorHAnsi" w:eastAsia="MS Mincho" w:hAnsiTheme="minorHAnsi" w:cstheme="minorHAnsi"/>
          <w:sz w:val="20"/>
          <w:lang w:val="pt-BR"/>
        </w:rPr>
        <w:tab/>
        <w:t>Salvador, Bahia  40140-380</w:t>
      </w:r>
    </w:p>
    <w:p w14:paraId="5382FBB6" w14:textId="45FF6608" w:rsidR="000F7C55" w:rsidRPr="00275C8D" w:rsidRDefault="000F7C55" w:rsidP="00275C8D">
      <w:pPr>
        <w:ind w:left="709" w:firstLine="709"/>
        <w:rPr>
          <w:rFonts w:asciiTheme="minorHAnsi" w:eastAsia="MS Mincho" w:hAnsiTheme="minorHAnsi" w:cstheme="minorHAnsi"/>
          <w:sz w:val="20"/>
          <w:lang w:val="pt-BR"/>
        </w:rPr>
      </w:pPr>
      <w:r w:rsidRPr="00B35530">
        <w:rPr>
          <w:rFonts w:asciiTheme="minorHAnsi" w:eastAsia="MS Mincho" w:hAnsiTheme="minorHAnsi" w:cstheme="minorHAnsi"/>
          <w:sz w:val="20"/>
        </w:rPr>
        <w:t>Phone:</w:t>
      </w:r>
      <w:r w:rsidRPr="00B35530">
        <w:rPr>
          <w:rFonts w:asciiTheme="minorHAnsi" w:eastAsia="MS Mincho" w:hAnsiTheme="minorHAnsi" w:cstheme="minorHAnsi"/>
          <w:sz w:val="20"/>
        </w:rPr>
        <w:tab/>
      </w:r>
      <w:r w:rsidRPr="00B35530">
        <w:rPr>
          <w:rFonts w:asciiTheme="minorHAnsi" w:eastAsia="MS Mincho" w:hAnsiTheme="minorHAnsi" w:cstheme="minorHAnsi"/>
          <w:sz w:val="20"/>
        </w:rPr>
        <w:tab/>
      </w:r>
      <w:r w:rsidRPr="00B35530">
        <w:rPr>
          <w:rFonts w:asciiTheme="minorHAnsi" w:eastAsia="MS Mincho" w:hAnsiTheme="minorHAnsi" w:cstheme="minorHAnsi"/>
          <w:sz w:val="20"/>
        </w:rPr>
        <w:tab/>
        <w:t>+55 (71) 3264-3199</w:t>
      </w:r>
    </w:p>
    <w:p w14:paraId="6DB01FF4" w14:textId="77777777" w:rsidR="00C81D18" w:rsidRDefault="00C81D18" w:rsidP="00B35530">
      <w:pPr>
        <w:ind w:left="1418"/>
        <w:rPr>
          <w:rFonts w:asciiTheme="minorHAnsi" w:eastAsia="MS Mincho" w:hAnsiTheme="minorHAnsi" w:cstheme="minorHAnsi"/>
          <w:sz w:val="20"/>
        </w:rPr>
      </w:pPr>
    </w:p>
    <w:p w14:paraId="62FF4F41" w14:textId="5B0BAF79" w:rsidR="000F7C55" w:rsidRPr="007C1D64" w:rsidRDefault="000F7C55" w:rsidP="00675CDA">
      <w:pPr>
        <w:rPr>
          <w:rFonts w:ascii="Avenir Book" w:eastAsia="MS Mincho" w:hAnsi="Avenir Book"/>
        </w:rPr>
      </w:pPr>
    </w:p>
    <w:p w14:paraId="5CDA5419" w14:textId="0DE24823"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Technologies and/or measures</w:t>
      </w:r>
      <w:bookmarkEnd w:id="5"/>
    </w:p>
    <w:p w14:paraId="2AE0F3C7" w14:textId="77777777" w:rsidR="00675CDA" w:rsidRPr="00255083" w:rsidRDefault="00675CDA" w:rsidP="000D7B02"/>
    <w:p w14:paraId="12F4E5B9" w14:textId="07C6D8ED" w:rsidR="00675CDA" w:rsidRDefault="00675CDA" w:rsidP="0060626D">
      <w:pPr>
        <w:spacing w:line="276" w:lineRule="auto"/>
        <w:rPr>
          <w:rFonts w:ascii="Calibri" w:hAnsi="Calibri" w:cs="Arial"/>
          <w:sz w:val="20"/>
        </w:rPr>
      </w:pPr>
      <w:r w:rsidRPr="00255083">
        <w:rPr>
          <w:rFonts w:ascii="Calibri" w:hAnsi="Calibri" w:cs="Arial"/>
          <w:sz w:val="20"/>
        </w:rPr>
        <w:t>The efficient stove design is based on principles originally laid out by Dr. Larry Winiarski and Aprovecho Research</w:t>
      </w:r>
      <w:r w:rsidRPr="008F3F4A">
        <w:rPr>
          <w:rFonts w:ascii="Calibri" w:hAnsi="Calibri" w:cs="Arial"/>
          <w:sz w:val="20"/>
          <w:lang w:val="en-US"/>
        </w:rPr>
        <w:t xml:space="preserve"> Center</w:t>
      </w:r>
      <w:r w:rsidRPr="00255083">
        <w:rPr>
          <w:rFonts w:ascii="Calibri" w:hAnsi="Calibri" w:cs="Arial"/>
          <w:sz w:val="20"/>
        </w:rPr>
        <w:t xml:space="preserve"> (</w:t>
      </w:r>
      <w:proofErr w:type="spellStart"/>
      <w:r w:rsidRPr="00255083">
        <w:rPr>
          <w:rFonts w:ascii="Calibri" w:hAnsi="Calibri" w:cs="Arial"/>
          <w:sz w:val="20"/>
        </w:rPr>
        <w:t>Bryden</w:t>
      </w:r>
      <w:proofErr w:type="spellEnd"/>
      <w:r w:rsidRPr="00255083">
        <w:rPr>
          <w:rFonts w:ascii="Calibri" w:hAnsi="Calibri" w:cs="Arial"/>
          <w:sz w:val="20"/>
        </w:rPr>
        <w:t xml:space="preserve">, Still, Scott, &amp; Hoffa, 2002). The cookstove model used in this project was further developed with the participation of local masons, cooks and community leaders. </w:t>
      </w:r>
      <w:r w:rsidR="004964ED" w:rsidRPr="00255083">
        <w:rPr>
          <w:rFonts w:ascii="Calibri" w:hAnsi="Calibri" w:cs="Arial"/>
          <w:sz w:val="20"/>
        </w:rPr>
        <w:t xml:space="preserve"> The technology to be employed uses locally available materials and</w:t>
      </w:r>
      <w:r w:rsidR="004964ED" w:rsidRPr="008F3F4A">
        <w:rPr>
          <w:rFonts w:ascii="Calibri" w:hAnsi="Calibri" w:cs="Arial"/>
          <w:sz w:val="20"/>
          <w:lang w:val="en-US"/>
        </w:rPr>
        <w:t xml:space="preserve"> labor</w:t>
      </w:r>
      <w:r w:rsidR="004964ED" w:rsidRPr="00255083">
        <w:rPr>
          <w:rFonts w:ascii="Calibri" w:hAnsi="Calibri" w:cs="Arial"/>
          <w:sz w:val="20"/>
        </w:rPr>
        <w:t xml:space="preserve">. It is constructed using regular and refractory bricks, regular and refractory mortar, a metal plate with 2 openings, a rocket-elbow combustion chamber, autoclaved aerated concrete for insulation, and a ceramic chimney. </w:t>
      </w:r>
    </w:p>
    <w:p w14:paraId="2DB92356" w14:textId="77777777" w:rsidR="0060626D" w:rsidRDefault="0060626D" w:rsidP="00675CDA">
      <w:pPr>
        <w:rPr>
          <w:rFonts w:ascii="Calibri" w:hAnsi="Calibri" w:cs="Arial"/>
          <w:sz w:val="20"/>
        </w:rPr>
      </w:pPr>
    </w:p>
    <w:p w14:paraId="328D537D" w14:textId="727CA096" w:rsidR="0060626D" w:rsidRDefault="00275C8D" w:rsidP="00675CDA">
      <w:pPr>
        <w:rPr>
          <w:rFonts w:ascii="Calibri" w:hAnsi="Calibri" w:cs="Arial"/>
          <w:sz w:val="20"/>
        </w:rPr>
      </w:pPr>
      <w:r>
        <w:rPr>
          <w:rFonts w:ascii="Avenir Book" w:hAnsi="Avenir Book"/>
          <w:noProof/>
          <w:lang w:val="pt-BR" w:eastAsia="zh-CN"/>
        </w:rPr>
        <mc:AlternateContent>
          <mc:Choice Requires="wpg">
            <w:drawing>
              <wp:anchor distT="0" distB="0" distL="114300" distR="114300" simplePos="0" relativeHeight="251706368" behindDoc="0" locked="0" layoutInCell="1" allowOverlap="1" wp14:anchorId="261C8C07" wp14:editId="029CC6A0">
                <wp:simplePos x="0" y="0"/>
                <wp:positionH relativeFrom="column">
                  <wp:posOffset>1631950</wp:posOffset>
                </wp:positionH>
                <wp:positionV relativeFrom="paragraph">
                  <wp:posOffset>101600</wp:posOffset>
                </wp:positionV>
                <wp:extent cx="2524760" cy="2923540"/>
                <wp:effectExtent l="0" t="0" r="8890" b="10160"/>
                <wp:wrapTopAndBottom/>
                <wp:docPr id="672" name="Group 672"/>
                <wp:cNvGraphicFramePr/>
                <a:graphic xmlns:a="http://schemas.openxmlformats.org/drawingml/2006/main">
                  <a:graphicData uri="http://schemas.microsoft.com/office/word/2010/wordprocessingGroup">
                    <wpg:wgp>
                      <wpg:cNvGrpSpPr/>
                      <wpg:grpSpPr>
                        <a:xfrm>
                          <a:off x="0" y="0"/>
                          <a:ext cx="2524760" cy="2923540"/>
                          <a:chOff x="0" y="0"/>
                          <a:chExt cx="2524760" cy="2923540"/>
                        </a:xfrm>
                      </wpg:grpSpPr>
                      <wps:wsp>
                        <wps:cNvPr id="686" name="Text Box 686"/>
                        <wps:cNvSpPr txBox="1"/>
                        <wps:spPr>
                          <a:xfrm>
                            <a:off x="0" y="2565400"/>
                            <a:ext cx="2522220" cy="358140"/>
                          </a:xfrm>
                          <a:prstGeom prst="rect">
                            <a:avLst/>
                          </a:prstGeom>
                          <a:noFill/>
                          <a:ln>
                            <a:noFill/>
                          </a:ln>
                          <a:effectLst/>
                        </wps:spPr>
                        <wps:txbx>
                          <w:txbxContent>
                            <w:p w14:paraId="274042A2" w14:textId="3286A6CA" w:rsidR="00924ADF" w:rsidRPr="0060626D" w:rsidRDefault="00924ADF" w:rsidP="0060626D">
                              <w:pPr>
                                <w:pStyle w:val="Caption"/>
                                <w:rPr>
                                  <w:rFonts w:ascii="Calibri" w:hAnsi="Calibri" w:cs="Arial"/>
                                  <w:noProof/>
                                  <w:sz w:val="16"/>
                                  <w:szCs w:val="16"/>
                                </w:rPr>
                              </w:pPr>
                              <w:r w:rsidRPr="0060626D">
                                <w:rPr>
                                  <w:sz w:val="16"/>
                                  <w:szCs w:val="16"/>
                                </w:rPr>
                                <w:t>Efficient and Durable Cookstove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85" name="Picture 685"/>
                          <pic:cNvPicPr>
                            <a:picLocks noChangeAspect="1"/>
                          </pic:cNvPicPr>
                        </pic:nvPicPr>
                        <pic:blipFill rotWithShape="1">
                          <a:blip r:embed="rId13">
                            <a:extLst>
                              <a:ext uri="{28A0092B-C50C-407E-A947-70E740481C1C}">
                                <a14:useLocalDpi xmlns:a14="http://schemas.microsoft.com/office/drawing/2010/main" val="0"/>
                              </a:ext>
                            </a:extLst>
                          </a:blip>
                          <a:srcRect l="5348" r="8021" b="-84"/>
                          <a:stretch/>
                        </pic:blipFill>
                        <pic:spPr bwMode="auto">
                          <a:xfrm>
                            <a:off x="243840" y="0"/>
                            <a:ext cx="2280920" cy="27584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2" o:spid="_x0000_s1027" style="position:absolute;left:0;text-align:left;margin-left:128.5pt;margin-top:8pt;width:198.8pt;height:230.2pt;z-index:251706368" coordsize="25247,29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">
                <v:shape id="Text Box 686" o:spid="_x0000_s1028" type="#_x0000_t202" style="position:absolute;top:25654;width:25222;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iP8QA&#10;AADcAAAADwAAAGRycy9kb3ducmV2LnhtbESPQWvCQBSE70L/w/IKvZlNPQRNXUVKhUJBjPHg8TX7&#10;TBazb9PsVuO/dwXB4zAz3zDz5WBbcabeG8cK3pMUBHHltOFawb5cj6cgfEDW2DomBVfysFy8jOaY&#10;a3fhgs67UIsIYZ+jgiaELpfSVw1Z9InriKN3dL3FEGVfS93jJcJtKydpmkmLhuNCgx19NlSddv9W&#10;werAxZf52/xui2NhynKW8k92UurtdVh9gAg0hGf40f7WCrJpB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oj/EAAAA3AAAAA8AAAAAAAAAAAAAAAAAmAIAAGRycy9k&#10;b3ducmV2LnhtbFBLBQYAAAAABAAEAPUAAACJAwAAAAA=&#10;" filled="f" stroked="f">
                  <v:textbox inset="0,0,0,0">
                    <w:txbxContent>
                      <w:p w14:paraId="274042A2" w14:textId="3286A6CA" w:rsidR="00924ADF" w:rsidRPr="0060626D" w:rsidRDefault="00924ADF" w:rsidP="0060626D">
                        <w:pPr>
                          <w:pStyle w:val="Caption"/>
                          <w:rPr>
                            <w:rFonts w:ascii="Calibri" w:hAnsi="Calibri" w:cs="Arial"/>
                            <w:noProof/>
                            <w:sz w:val="16"/>
                            <w:szCs w:val="16"/>
                          </w:rPr>
                        </w:pPr>
                        <w:r w:rsidRPr="0060626D">
                          <w:rPr>
                            <w:sz w:val="16"/>
                            <w:szCs w:val="16"/>
                          </w:rPr>
                          <w:t>Efficient and Durable Cookstove model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5" o:spid="_x0000_s1029" type="#_x0000_t75" style="position:absolute;left:2438;width:22809;height:27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3lDEAAAA3AAAAA8AAABkcnMvZG93bnJldi54bWxEj0+LwjAUxO8LfofwBG/bVEGRapRFKBU8&#10;+WdZj2+bZ1tsXkoT2/rtzcKCx2FmfsOst4OpRUetqywrmEYxCOLc6ooLBZdz+rkE4TyyxtoyKXiS&#10;g+1m9LHGRNuej9SdfCEChF2CCkrvm0RKl5dk0EW2IQ7ezbYGfZBtIXWLfYCbWs7ieCENVhwWSmxo&#10;V1J+Pz2MgrS/7G4/1/vvoZp/Dz7T6bPPaqUm4+FrBcLT4N/h//ZeK1gs5/B3JhwBuX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8+3lDEAAAA3AAAAA8AAAAAAAAAAAAAAAAA&#10;nwIAAGRycy9kb3ducmV2LnhtbFBLBQYAAAAABAAEAPcAAACQAwAAAAA=&#10;">
                  <v:imagedata r:id="rId14" o:title="" cropbottom="-55f" cropleft="3505f" cropright="5257f"/>
                  <v:path arrowok="t"/>
                </v:shape>
                <w10:wrap type="topAndBottom"/>
              </v:group>
            </w:pict>
          </mc:Fallback>
        </mc:AlternateContent>
      </w:r>
    </w:p>
    <w:p w14:paraId="72C8B38E" w14:textId="0ECCD6EA" w:rsidR="0060626D" w:rsidRDefault="0060626D" w:rsidP="00675CDA">
      <w:pPr>
        <w:rPr>
          <w:rFonts w:ascii="Calibri" w:hAnsi="Calibri" w:cs="Arial"/>
          <w:sz w:val="20"/>
        </w:rPr>
      </w:pPr>
    </w:p>
    <w:p w14:paraId="189D43ED" w14:textId="64041D94" w:rsidR="0060626D" w:rsidRDefault="0060626D" w:rsidP="00675CDA">
      <w:pPr>
        <w:rPr>
          <w:rFonts w:ascii="Calibri" w:hAnsi="Calibri" w:cs="Arial"/>
          <w:sz w:val="20"/>
        </w:rPr>
      </w:pPr>
    </w:p>
    <w:p w14:paraId="64439FCE" w14:textId="77777777" w:rsidR="0060626D" w:rsidRDefault="0060626D" w:rsidP="00675CDA">
      <w:pPr>
        <w:rPr>
          <w:rFonts w:ascii="Calibri" w:hAnsi="Calibri" w:cs="Arial"/>
          <w:sz w:val="20"/>
        </w:rPr>
      </w:pPr>
    </w:p>
    <w:p w14:paraId="11569155" w14:textId="77777777" w:rsidR="0060626D" w:rsidRDefault="0060626D" w:rsidP="00675CDA">
      <w:pPr>
        <w:rPr>
          <w:rFonts w:ascii="Calibri" w:hAnsi="Calibri" w:cs="Arial"/>
          <w:sz w:val="20"/>
        </w:rPr>
      </w:pPr>
    </w:p>
    <w:p w14:paraId="41122825" w14:textId="77777777" w:rsidR="0060626D" w:rsidRDefault="0060626D" w:rsidP="00675CDA">
      <w:pPr>
        <w:rPr>
          <w:rFonts w:ascii="Calibri" w:hAnsi="Calibri" w:cs="Arial"/>
          <w:sz w:val="20"/>
        </w:rPr>
      </w:pPr>
    </w:p>
    <w:p w14:paraId="2DA05A0D" w14:textId="77777777" w:rsidR="00275C8D" w:rsidRDefault="00275C8D" w:rsidP="00675CDA">
      <w:pPr>
        <w:rPr>
          <w:rFonts w:ascii="Calibri" w:hAnsi="Calibri" w:cs="Arial"/>
          <w:sz w:val="20"/>
        </w:rPr>
      </w:pPr>
    </w:p>
    <w:p w14:paraId="6894C8EC" w14:textId="77777777" w:rsidR="004964ED" w:rsidRDefault="004964ED" w:rsidP="00675CDA">
      <w:pPr>
        <w:rPr>
          <w:rFonts w:ascii="Calibri" w:hAnsi="Calibri" w:cs="Arial"/>
          <w:szCs w:val="22"/>
        </w:rPr>
      </w:pPr>
    </w:p>
    <w:p w14:paraId="15149D05" w14:textId="77777777" w:rsidR="004964ED" w:rsidRDefault="004964ED" w:rsidP="004964ED">
      <w:r>
        <w:rPr>
          <w:noProof/>
          <w:sz w:val="20"/>
          <w:lang w:val="pt-BR" w:eastAsia="zh-CN"/>
        </w:rPr>
        <w:drawing>
          <wp:anchor distT="0" distB="0" distL="114300" distR="114300" simplePos="0" relativeHeight="251681792" behindDoc="1" locked="0" layoutInCell="1" allowOverlap="1" wp14:anchorId="132EDFE7" wp14:editId="2F1CBF15">
            <wp:simplePos x="0" y="0"/>
            <wp:positionH relativeFrom="column">
              <wp:posOffset>163830</wp:posOffset>
            </wp:positionH>
            <wp:positionV relativeFrom="paragraph">
              <wp:posOffset>-635</wp:posOffset>
            </wp:positionV>
            <wp:extent cx="2655570" cy="1492250"/>
            <wp:effectExtent l="0" t="0" r="0" b="0"/>
            <wp:wrapTight wrapText="bothSides">
              <wp:wrapPolygon edited="0">
                <wp:start x="0" y="0"/>
                <wp:lineTo x="0" y="21232"/>
                <wp:lineTo x="21383" y="21232"/>
                <wp:lineTo x="2138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SC_0129.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65557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sz w:val="20"/>
          <w:lang w:val="pt-BR" w:eastAsia="zh-CN"/>
        </w:rPr>
        <w:drawing>
          <wp:anchor distT="0" distB="0" distL="114300" distR="114300" simplePos="0" relativeHeight="251682816" behindDoc="1" locked="0" layoutInCell="1" allowOverlap="1" wp14:anchorId="25DBAF59" wp14:editId="7CDB4CAA">
            <wp:simplePos x="0" y="0"/>
            <wp:positionH relativeFrom="column">
              <wp:posOffset>2820670</wp:posOffset>
            </wp:positionH>
            <wp:positionV relativeFrom="paragraph">
              <wp:posOffset>-635</wp:posOffset>
            </wp:positionV>
            <wp:extent cx="2647950" cy="1487805"/>
            <wp:effectExtent l="0" t="0" r="0" b="0"/>
            <wp:wrapTight wrapText="bothSides">
              <wp:wrapPolygon edited="0">
                <wp:start x="0" y="0"/>
                <wp:lineTo x="0" y="21296"/>
                <wp:lineTo x="21445" y="21296"/>
                <wp:lineTo x="214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_0143.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647950" cy="148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87B51" w14:textId="39DD7833" w:rsidR="004964ED" w:rsidRDefault="004964ED" w:rsidP="004964ED">
      <w:pPr>
        <w:keepNext/>
      </w:pPr>
      <w:r>
        <w:rPr>
          <w:noProof/>
          <w:sz w:val="20"/>
          <w:lang w:val="pt-BR" w:eastAsia="zh-CN"/>
        </w:rPr>
        <w:drawing>
          <wp:anchor distT="0" distB="0" distL="114300" distR="114300" simplePos="0" relativeHeight="251683840" behindDoc="1" locked="0" layoutInCell="1" allowOverlap="1" wp14:anchorId="0CF46355" wp14:editId="041903E8">
            <wp:simplePos x="0" y="0"/>
            <wp:positionH relativeFrom="column">
              <wp:posOffset>-2763520</wp:posOffset>
            </wp:positionH>
            <wp:positionV relativeFrom="paragraph">
              <wp:posOffset>1327150</wp:posOffset>
            </wp:positionV>
            <wp:extent cx="2670175" cy="1500505"/>
            <wp:effectExtent l="0" t="0" r="0" b="4445"/>
            <wp:wrapTight wrapText="bothSides">
              <wp:wrapPolygon edited="0">
                <wp:start x="0" y="0"/>
                <wp:lineTo x="0" y="21390"/>
                <wp:lineTo x="21420" y="21390"/>
                <wp:lineTo x="2142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_0176.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67017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pt-BR" w:eastAsia="zh-CN"/>
        </w:rPr>
        <w:drawing>
          <wp:anchor distT="0" distB="0" distL="114300" distR="114300" simplePos="0" relativeHeight="251684864" behindDoc="1" locked="0" layoutInCell="1" allowOverlap="1" wp14:anchorId="58F837E3" wp14:editId="4EB78F35">
            <wp:simplePos x="0" y="0"/>
            <wp:positionH relativeFrom="column">
              <wp:posOffset>-5401945</wp:posOffset>
            </wp:positionH>
            <wp:positionV relativeFrom="paragraph">
              <wp:posOffset>1327150</wp:posOffset>
            </wp:positionV>
            <wp:extent cx="2655570" cy="1492250"/>
            <wp:effectExtent l="0" t="0" r="0" b="0"/>
            <wp:wrapTight wrapText="bothSides">
              <wp:wrapPolygon edited="0">
                <wp:start x="0" y="0"/>
                <wp:lineTo x="0" y="21232"/>
                <wp:lineTo x="21383" y="21232"/>
                <wp:lineTo x="2138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_0044.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5557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55FFBC99" w14:textId="166B9FC8" w:rsidR="004964ED" w:rsidRPr="00255083" w:rsidRDefault="004964ED" w:rsidP="004964ED">
      <w:pPr>
        <w:pStyle w:val="Caption"/>
        <w:spacing w:before="0"/>
        <w:ind w:left="270" w:right="1089" w:firstLine="0"/>
        <w:jc w:val="center"/>
        <w:rPr>
          <w:b w:val="0"/>
          <w:sz w:val="16"/>
          <w:szCs w:val="16"/>
        </w:rPr>
      </w:pPr>
      <w:r w:rsidRPr="00255083">
        <w:rPr>
          <w:b w:val="0"/>
          <w:sz w:val="16"/>
          <w:szCs w:val="16"/>
          <w:lang w:val="en-US"/>
        </w:rPr>
        <w:t xml:space="preserve">Stages of construction of the </w:t>
      </w:r>
      <w:r w:rsidRPr="00255083">
        <w:rPr>
          <w:b w:val="0"/>
          <w:sz w:val="16"/>
          <w:szCs w:val="16"/>
        </w:rPr>
        <w:t>efficient cookstove: clockwise from top left: stove base, placement of combustion chamber, insulation surrounding combustion chamber, chimney installation.</w:t>
      </w:r>
    </w:p>
    <w:p w14:paraId="77DF57AA" w14:textId="77777777" w:rsidR="004964ED" w:rsidRDefault="004964ED" w:rsidP="00675CDA">
      <w:pPr>
        <w:rPr>
          <w:rFonts w:ascii="Calibri" w:hAnsi="Calibri" w:cs="Arial"/>
          <w:szCs w:val="22"/>
        </w:rPr>
      </w:pPr>
    </w:p>
    <w:p w14:paraId="48F67CAA" w14:textId="77777777" w:rsidR="00B2009F" w:rsidRDefault="00B2009F" w:rsidP="00675CDA">
      <w:pPr>
        <w:rPr>
          <w:rFonts w:ascii="Calibri" w:hAnsi="Calibri" w:cs="Arial"/>
          <w:sz w:val="20"/>
        </w:rPr>
      </w:pPr>
    </w:p>
    <w:p w14:paraId="33195AA7" w14:textId="77777777" w:rsidR="00B2009F" w:rsidRDefault="00B2009F" w:rsidP="00675CDA">
      <w:pPr>
        <w:rPr>
          <w:rFonts w:ascii="Calibri" w:hAnsi="Calibri" w:cs="Arial"/>
          <w:sz w:val="20"/>
        </w:rPr>
      </w:pPr>
    </w:p>
    <w:p w14:paraId="6EB78AC9" w14:textId="77777777" w:rsidR="00B2009F" w:rsidRDefault="00675CDA" w:rsidP="00B2009F">
      <w:pPr>
        <w:rPr>
          <w:rFonts w:asciiTheme="minorHAnsi" w:hAnsiTheme="minorHAnsi" w:cstheme="minorHAnsi"/>
          <w:sz w:val="20"/>
        </w:rPr>
      </w:pPr>
      <w:r w:rsidRPr="00255083">
        <w:rPr>
          <w:rFonts w:ascii="Calibri" w:hAnsi="Calibri" w:cs="Arial"/>
          <w:sz w:val="20"/>
        </w:rPr>
        <w:t xml:space="preserve">The result is an efficient, durable stove that is well-suited to the needs and customs of its users. </w:t>
      </w:r>
      <w:r w:rsidR="00B2009F" w:rsidRPr="00B2009F">
        <w:rPr>
          <w:rFonts w:asciiTheme="minorHAnsi" w:hAnsiTheme="minorHAnsi" w:cstheme="minorHAnsi"/>
          <w:sz w:val="20"/>
        </w:rPr>
        <w:t>The improved cookstove developed for this project is the product of a participative process that included Instituto Perene, Aprovecho Research Center, local masons and stove-users in the project region. Mike Hatfield, a consultant from Aprovecho Research Center with over 10 years of experience in stove design and construction brought his international expertise in stove-building to the project.</w:t>
      </w:r>
    </w:p>
    <w:p w14:paraId="2552CE7E" w14:textId="77777777" w:rsidR="0053532B" w:rsidRDefault="0053532B" w:rsidP="00B2009F">
      <w:pPr>
        <w:rPr>
          <w:rFonts w:asciiTheme="minorHAnsi" w:hAnsiTheme="minorHAnsi" w:cstheme="minorHAnsi"/>
          <w:sz w:val="20"/>
        </w:rPr>
      </w:pPr>
    </w:p>
    <w:p w14:paraId="4D3C4912" w14:textId="36FA0F91" w:rsidR="0053532B" w:rsidRPr="0053532B" w:rsidRDefault="0053532B" w:rsidP="0053532B">
      <w:pPr>
        <w:rPr>
          <w:rFonts w:asciiTheme="minorHAnsi" w:hAnsiTheme="minorHAnsi" w:cstheme="minorHAnsi"/>
          <w:sz w:val="20"/>
        </w:rPr>
      </w:pPr>
      <w:r w:rsidRPr="0053532B">
        <w:rPr>
          <w:rFonts w:asciiTheme="minorHAnsi" w:hAnsiTheme="minorHAnsi" w:cstheme="minorHAnsi"/>
          <w:sz w:val="20"/>
        </w:rPr>
        <w:t xml:space="preserve">The operating life of the stove has been defined by Instituto Perene to be 10 years. Instituto Perene´s stove model, developed together with Aprovecho Research Center, is similar to the </w:t>
      </w:r>
      <w:proofErr w:type="spellStart"/>
      <w:r w:rsidRPr="0053532B">
        <w:rPr>
          <w:rFonts w:asciiTheme="minorHAnsi" w:hAnsiTheme="minorHAnsi" w:cstheme="minorHAnsi"/>
          <w:sz w:val="20"/>
        </w:rPr>
        <w:t>Justa</w:t>
      </w:r>
      <w:proofErr w:type="spellEnd"/>
      <w:r w:rsidRPr="0053532B">
        <w:rPr>
          <w:rFonts w:asciiTheme="minorHAnsi" w:hAnsiTheme="minorHAnsi" w:cstheme="minorHAnsi"/>
          <w:sz w:val="20"/>
        </w:rPr>
        <w:t xml:space="preserve"> stove, with the same robustness that comes from being a fixed model with a brick and mortar stove housing.  The </w:t>
      </w:r>
      <w:proofErr w:type="spellStart"/>
      <w:r w:rsidRPr="0053532B">
        <w:rPr>
          <w:rFonts w:asciiTheme="minorHAnsi" w:hAnsiTheme="minorHAnsi" w:cstheme="minorHAnsi"/>
          <w:sz w:val="20"/>
        </w:rPr>
        <w:t>Justa</w:t>
      </w:r>
      <w:proofErr w:type="spellEnd"/>
      <w:r w:rsidRPr="0053532B">
        <w:rPr>
          <w:rFonts w:asciiTheme="minorHAnsi" w:hAnsiTheme="minorHAnsi" w:cstheme="minorHAnsi"/>
          <w:sz w:val="20"/>
        </w:rPr>
        <w:t xml:space="preserve"> stoves have proven in the field to have a useful life near 10 years</w:t>
      </w:r>
      <w:sdt>
        <w:sdtPr>
          <w:rPr>
            <w:rFonts w:asciiTheme="minorHAnsi" w:hAnsiTheme="minorHAnsi" w:cstheme="minorHAnsi"/>
            <w:sz w:val="20"/>
          </w:rPr>
          <w:id w:val="11800657"/>
          <w:citation/>
        </w:sdtPr>
        <w:sdtContent>
          <w:r w:rsidRPr="0053532B">
            <w:rPr>
              <w:rFonts w:asciiTheme="minorHAnsi" w:hAnsiTheme="minorHAnsi" w:cstheme="minorHAnsi"/>
              <w:sz w:val="20"/>
            </w:rPr>
            <w:fldChar w:fldCharType="begin"/>
          </w:r>
          <w:r w:rsidRPr="0053532B">
            <w:rPr>
              <w:rFonts w:asciiTheme="minorHAnsi" w:hAnsiTheme="minorHAnsi" w:cstheme="minorHAnsi"/>
              <w:sz w:val="20"/>
              <w:lang w:val="en-US"/>
            </w:rPr>
            <w:instrText xml:space="preserve"> CITATION Pet \p 11 \l 1046  </w:instrText>
          </w:r>
          <w:r w:rsidRPr="0053532B">
            <w:rPr>
              <w:rFonts w:asciiTheme="minorHAnsi" w:hAnsiTheme="minorHAnsi" w:cstheme="minorHAnsi"/>
              <w:sz w:val="20"/>
            </w:rPr>
            <w:fldChar w:fldCharType="separate"/>
          </w:r>
          <w:r>
            <w:rPr>
              <w:rFonts w:asciiTheme="minorHAnsi" w:hAnsiTheme="minorHAnsi" w:cstheme="minorHAnsi"/>
              <w:noProof/>
              <w:sz w:val="20"/>
              <w:lang w:val="en-US"/>
            </w:rPr>
            <w:t xml:space="preserve"> </w:t>
          </w:r>
          <w:r w:rsidRPr="0053532B">
            <w:rPr>
              <w:rFonts w:asciiTheme="minorHAnsi" w:hAnsiTheme="minorHAnsi" w:cstheme="minorHAnsi"/>
              <w:noProof/>
              <w:sz w:val="20"/>
              <w:lang w:val="en-US"/>
            </w:rPr>
            <w:t>(Peter Scott, p. 11)</w:t>
          </w:r>
          <w:r w:rsidRPr="0053532B">
            <w:rPr>
              <w:rFonts w:asciiTheme="minorHAnsi" w:hAnsiTheme="minorHAnsi" w:cstheme="minorHAnsi"/>
              <w:sz w:val="20"/>
            </w:rPr>
            <w:fldChar w:fldCharType="end"/>
          </w:r>
        </w:sdtContent>
      </w:sdt>
      <w:r w:rsidRPr="0053532B">
        <w:rPr>
          <w:rFonts w:asciiTheme="minorHAnsi" w:hAnsiTheme="minorHAnsi" w:cstheme="minorHAnsi"/>
          <w:sz w:val="20"/>
        </w:rPr>
        <w:t xml:space="preserve"> . </w:t>
      </w:r>
      <w:r w:rsidR="00734EF3">
        <w:rPr>
          <w:rFonts w:asciiTheme="minorHAnsi" w:hAnsiTheme="minorHAnsi" w:cstheme="minorHAnsi"/>
          <w:sz w:val="20"/>
        </w:rPr>
        <w:t xml:space="preserve">The earliest of </w:t>
      </w:r>
      <w:r>
        <w:rPr>
          <w:rFonts w:asciiTheme="minorHAnsi" w:hAnsiTheme="minorHAnsi" w:cstheme="minorHAnsi"/>
          <w:sz w:val="20"/>
        </w:rPr>
        <w:t xml:space="preserve">Perene´s own stoves (under project GS832) have now been operating </w:t>
      </w:r>
      <w:r w:rsidR="00734EF3">
        <w:rPr>
          <w:rFonts w:asciiTheme="minorHAnsi" w:hAnsiTheme="minorHAnsi" w:cstheme="minorHAnsi"/>
          <w:sz w:val="20"/>
        </w:rPr>
        <w:t xml:space="preserve">over 8 years, having been installed in </w:t>
      </w:r>
      <w:r>
        <w:rPr>
          <w:rFonts w:asciiTheme="minorHAnsi" w:hAnsiTheme="minorHAnsi" w:cstheme="minorHAnsi"/>
          <w:sz w:val="20"/>
        </w:rPr>
        <w:t>20</w:t>
      </w:r>
      <w:r w:rsidR="00734EF3">
        <w:rPr>
          <w:rFonts w:asciiTheme="minorHAnsi" w:hAnsiTheme="minorHAnsi" w:cstheme="minorHAnsi"/>
          <w:sz w:val="20"/>
        </w:rPr>
        <w:t>09. The durability of the stove model is due to</w:t>
      </w:r>
      <w:r w:rsidRPr="0053532B">
        <w:rPr>
          <w:rFonts w:asciiTheme="minorHAnsi" w:hAnsiTheme="minorHAnsi" w:cstheme="minorHAnsi"/>
          <w:sz w:val="20"/>
        </w:rPr>
        <w:t xml:space="preserve"> the selection of extremely robust materials used in the stove:</w:t>
      </w:r>
    </w:p>
    <w:p w14:paraId="1CCC08FD" w14:textId="5A8681A0" w:rsidR="0053532B" w:rsidRPr="0053532B" w:rsidRDefault="0053532B" w:rsidP="0053532B">
      <w:pPr>
        <w:pStyle w:val="ListParagraph"/>
        <w:numPr>
          <w:ilvl w:val="0"/>
          <w:numId w:val="42"/>
        </w:numPr>
        <w:spacing w:before="60" w:after="120"/>
        <w:jc w:val="both"/>
        <w:rPr>
          <w:rFonts w:asciiTheme="minorHAnsi" w:hAnsiTheme="minorHAnsi" w:cstheme="minorHAnsi"/>
          <w:sz w:val="20"/>
          <w:szCs w:val="20"/>
        </w:rPr>
      </w:pPr>
      <w:r w:rsidRPr="0053532B">
        <w:rPr>
          <w:rFonts w:asciiTheme="minorHAnsi" w:hAnsiTheme="minorHAnsi" w:cstheme="minorHAnsi"/>
          <w:sz w:val="20"/>
          <w:szCs w:val="20"/>
        </w:rPr>
        <w:t>Combustion chamber made of refractory brick of 2.5 cm thickness, and refractory mortar.  The thickness was chosen to avoid the fracture that sometimes occurs when firewood is pushed too far in the stove, hitting the back of the chamber.  Refractory brick is made to withstand high temperatures while having low thermal conductivity. According to the manufacturer´s specifications, the bricks are 38% Al</w:t>
      </w:r>
      <w:r w:rsidRPr="0053532B">
        <w:rPr>
          <w:rFonts w:asciiTheme="minorHAnsi" w:hAnsiTheme="minorHAnsi" w:cstheme="minorHAnsi"/>
          <w:sz w:val="20"/>
          <w:szCs w:val="20"/>
          <w:vertAlign w:val="subscript"/>
        </w:rPr>
        <w:t>2</w:t>
      </w:r>
      <w:r w:rsidRPr="0053532B">
        <w:rPr>
          <w:rFonts w:asciiTheme="minorHAnsi" w:hAnsiTheme="minorHAnsi" w:cstheme="minorHAnsi"/>
          <w:sz w:val="20"/>
          <w:szCs w:val="20"/>
        </w:rPr>
        <w:t>O</w:t>
      </w:r>
      <w:r w:rsidRPr="0053532B">
        <w:rPr>
          <w:rFonts w:asciiTheme="minorHAnsi" w:hAnsiTheme="minorHAnsi" w:cstheme="minorHAnsi"/>
          <w:sz w:val="20"/>
          <w:szCs w:val="20"/>
          <w:vertAlign w:val="subscript"/>
        </w:rPr>
        <w:t>3</w:t>
      </w:r>
      <w:r w:rsidRPr="0053532B">
        <w:rPr>
          <w:rFonts w:asciiTheme="minorHAnsi" w:hAnsiTheme="minorHAnsi" w:cstheme="minorHAnsi"/>
          <w:sz w:val="20"/>
          <w:szCs w:val="20"/>
        </w:rPr>
        <w:t xml:space="preserve">, resistant to 1280º C and can withstand compression of 250 </w:t>
      </w:r>
      <w:proofErr w:type="spellStart"/>
      <w:r w:rsidRPr="0053532B">
        <w:rPr>
          <w:rFonts w:asciiTheme="minorHAnsi" w:hAnsiTheme="minorHAnsi" w:cstheme="minorHAnsi"/>
          <w:sz w:val="20"/>
          <w:szCs w:val="20"/>
        </w:rPr>
        <w:t>KgF</w:t>
      </w:r>
      <w:proofErr w:type="spellEnd"/>
      <w:r w:rsidRPr="0053532B">
        <w:rPr>
          <w:rFonts w:asciiTheme="minorHAnsi" w:hAnsiTheme="minorHAnsi" w:cstheme="minorHAnsi"/>
          <w:sz w:val="20"/>
          <w:szCs w:val="20"/>
        </w:rPr>
        <w:t>/cm</w:t>
      </w:r>
      <w:r w:rsidRPr="0053532B">
        <w:rPr>
          <w:rFonts w:asciiTheme="minorHAnsi" w:hAnsiTheme="minorHAnsi" w:cstheme="minorHAnsi"/>
          <w:sz w:val="20"/>
          <w:szCs w:val="20"/>
          <w:vertAlign w:val="superscript"/>
        </w:rPr>
        <w:t>2</w:t>
      </w:r>
      <w:r w:rsidRPr="0053532B">
        <w:rPr>
          <w:rFonts w:asciiTheme="minorHAnsi" w:hAnsiTheme="minorHAnsi" w:cstheme="minorHAnsi"/>
          <w:sz w:val="20"/>
          <w:szCs w:val="20"/>
        </w:rPr>
        <w:t>.</w:t>
      </w:r>
      <w:sdt>
        <w:sdtPr>
          <w:rPr>
            <w:rFonts w:asciiTheme="minorHAnsi" w:hAnsiTheme="minorHAnsi" w:cstheme="minorHAnsi"/>
            <w:sz w:val="20"/>
            <w:szCs w:val="20"/>
          </w:rPr>
          <w:id w:val="28820384"/>
          <w:citation/>
        </w:sdtPr>
        <w:sdtContent>
          <w:r w:rsidRPr="0053532B">
            <w:rPr>
              <w:rFonts w:asciiTheme="minorHAnsi" w:hAnsiTheme="minorHAnsi" w:cstheme="minorHAnsi"/>
              <w:sz w:val="20"/>
              <w:szCs w:val="20"/>
            </w:rPr>
            <w:fldChar w:fldCharType="begin"/>
          </w:r>
          <w:r w:rsidR="00DF3E6A">
            <w:rPr>
              <w:rFonts w:asciiTheme="minorHAnsi" w:hAnsiTheme="minorHAnsi" w:cstheme="minorHAnsi"/>
              <w:sz w:val="20"/>
              <w:szCs w:val="20"/>
              <w:lang w:val="en-US"/>
            </w:rPr>
            <w:instrText xml:space="preserve">CITATION Gab \l 1046 </w:instrText>
          </w:r>
          <w:r w:rsidRPr="0053532B">
            <w:rPr>
              <w:rFonts w:asciiTheme="minorHAnsi" w:hAnsiTheme="minorHAnsi" w:cstheme="minorHAnsi"/>
              <w:sz w:val="20"/>
              <w:szCs w:val="20"/>
            </w:rPr>
            <w:fldChar w:fldCharType="separate"/>
          </w:r>
          <w:r w:rsidR="00DF3E6A">
            <w:rPr>
              <w:rFonts w:asciiTheme="minorHAnsi" w:hAnsiTheme="minorHAnsi" w:cstheme="minorHAnsi"/>
              <w:noProof/>
              <w:sz w:val="20"/>
              <w:szCs w:val="20"/>
              <w:lang w:val="en-US"/>
            </w:rPr>
            <w:t xml:space="preserve"> </w:t>
          </w:r>
          <w:r w:rsidR="00DF3E6A" w:rsidRPr="00DF3E6A">
            <w:rPr>
              <w:rFonts w:asciiTheme="minorHAnsi" w:hAnsiTheme="minorHAnsi" w:cstheme="minorHAnsi"/>
              <w:noProof/>
              <w:sz w:val="20"/>
              <w:szCs w:val="20"/>
              <w:lang w:val="en-US"/>
            </w:rPr>
            <w:t>(Gabriella Refratarios)</w:t>
          </w:r>
          <w:r w:rsidRPr="0053532B">
            <w:rPr>
              <w:rFonts w:asciiTheme="minorHAnsi" w:hAnsiTheme="minorHAnsi" w:cstheme="minorHAnsi"/>
              <w:sz w:val="20"/>
              <w:szCs w:val="20"/>
            </w:rPr>
            <w:fldChar w:fldCharType="end"/>
          </w:r>
        </w:sdtContent>
      </w:sdt>
      <w:r w:rsidRPr="0053532B">
        <w:rPr>
          <w:rFonts w:asciiTheme="minorHAnsi" w:hAnsiTheme="minorHAnsi" w:cstheme="minorHAnsi"/>
          <w:sz w:val="20"/>
          <w:szCs w:val="20"/>
        </w:rPr>
        <w:t xml:space="preserve"> </w:t>
      </w:r>
    </w:p>
    <w:p w14:paraId="5A819665" w14:textId="77777777" w:rsidR="0053532B" w:rsidRPr="0053532B" w:rsidRDefault="0053532B" w:rsidP="0053532B">
      <w:pPr>
        <w:pStyle w:val="ListParagraph"/>
        <w:numPr>
          <w:ilvl w:val="0"/>
          <w:numId w:val="42"/>
        </w:numPr>
        <w:spacing w:before="60" w:after="120"/>
        <w:jc w:val="both"/>
        <w:rPr>
          <w:rFonts w:asciiTheme="minorHAnsi" w:hAnsiTheme="minorHAnsi" w:cstheme="minorHAnsi"/>
          <w:sz w:val="20"/>
          <w:szCs w:val="20"/>
        </w:rPr>
      </w:pPr>
      <w:r w:rsidRPr="0053532B">
        <w:rPr>
          <w:rFonts w:asciiTheme="minorHAnsi" w:hAnsiTheme="minorHAnsi" w:cstheme="minorHAnsi"/>
          <w:sz w:val="20"/>
          <w:szCs w:val="20"/>
        </w:rPr>
        <w:t xml:space="preserve">AAC used as isolative material.   Autoclaved Aerated Concrete is widely used for its characteristics of thermal isolation, lightweight and long durability, this material is described as follows:  “A cement-based material, AAC resists water, rot, </w:t>
      </w:r>
      <w:proofErr w:type="spellStart"/>
      <w:r w:rsidRPr="0053532B">
        <w:rPr>
          <w:rFonts w:asciiTheme="minorHAnsi" w:hAnsiTheme="minorHAnsi" w:cstheme="minorHAnsi"/>
          <w:sz w:val="20"/>
          <w:szCs w:val="20"/>
        </w:rPr>
        <w:t>mold</w:t>
      </w:r>
      <w:proofErr w:type="spellEnd"/>
      <w:r w:rsidRPr="0053532B">
        <w:rPr>
          <w:rFonts w:asciiTheme="minorHAnsi" w:hAnsiTheme="minorHAnsi" w:cstheme="minorHAnsi"/>
          <w:sz w:val="20"/>
          <w:szCs w:val="20"/>
        </w:rPr>
        <w:t xml:space="preserve">, mildew, and insects.”  </w:t>
      </w:r>
      <w:sdt>
        <w:sdtPr>
          <w:rPr>
            <w:rFonts w:asciiTheme="minorHAnsi" w:hAnsiTheme="minorHAnsi" w:cstheme="minorHAnsi"/>
            <w:sz w:val="20"/>
            <w:szCs w:val="20"/>
          </w:rPr>
          <w:id w:val="3410720"/>
          <w:citation/>
        </w:sdtPr>
        <w:sdtContent>
          <w:r w:rsidRPr="0053532B">
            <w:rPr>
              <w:rFonts w:asciiTheme="minorHAnsi" w:hAnsiTheme="minorHAnsi" w:cstheme="minorHAnsi"/>
              <w:sz w:val="20"/>
              <w:szCs w:val="20"/>
            </w:rPr>
            <w:fldChar w:fldCharType="begin"/>
          </w:r>
          <w:r w:rsidRPr="0053532B">
            <w:rPr>
              <w:rFonts w:asciiTheme="minorHAnsi" w:hAnsiTheme="minorHAnsi" w:cstheme="minorHAnsi"/>
              <w:sz w:val="20"/>
              <w:szCs w:val="20"/>
              <w:lang w:val="en-US"/>
            </w:rPr>
            <w:instrText xml:space="preserve"> CITATION Por11 \l 1046 </w:instrText>
          </w:r>
          <w:r w:rsidRPr="0053532B">
            <w:rPr>
              <w:rFonts w:asciiTheme="minorHAnsi" w:hAnsiTheme="minorHAnsi" w:cstheme="minorHAnsi"/>
              <w:sz w:val="20"/>
              <w:szCs w:val="20"/>
            </w:rPr>
            <w:fldChar w:fldCharType="separate"/>
          </w:r>
          <w:r w:rsidRPr="0053532B">
            <w:rPr>
              <w:rFonts w:asciiTheme="minorHAnsi" w:hAnsiTheme="minorHAnsi" w:cstheme="minorHAnsi"/>
              <w:noProof/>
              <w:sz w:val="20"/>
              <w:szCs w:val="20"/>
              <w:lang w:val="en-US"/>
            </w:rPr>
            <w:t>(Portland Cement Association)</w:t>
          </w:r>
          <w:r w:rsidRPr="0053532B">
            <w:rPr>
              <w:rFonts w:asciiTheme="minorHAnsi" w:hAnsiTheme="minorHAnsi" w:cstheme="minorHAnsi"/>
              <w:sz w:val="20"/>
              <w:szCs w:val="20"/>
            </w:rPr>
            <w:fldChar w:fldCharType="end"/>
          </w:r>
        </w:sdtContent>
      </w:sdt>
    </w:p>
    <w:p w14:paraId="38737B48" w14:textId="77777777" w:rsidR="0053532B" w:rsidRPr="0053532B" w:rsidRDefault="0053532B" w:rsidP="0053532B">
      <w:pPr>
        <w:pStyle w:val="ListParagraph"/>
        <w:numPr>
          <w:ilvl w:val="0"/>
          <w:numId w:val="42"/>
        </w:numPr>
        <w:spacing w:before="60" w:after="120"/>
        <w:jc w:val="both"/>
        <w:rPr>
          <w:rFonts w:asciiTheme="minorHAnsi" w:hAnsiTheme="minorHAnsi" w:cstheme="minorHAnsi"/>
          <w:sz w:val="20"/>
          <w:szCs w:val="20"/>
        </w:rPr>
      </w:pPr>
      <w:r w:rsidRPr="0053532B">
        <w:rPr>
          <w:rFonts w:asciiTheme="minorHAnsi" w:hAnsiTheme="minorHAnsi" w:cstheme="minorHAnsi"/>
          <w:sz w:val="20"/>
          <w:szCs w:val="20"/>
        </w:rPr>
        <w:t xml:space="preserve">Brick and mortar housing. Differently from metal structures or other portable models, the fixed model has the proven durability of masonry. </w:t>
      </w:r>
    </w:p>
    <w:p w14:paraId="414D43C9" w14:textId="58D0010E" w:rsidR="0053532B" w:rsidRPr="0053532B" w:rsidRDefault="0053532B" w:rsidP="0053532B">
      <w:pPr>
        <w:pStyle w:val="ListParagraph"/>
        <w:numPr>
          <w:ilvl w:val="0"/>
          <w:numId w:val="42"/>
        </w:numPr>
        <w:spacing w:before="60" w:after="120"/>
        <w:jc w:val="both"/>
        <w:rPr>
          <w:rFonts w:asciiTheme="minorHAnsi" w:hAnsiTheme="minorHAnsi" w:cstheme="minorHAnsi"/>
          <w:sz w:val="20"/>
          <w:szCs w:val="20"/>
        </w:rPr>
      </w:pPr>
      <w:r w:rsidRPr="0053532B">
        <w:rPr>
          <w:rFonts w:asciiTheme="minorHAnsi" w:hAnsiTheme="minorHAnsi" w:cstheme="minorHAnsi"/>
          <w:sz w:val="20"/>
          <w:szCs w:val="20"/>
        </w:rPr>
        <w:t xml:space="preserve">Ceramic chimney. </w:t>
      </w:r>
      <w:r w:rsidR="00734EF3">
        <w:rPr>
          <w:rFonts w:asciiTheme="minorHAnsi" w:hAnsiTheme="minorHAnsi" w:cstheme="minorHAnsi"/>
          <w:sz w:val="20"/>
          <w:szCs w:val="20"/>
        </w:rPr>
        <w:t xml:space="preserve">When the first Perene stoves were built in 2009, chimneys were made of galvanized steel. However, these showed signs of corrosion after a few years and were replaced with ceramic. As of 2011, all Perene stoves are equipped with ceramic chimneys. </w:t>
      </w:r>
      <w:r w:rsidRPr="0053532B">
        <w:rPr>
          <w:rFonts w:asciiTheme="minorHAnsi" w:hAnsiTheme="minorHAnsi" w:cstheme="minorHAnsi"/>
          <w:sz w:val="20"/>
          <w:szCs w:val="20"/>
        </w:rPr>
        <w:t xml:space="preserve">According to Aprovecho Research Center, chimneys of this material have a durability of 10+ years </w:t>
      </w:r>
      <w:sdt>
        <w:sdtPr>
          <w:rPr>
            <w:rFonts w:asciiTheme="minorHAnsi" w:hAnsiTheme="minorHAnsi" w:cstheme="minorHAnsi"/>
            <w:sz w:val="20"/>
            <w:szCs w:val="20"/>
          </w:rPr>
          <w:id w:val="3410719"/>
          <w:citation/>
        </w:sdtPr>
        <w:sdtContent>
          <w:r w:rsidRPr="0053532B">
            <w:rPr>
              <w:rFonts w:asciiTheme="minorHAnsi" w:hAnsiTheme="minorHAnsi" w:cstheme="minorHAnsi"/>
              <w:sz w:val="20"/>
              <w:szCs w:val="20"/>
            </w:rPr>
            <w:fldChar w:fldCharType="begin"/>
          </w:r>
          <w:r w:rsidRPr="0053532B">
            <w:rPr>
              <w:rFonts w:asciiTheme="minorHAnsi" w:hAnsiTheme="minorHAnsi" w:cstheme="minorHAnsi"/>
              <w:sz w:val="20"/>
              <w:szCs w:val="20"/>
              <w:lang w:val="en-US"/>
            </w:rPr>
            <w:instrText xml:space="preserve"> CITATION Pet \p 12 \l 1046  </w:instrText>
          </w:r>
          <w:r w:rsidRPr="0053532B">
            <w:rPr>
              <w:rFonts w:asciiTheme="minorHAnsi" w:hAnsiTheme="minorHAnsi" w:cstheme="minorHAnsi"/>
              <w:sz w:val="20"/>
              <w:szCs w:val="20"/>
            </w:rPr>
            <w:fldChar w:fldCharType="separate"/>
          </w:r>
          <w:r w:rsidRPr="0053532B">
            <w:rPr>
              <w:rFonts w:asciiTheme="minorHAnsi" w:hAnsiTheme="minorHAnsi" w:cstheme="minorHAnsi"/>
              <w:noProof/>
              <w:sz w:val="20"/>
              <w:szCs w:val="20"/>
              <w:lang w:val="en-US"/>
            </w:rPr>
            <w:t>(Peter Scott, p. 12)</w:t>
          </w:r>
          <w:r w:rsidRPr="0053532B">
            <w:rPr>
              <w:rFonts w:asciiTheme="minorHAnsi" w:hAnsiTheme="minorHAnsi" w:cstheme="minorHAnsi"/>
              <w:sz w:val="20"/>
              <w:szCs w:val="20"/>
            </w:rPr>
            <w:fldChar w:fldCharType="end"/>
          </w:r>
        </w:sdtContent>
      </w:sdt>
      <w:r w:rsidRPr="0053532B">
        <w:rPr>
          <w:rFonts w:asciiTheme="minorHAnsi" w:hAnsiTheme="minorHAnsi" w:cstheme="minorHAnsi"/>
          <w:sz w:val="20"/>
          <w:szCs w:val="20"/>
        </w:rPr>
        <w:t xml:space="preserve"> </w:t>
      </w:r>
    </w:p>
    <w:p w14:paraId="74C88FA9" w14:textId="77777777" w:rsidR="0053532B" w:rsidRDefault="0053532B" w:rsidP="00B2009F">
      <w:pPr>
        <w:rPr>
          <w:rFonts w:asciiTheme="minorHAnsi" w:hAnsiTheme="minorHAnsi" w:cstheme="minorHAnsi"/>
          <w:sz w:val="20"/>
        </w:rPr>
      </w:pPr>
    </w:p>
    <w:p w14:paraId="12544439" w14:textId="77777777" w:rsidR="00B2009F" w:rsidRPr="00B2009F" w:rsidRDefault="00B2009F" w:rsidP="00B2009F">
      <w:pPr>
        <w:rPr>
          <w:rFonts w:asciiTheme="minorHAnsi" w:hAnsiTheme="minorHAnsi" w:cstheme="minorHAnsi"/>
          <w:sz w:val="20"/>
        </w:rPr>
      </w:pPr>
    </w:p>
    <w:p w14:paraId="45C9F448" w14:textId="77777777" w:rsidR="00B2009F" w:rsidRPr="00B2009F" w:rsidRDefault="00B2009F" w:rsidP="00B2009F">
      <w:pPr>
        <w:rPr>
          <w:rFonts w:asciiTheme="minorHAnsi" w:hAnsiTheme="minorHAnsi" w:cstheme="minorHAnsi"/>
          <w:sz w:val="20"/>
        </w:rPr>
      </w:pPr>
      <w:r w:rsidRPr="00B2009F">
        <w:rPr>
          <w:rFonts w:asciiTheme="minorHAnsi" w:hAnsiTheme="minorHAnsi" w:cstheme="minorHAnsi"/>
          <w:sz w:val="20"/>
        </w:rPr>
        <w:t>Wood-burning stoves release CO</w:t>
      </w:r>
      <w:r w:rsidRPr="00B2009F">
        <w:rPr>
          <w:rFonts w:asciiTheme="minorHAnsi" w:hAnsiTheme="minorHAnsi" w:cstheme="minorHAnsi"/>
          <w:sz w:val="20"/>
          <w:vertAlign w:val="subscript"/>
        </w:rPr>
        <w:t>2</w:t>
      </w:r>
      <w:r w:rsidRPr="00B2009F">
        <w:rPr>
          <w:rFonts w:asciiTheme="minorHAnsi" w:hAnsiTheme="minorHAnsi" w:cstheme="minorHAnsi"/>
          <w:sz w:val="20"/>
        </w:rPr>
        <w:t>, CO, CH</w:t>
      </w:r>
      <w:r w:rsidRPr="00B2009F">
        <w:rPr>
          <w:rFonts w:asciiTheme="minorHAnsi" w:hAnsiTheme="minorHAnsi" w:cstheme="minorHAnsi"/>
          <w:sz w:val="20"/>
          <w:vertAlign w:val="subscript"/>
        </w:rPr>
        <w:t>4</w:t>
      </w:r>
      <w:r w:rsidRPr="00B2009F">
        <w:rPr>
          <w:rFonts w:asciiTheme="minorHAnsi" w:hAnsiTheme="minorHAnsi" w:cstheme="minorHAnsi"/>
          <w:sz w:val="20"/>
        </w:rPr>
        <w:t xml:space="preserve"> and other greenhouse gases and products of incomplete combustion into people’s homes and into the atmosphere </w:t>
      </w:r>
      <w:sdt>
        <w:sdtPr>
          <w:rPr>
            <w:rFonts w:asciiTheme="minorHAnsi" w:hAnsiTheme="minorHAnsi" w:cstheme="minorHAnsi"/>
            <w:sz w:val="20"/>
          </w:rPr>
          <w:id w:val="-1813552544"/>
          <w:citation/>
        </w:sdtPr>
        <w:sdtContent>
          <w:r w:rsidRPr="00B2009F">
            <w:rPr>
              <w:rFonts w:asciiTheme="minorHAnsi" w:hAnsiTheme="minorHAnsi" w:cstheme="minorHAnsi"/>
              <w:sz w:val="20"/>
            </w:rPr>
            <w:fldChar w:fldCharType="begin"/>
          </w:r>
          <w:r w:rsidRPr="00B2009F">
            <w:rPr>
              <w:rFonts w:asciiTheme="minorHAnsi" w:hAnsiTheme="minorHAnsi" w:cstheme="minorHAnsi"/>
              <w:sz w:val="20"/>
            </w:rPr>
            <w:instrText xml:space="preserve"> CITATION Smi06 \l 1033 </w:instrText>
          </w:r>
          <w:r w:rsidRPr="00B2009F">
            <w:rPr>
              <w:rFonts w:asciiTheme="minorHAnsi" w:hAnsiTheme="minorHAnsi" w:cstheme="minorHAnsi"/>
              <w:sz w:val="20"/>
            </w:rPr>
            <w:fldChar w:fldCharType="separate"/>
          </w:r>
          <w:r w:rsidR="0053532B" w:rsidRPr="0053532B">
            <w:rPr>
              <w:rFonts w:asciiTheme="minorHAnsi" w:hAnsiTheme="minorHAnsi" w:cstheme="minorHAnsi"/>
              <w:noProof/>
              <w:sz w:val="20"/>
            </w:rPr>
            <w:t>(Smith, 2006)</w:t>
          </w:r>
          <w:r w:rsidRPr="00B2009F">
            <w:rPr>
              <w:rFonts w:asciiTheme="minorHAnsi" w:hAnsiTheme="minorHAnsi" w:cstheme="minorHAnsi"/>
              <w:sz w:val="20"/>
            </w:rPr>
            <w:fldChar w:fldCharType="end"/>
          </w:r>
        </w:sdtContent>
      </w:sdt>
      <w:r w:rsidRPr="00B2009F">
        <w:rPr>
          <w:rFonts w:asciiTheme="minorHAnsi" w:hAnsiTheme="minorHAnsi" w:cstheme="minorHAnsi"/>
          <w:sz w:val="20"/>
        </w:rPr>
        <w:t xml:space="preserve">. The improved cookstoves designed for this project have </w:t>
      </w:r>
      <w:r>
        <w:rPr>
          <w:rFonts w:asciiTheme="minorHAnsi" w:hAnsiTheme="minorHAnsi" w:cstheme="minorHAnsi"/>
          <w:sz w:val="20"/>
        </w:rPr>
        <w:t>double the</w:t>
      </w:r>
      <w:r w:rsidRPr="00B2009F">
        <w:rPr>
          <w:rFonts w:asciiTheme="minorHAnsi" w:hAnsiTheme="minorHAnsi" w:cstheme="minorHAnsi"/>
          <w:sz w:val="20"/>
        </w:rPr>
        <w:t xml:space="preserve"> efficiency</w:t>
      </w:r>
      <w:r>
        <w:rPr>
          <w:rFonts w:asciiTheme="minorHAnsi" w:hAnsiTheme="minorHAnsi" w:cstheme="minorHAnsi"/>
          <w:sz w:val="20"/>
        </w:rPr>
        <w:t xml:space="preserve"> of the baseline stove</w:t>
      </w:r>
      <w:r w:rsidRPr="00B2009F">
        <w:rPr>
          <w:rFonts w:asciiTheme="minorHAnsi" w:hAnsiTheme="minorHAnsi" w:cstheme="minorHAnsi"/>
          <w:sz w:val="20"/>
        </w:rPr>
        <w:t xml:space="preserve">, therefore delivering the same amount of cooking energy to the pot with a lower amount of fuel. The reduction in fuelwood burned in turn reduces the amount of anthropogenic GHG emissions generated. In the absence of this project, the baseline scenario would be the continued use of larger quantities of wood for cooking. Therefore, the emission reductions are calculated based on the annual savings of non-renewable biomass multiplied by an emission factor for wood-based cookstoves. </w:t>
      </w:r>
    </w:p>
    <w:p w14:paraId="581DA82C" w14:textId="0CB35C6A" w:rsidR="00675CDA" w:rsidRPr="00255083" w:rsidRDefault="00675CDA" w:rsidP="00675CDA">
      <w:pPr>
        <w:rPr>
          <w:rFonts w:ascii="Calibri" w:hAnsi="Calibri" w:cs="Arial"/>
          <w:sz w:val="20"/>
        </w:rPr>
      </w:pPr>
    </w:p>
    <w:p w14:paraId="419276F8" w14:textId="625C4960" w:rsidR="00675CDA" w:rsidRPr="007C1D64" w:rsidRDefault="00B35530" w:rsidP="00675CDA">
      <w:pPr>
        <w:pStyle w:val="SDMPDDPoASubSection1"/>
        <w:numPr>
          <w:ilvl w:val="2"/>
          <w:numId w:val="11"/>
        </w:numPr>
        <w:tabs>
          <w:tab w:val="clear" w:pos="1474"/>
        </w:tabs>
        <w:ind w:left="709" w:hanging="709"/>
        <w:rPr>
          <w:rFonts w:ascii="Avenir Book" w:hAnsi="Avenir Book"/>
        </w:rPr>
      </w:pPr>
      <w:r>
        <w:rPr>
          <w:rFonts w:ascii="Avenir Book" w:hAnsi="Avenir Book"/>
        </w:rPr>
        <w:t>S</w:t>
      </w:r>
      <w:r w:rsidR="00675CDA" w:rsidRPr="007C1D64">
        <w:rPr>
          <w:rFonts w:ascii="Avenir Book" w:hAnsi="Avenir Book"/>
        </w:rPr>
        <w:t>cale of the project</w:t>
      </w:r>
    </w:p>
    <w:p w14:paraId="2AEAE468" w14:textId="77777777" w:rsidR="00675CDA" w:rsidRPr="007C1D64" w:rsidRDefault="00675CDA" w:rsidP="00675CDA">
      <w:pPr>
        <w:rPr>
          <w:rFonts w:ascii="Avenir Book" w:eastAsia="MS Mincho" w:hAnsi="Avenir Book"/>
        </w:rPr>
      </w:pPr>
      <w:bookmarkStart w:id="6" w:name="_Ref317687881"/>
      <w:r w:rsidRPr="007C1D64">
        <w:rPr>
          <w:rFonts w:ascii="Avenir Book" w:eastAsia="MS Mincho" w:hAnsi="Avenir Book"/>
        </w:rPr>
        <w:t xml:space="preserve">&gt;&gt; </w:t>
      </w:r>
      <w:r w:rsidRPr="007C1D64">
        <w:rPr>
          <w:rFonts w:ascii="Avenir Book" w:eastAsia="MS Mincho" w:hAnsi="Avenir Book"/>
          <w:i/>
        </w:rPr>
        <w:t>(Define whether project is micro scale, small scale or others. Justify the scale referring to relevant activity requirement.)</w:t>
      </w:r>
    </w:p>
    <w:p w14:paraId="10493B3B" w14:textId="1F543C8F" w:rsidR="00675CDA" w:rsidRPr="00255083" w:rsidRDefault="00675CDA" w:rsidP="00675CDA">
      <w:pPr>
        <w:outlineLvl w:val="0"/>
        <w:rPr>
          <w:rFonts w:asciiTheme="minorHAnsi" w:hAnsiTheme="minorHAnsi" w:cstheme="minorHAnsi"/>
          <w:color w:val="FFFFFF" w:themeColor="background1"/>
          <w:sz w:val="20"/>
        </w:rPr>
      </w:pPr>
      <w:proofErr w:type="gramStart"/>
      <w:r w:rsidRPr="00255083">
        <w:rPr>
          <w:rFonts w:asciiTheme="minorHAnsi" w:eastAsia="MS Mincho" w:hAnsiTheme="minorHAnsi" w:cstheme="minorHAnsi"/>
          <w:sz w:val="20"/>
        </w:rPr>
        <w:t>Micro-scale.</w:t>
      </w:r>
      <w:proofErr w:type="gramEnd"/>
      <w:r w:rsidRPr="00255083">
        <w:rPr>
          <w:rFonts w:asciiTheme="minorHAnsi" w:eastAsia="MS Mincho" w:hAnsiTheme="minorHAnsi" w:cstheme="minorHAnsi"/>
          <w:sz w:val="20"/>
        </w:rPr>
        <w:t xml:space="preserve">  This project activity </w:t>
      </w:r>
      <w:r w:rsidR="007D45D4">
        <w:rPr>
          <w:rFonts w:asciiTheme="minorHAnsi" w:eastAsia="MS Mincho" w:hAnsiTheme="minorHAnsi" w:cstheme="minorHAnsi"/>
          <w:sz w:val="20"/>
        </w:rPr>
        <w:t xml:space="preserve">will install 3,000 efficient stove units and </w:t>
      </w:r>
      <w:r w:rsidRPr="00255083">
        <w:rPr>
          <w:rFonts w:asciiTheme="minorHAnsi" w:eastAsia="MS Mincho" w:hAnsiTheme="minorHAnsi" w:cstheme="minorHAnsi"/>
          <w:sz w:val="20"/>
        </w:rPr>
        <w:t xml:space="preserve">is expected to reduce </w:t>
      </w:r>
      <w:r w:rsidR="002A1047">
        <w:rPr>
          <w:rFonts w:asciiTheme="minorHAnsi" w:eastAsia="MS Mincho" w:hAnsiTheme="minorHAnsi" w:cstheme="minorHAnsi"/>
          <w:sz w:val="20"/>
        </w:rPr>
        <w:t>76,42</w:t>
      </w:r>
      <w:r w:rsidR="00275C8D">
        <w:rPr>
          <w:rFonts w:asciiTheme="minorHAnsi" w:eastAsia="MS Mincho" w:hAnsiTheme="minorHAnsi" w:cstheme="minorHAnsi"/>
          <w:sz w:val="20"/>
        </w:rPr>
        <w:t>5</w:t>
      </w:r>
      <w:r w:rsidRPr="00255083">
        <w:rPr>
          <w:rFonts w:asciiTheme="minorHAnsi" w:eastAsia="MS Mincho" w:hAnsiTheme="minorHAnsi" w:cstheme="minorHAnsi"/>
          <w:sz w:val="20"/>
        </w:rPr>
        <w:t xml:space="preserve"> tons of CO2-eq over 10 years, averaging </w:t>
      </w:r>
      <w:r w:rsidR="002A1047">
        <w:rPr>
          <w:rFonts w:asciiTheme="minorHAnsi" w:eastAsia="MS Mincho" w:hAnsiTheme="minorHAnsi" w:cstheme="minorHAnsi"/>
          <w:sz w:val="20"/>
        </w:rPr>
        <w:t>7,642</w:t>
      </w:r>
      <w:r w:rsidRPr="00255083">
        <w:rPr>
          <w:rFonts w:asciiTheme="minorHAnsi" w:eastAsia="MS Mincho" w:hAnsiTheme="minorHAnsi" w:cstheme="minorHAnsi"/>
          <w:sz w:val="20"/>
        </w:rPr>
        <w:t xml:space="preserve"> tons of CO2-eq per year. Since the annual emissions reduction is less than 10,000 tons of CO2-eq per year, this project is classified as a “micro” scale Voluntary Emissions Reduction (VER) project. In any given year, should the emissions reductions surpass the limit of small-scale project ER of 10,000 tons, the tons in excess of 10,000/year will not be credited.</w:t>
      </w:r>
    </w:p>
    <w:p w14:paraId="64720AEB" w14:textId="77777777" w:rsidR="00675CDA" w:rsidRDefault="00675CDA" w:rsidP="00675CDA">
      <w:pPr>
        <w:rPr>
          <w:rFonts w:ascii="Avenir Book" w:eastAsia="MS Mincho" w:hAnsi="Avenir Book"/>
        </w:rPr>
      </w:pPr>
    </w:p>
    <w:p w14:paraId="10A7E764" w14:textId="77777777" w:rsidR="007E63C1" w:rsidRDefault="007E63C1" w:rsidP="00675CDA">
      <w:pPr>
        <w:rPr>
          <w:rFonts w:ascii="Avenir Book" w:eastAsia="MS Mincho" w:hAnsi="Avenir Book"/>
        </w:rPr>
      </w:pPr>
    </w:p>
    <w:p w14:paraId="0619B3F7" w14:textId="77777777" w:rsidR="00675CDA" w:rsidRDefault="00675CDA" w:rsidP="00675CDA">
      <w:pPr>
        <w:rPr>
          <w:rFonts w:ascii="Avenir Book" w:eastAsia="MS Mincho" w:hAnsi="Avenir Book"/>
        </w:rPr>
      </w:pPr>
    </w:p>
    <w:tbl>
      <w:tblPr>
        <w:tblW w:w="5282" w:type="dxa"/>
        <w:jc w:val="center"/>
        <w:tblInd w:w="70" w:type="dxa"/>
        <w:tblCellMar>
          <w:left w:w="70" w:type="dxa"/>
          <w:right w:w="70" w:type="dxa"/>
        </w:tblCellMar>
        <w:tblLook w:val="04A0" w:firstRow="1" w:lastRow="0" w:firstColumn="1" w:lastColumn="0" w:noHBand="0" w:noVBand="1"/>
      </w:tblPr>
      <w:tblGrid>
        <w:gridCol w:w="2386"/>
        <w:gridCol w:w="2896"/>
      </w:tblGrid>
      <w:tr w:rsidR="002420F0" w:rsidRPr="002420F0" w14:paraId="3B752310" w14:textId="77777777" w:rsidTr="002420F0">
        <w:trPr>
          <w:trHeight w:val="300"/>
          <w:jc w:val="center"/>
        </w:trPr>
        <w:tc>
          <w:tcPr>
            <w:tcW w:w="2386" w:type="dxa"/>
            <w:vMerge w:val="restart"/>
            <w:tcBorders>
              <w:top w:val="nil"/>
              <w:left w:val="nil"/>
              <w:right w:val="nil"/>
            </w:tcBorders>
            <w:shd w:val="clear" w:color="auto" w:fill="A6A6A6" w:themeFill="background1" w:themeFillShade="A6"/>
            <w:noWrap/>
            <w:vAlign w:val="center"/>
            <w:hideMark/>
          </w:tcPr>
          <w:p w14:paraId="2319AEFF"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Year</w:t>
            </w:r>
          </w:p>
        </w:tc>
        <w:tc>
          <w:tcPr>
            <w:tcW w:w="2896" w:type="dxa"/>
            <w:tcBorders>
              <w:top w:val="nil"/>
              <w:left w:val="nil"/>
              <w:right w:val="nil"/>
            </w:tcBorders>
            <w:shd w:val="clear" w:color="auto" w:fill="A6A6A6" w:themeFill="background1" w:themeFillShade="A6"/>
            <w:noWrap/>
            <w:vAlign w:val="bottom"/>
            <w:hideMark/>
          </w:tcPr>
          <w:p w14:paraId="4672C179" w14:textId="6B6A1D7F"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Net Emission reduction</w:t>
            </w:r>
          </w:p>
        </w:tc>
      </w:tr>
      <w:tr w:rsidR="002420F0" w:rsidRPr="002420F0" w14:paraId="4C5E67EB" w14:textId="77777777" w:rsidTr="002420F0">
        <w:trPr>
          <w:trHeight w:val="300"/>
          <w:jc w:val="center"/>
        </w:trPr>
        <w:tc>
          <w:tcPr>
            <w:tcW w:w="2386" w:type="dxa"/>
            <w:vMerge/>
            <w:tcBorders>
              <w:left w:val="nil"/>
              <w:bottom w:val="single" w:sz="4" w:space="0" w:color="auto"/>
              <w:right w:val="nil"/>
            </w:tcBorders>
            <w:shd w:val="clear" w:color="auto" w:fill="A6A6A6" w:themeFill="background1" w:themeFillShade="A6"/>
            <w:noWrap/>
            <w:vAlign w:val="bottom"/>
            <w:hideMark/>
          </w:tcPr>
          <w:p w14:paraId="17CEEA11" w14:textId="6D64A759" w:rsidR="002420F0" w:rsidRPr="00255083" w:rsidRDefault="002420F0" w:rsidP="00E97126">
            <w:pPr>
              <w:jc w:val="center"/>
              <w:outlineLvl w:val="0"/>
              <w:rPr>
                <w:rFonts w:asciiTheme="minorHAnsi" w:eastAsia="MS Mincho" w:hAnsiTheme="minorHAnsi" w:cstheme="minorHAnsi"/>
              </w:rPr>
            </w:pPr>
          </w:p>
        </w:tc>
        <w:tc>
          <w:tcPr>
            <w:tcW w:w="2896" w:type="dxa"/>
            <w:tcBorders>
              <w:top w:val="nil"/>
              <w:left w:val="nil"/>
              <w:bottom w:val="single" w:sz="4" w:space="0" w:color="auto"/>
              <w:right w:val="nil"/>
            </w:tcBorders>
            <w:shd w:val="clear" w:color="auto" w:fill="A6A6A6" w:themeFill="background1" w:themeFillShade="A6"/>
            <w:noWrap/>
            <w:vAlign w:val="bottom"/>
            <w:hideMark/>
          </w:tcPr>
          <w:p w14:paraId="737AE2DF"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tCO2/year</w:t>
            </w:r>
          </w:p>
        </w:tc>
      </w:tr>
      <w:tr w:rsidR="002420F0" w:rsidRPr="004A3FFA" w14:paraId="68E37C81" w14:textId="77777777" w:rsidTr="002420F0">
        <w:trPr>
          <w:trHeight w:val="300"/>
          <w:jc w:val="center"/>
        </w:trPr>
        <w:tc>
          <w:tcPr>
            <w:tcW w:w="2386" w:type="dxa"/>
            <w:tcBorders>
              <w:top w:val="single" w:sz="4" w:space="0" w:color="auto"/>
              <w:left w:val="nil"/>
              <w:bottom w:val="single" w:sz="4" w:space="0" w:color="auto"/>
              <w:right w:val="nil"/>
            </w:tcBorders>
            <w:shd w:val="clear" w:color="000000" w:fill="FFFFFF"/>
            <w:noWrap/>
            <w:vAlign w:val="bottom"/>
            <w:hideMark/>
          </w:tcPr>
          <w:p w14:paraId="5CC57338"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2018</w:t>
            </w:r>
          </w:p>
        </w:tc>
        <w:tc>
          <w:tcPr>
            <w:tcW w:w="2896" w:type="dxa"/>
            <w:tcBorders>
              <w:top w:val="single" w:sz="4" w:space="0" w:color="auto"/>
              <w:left w:val="nil"/>
              <w:bottom w:val="single" w:sz="4" w:space="0" w:color="auto"/>
              <w:right w:val="nil"/>
            </w:tcBorders>
            <w:shd w:val="clear" w:color="000000" w:fill="FFFFFF"/>
            <w:noWrap/>
            <w:vAlign w:val="bottom"/>
            <w:hideMark/>
          </w:tcPr>
          <w:p w14:paraId="4BCF4053" w14:textId="1281BDD3"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5,396</w:t>
            </w:r>
          </w:p>
        </w:tc>
      </w:tr>
      <w:tr w:rsidR="002420F0" w:rsidRPr="004A3FFA" w14:paraId="64F87846" w14:textId="77777777" w:rsidTr="002420F0">
        <w:trPr>
          <w:trHeight w:val="300"/>
          <w:jc w:val="center"/>
        </w:trPr>
        <w:tc>
          <w:tcPr>
            <w:tcW w:w="2386" w:type="dxa"/>
            <w:tcBorders>
              <w:top w:val="single" w:sz="4" w:space="0" w:color="auto"/>
              <w:left w:val="nil"/>
              <w:bottom w:val="single" w:sz="4" w:space="0" w:color="auto"/>
            </w:tcBorders>
            <w:shd w:val="clear" w:color="000000" w:fill="FFFFFF"/>
            <w:noWrap/>
            <w:vAlign w:val="bottom"/>
            <w:hideMark/>
          </w:tcPr>
          <w:p w14:paraId="7A2C5539"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2019</w:t>
            </w:r>
          </w:p>
        </w:tc>
        <w:tc>
          <w:tcPr>
            <w:tcW w:w="2896" w:type="dxa"/>
            <w:tcBorders>
              <w:top w:val="single" w:sz="4" w:space="0" w:color="auto"/>
              <w:bottom w:val="single" w:sz="4" w:space="0" w:color="auto"/>
            </w:tcBorders>
            <w:shd w:val="clear" w:color="auto" w:fill="FFFFFF" w:themeFill="background1"/>
            <w:noWrap/>
            <w:vAlign w:val="bottom"/>
            <w:hideMark/>
          </w:tcPr>
          <w:p w14:paraId="28C9E8E6" w14:textId="0F18754A"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10,</w:t>
            </w:r>
            <w:r w:rsidR="00E97126" w:rsidRPr="00255083">
              <w:rPr>
                <w:rFonts w:asciiTheme="minorHAnsi" w:eastAsia="MS Mincho" w:hAnsiTheme="minorHAnsi" w:cstheme="minorHAnsi"/>
              </w:rPr>
              <w:t>000</w:t>
            </w:r>
          </w:p>
        </w:tc>
      </w:tr>
      <w:tr w:rsidR="002420F0" w:rsidRPr="004A3FFA" w14:paraId="4F3E9EF0" w14:textId="77777777" w:rsidTr="002420F0">
        <w:trPr>
          <w:trHeight w:val="300"/>
          <w:jc w:val="center"/>
        </w:trPr>
        <w:tc>
          <w:tcPr>
            <w:tcW w:w="2386" w:type="dxa"/>
            <w:tcBorders>
              <w:top w:val="single" w:sz="4" w:space="0" w:color="auto"/>
              <w:left w:val="nil"/>
              <w:bottom w:val="single" w:sz="4" w:space="0" w:color="auto"/>
              <w:right w:val="nil"/>
            </w:tcBorders>
            <w:shd w:val="clear" w:color="000000" w:fill="FFFFFF"/>
            <w:noWrap/>
            <w:vAlign w:val="bottom"/>
            <w:hideMark/>
          </w:tcPr>
          <w:p w14:paraId="2B2B0287"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2020</w:t>
            </w:r>
          </w:p>
        </w:tc>
        <w:tc>
          <w:tcPr>
            <w:tcW w:w="2896" w:type="dxa"/>
            <w:tcBorders>
              <w:top w:val="single" w:sz="4" w:space="0" w:color="auto"/>
              <w:left w:val="nil"/>
              <w:bottom w:val="single" w:sz="4" w:space="0" w:color="auto"/>
              <w:right w:val="nil"/>
            </w:tcBorders>
            <w:shd w:val="clear" w:color="000000" w:fill="FFFFFF"/>
            <w:noWrap/>
            <w:vAlign w:val="bottom"/>
            <w:hideMark/>
          </w:tcPr>
          <w:p w14:paraId="7A6D540E" w14:textId="6122B9A4"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9,705</w:t>
            </w:r>
          </w:p>
        </w:tc>
      </w:tr>
      <w:tr w:rsidR="002420F0" w:rsidRPr="004A3FFA" w14:paraId="278C81D3"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30642EC9"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2021</w:t>
            </w:r>
          </w:p>
        </w:tc>
        <w:tc>
          <w:tcPr>
            <w:tcW w:w="2896" w:type="dxa"/>
            <w:tcBorders>
              <w:top w:val="nil"/>
              <w:left w:val="nil"/>
              <w:bottom w:val="single" w:sz="4" w:space="0" w:color="auto"/>
              <w:right w:val="nil"/>
            </w:tcBorders>
            <w:shd w:val="clear" w:color="000000" w:fill="FFFFFF"/>
            <w:noWrap/>
            <w:vAlign w:val="bottom"/>
            <w:hideMark/>
          </w:tcPr>
          <w:p w14:paraId="571A506E" w14:textId="0C38C0B1"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9,170</w:t>
            </w:r>
          </w:p>
        </w:tc>
      </w:tr>
      <w:tr w:rsidR="002420F0" w:rsidRPr="004A3FFA" w14:paraId="18D47ECD"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545D4AC7"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2022</w:t>
            </w:r>
          </w:p>
        </w:tc>
        <w:tc>
          <w:tcPr>
            <w:tcW w:w="2896" w:type="dxa"/>
            <w:tcBorders>
              <w:top w:val="nil"/>
              <w:left w:val="nil"/>
              <w:bottom w:val="single" w:sz="4" w:space="0" w:color="auto"/>
              <w:right w:val="nil"/>
            </w:tcBorders>
            <w:shd w:val="clear" w:color="000000" w:fill="FFFFFF"/>
            <w:noWrap/>
            <w:vAlign w:val="bottom"/>
            <w:hideMark/>
          </w:tcPr>
          <w:p w14:paraId="6E038A10" w14:textId="7845004B"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8,538</w:t>
            </w:r>
          </w:p>
        </w:tc>
      </w:tr>
      <w:tr w:rsidR="002420F0" w:rsidRPr="004A3FFA" w14:paraId="1B96AB38"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2B114309"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2023</w:t>
            </w:r>
          </w:p>
        </w:tc>
        <w:tc>
          <w:tcPr>
            <w:tcW w:w="2896" w:type="dxa"/>
            <w:tcBorders>
              <w:top w:val="nil"/>
              <w:left w:val="nil"/>
              <w:bottom w:val="single" w:sz="4" w:space="0" w:color="auto"/>
              <w:right w:val="nil"/>
            </w:tcBorders>
            <w:shd w:val="clear" w:color="000000" w:fill="FFFFFF"/>
            <w:noWrap/>
            <w:vAlign w:val="bottom"/>
            <w:hideMark/>
          </w:tcPr>
          <w:p w14:paraId="1BC97B94" w14:textId="0A292DB8"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7,918</w:t>
            </w:r>
          </w:p>
        </w:tc>
      </w:tr>
      <w:tr w:rsidR="002420F0" w:rsidRPr="004A3FFA" w14:paraId="7FE5869C"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7E333DA2"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2024</w:t>
            </w:r>
          </w:p>
        </w:tc>
        <w:tc>
          <w:tcPr>
            <w:tcW w:w="2896" w:type="dxa"/>
            <w:tcBorders>
              <w:top w:val="nil"/>
              <w:left w:val="nil"/>
              <w:bottom w:val="single" w:sz="4" w:space="0" w:color="auto"/>
              <w:right w:val="nil"/>
            </w:tcBorders>
            <w:shd w:val="clear" w:color="000000" w:fill="FFFFFF"/>
            <w:noWrap/>
            <w:vAlign w:val="bottom"/>
            <w:hideMark/>
          </w:tcPr>
          <w:p w14:paraId="033AC007" w14:textId="68CB91AE"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7,309</w:t>
            </w:r>
          </w:p>
        </w:tc>
      </w:tr>
      <w:tr w:rsidR="002420F0" w:rsidRPr="004A3FFA" w14:paraId="6B9C0372"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236A061D"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2025</w:t>
            </w:r>
          </w:p>
        </w:tc>
        <w:tc>
          <w:tcPr>
            <w:tcW w:w="2896" w:type="dxa"/>
            <w:tcBorders>
              <w:top w:val="nil"/>
              <w:left w:val="nil"/>
              <w:bottom w:val="single" w:sz="4" w:space="0" w:color="auto"/>
              <w:right w:val="nil"/>
            </w:tcBorders>
            <w:shd w:val="clear" w:color="000000" w:fill="FFFFFF"/>
            <w:noWrap/>
            <w:vAlign w:val="bottom"/>
            <w:hideMark/>
          </w:tcPr>
          <w:p w14:paraId="73C870CB" w14:textId="64A0B5FF"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6,711</w:t>
            </w:r>
          </w:p>
        </w:tc>
      </w:tr>
      <w:tr w:rsidR="002420F0" w:rsidRPr="004A3FFA" w14:paraId="5C3F22C4"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5B3D153D"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2026</w:t>
            </w:r>
          </w:p>
        </w:tc>
        <w:tc>
          <w:tcPr>
            <w:tcW w:w="2896" w:type="dxa"/>
            <w:tcBorders>
              <w:top w:val="nil"/>
              <w:left w:val="nil"/>
              <w:bottom w:val="single" w:sz="4" w:space="0" w:color="auto"/>
              <w:right w:val="nil"/>
            </w:tcBorders>
            <w:shd w:val="clear" w:color="000000" w:fill="FFFFFF"/>
            <w:noWrap/>
            <w:vAlign w:val="bottom"/>
            <w:hideMark/>
          </w:tcPr>
          <w:p w14:paraId="00B93551" w14:textId="0472E629"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6,126</w:t>
            </w:r>
          </w:p>
        </w:tc>
      </w:tr>
      <w:tr w:rsidR="002420F0" w:rsidRPr="004A3FFA" w14:paraId="6822F835" w14:textId="77777777" w:rsidTr="002420F0">
        <w:trPr>
          <w:trHeight w:val="300"/>
          <w:jc w:val="center"/>
        </w:trPr>
        <w:tc>
          <w:tcPr>
            <w:tcW w:w="2386" w:type="dxa"/>
            <w:tcBorders>
              <w:top w:val="nil"/>
              <w:left w:val="nil"/>
              <w:bottom w:val="single" w:sz="4" w:space="0" w:color="auto"/>
              <w:right w:val="nil"/>
            </w:tcBorders>
            <w:shd w:val="clear" w:color="000000" w:fill="FFFFFF"/>
            <w:noWrap/>
            <w:vAlign w:val="bottom"/>
            <w:hideMark/>
          </w:tcPr>
          <w:p w14:paraId="7D2597D6" w14:textId="77777777"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2027</w:t>
            </w:r>
          </w:p>
        </w:tc>
        <w:tc>
          <w:tcPr>
            <w:tcW w:w="2896" w:type="dxa"/>
            <w:tcBorders>
              <w:top w:val="nil"/>
              <w:left w:val="nil"/>
              <w:bottom w:val="single" w:sz="4" w:space="0" w:color="auto"/>
              <w:right w:val="nil"/>
            </w:tcBorders>
            <w:shd w:val="clear" w:color="000000" w:fill="FFFFFF"/>
            <w:noWrap/>
            <w:vAlign w:val="bottom"/>
            <w:hideMark/>
          </w:tcPr>
          <w:p w14:paraId="1406E8F0" w14:textId="46F4634C"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5,552</w:t>
            </w:r>
          </w:p>
        </w:tc>
      </w:tr>
      <w:tr w:rsidR="002420F0" w:rsidRPr="004A3FFA" w14:paraId="32643B39" w14:textId="77777777" w:rsidTr="002420F0">
        <w:trPr>
          <w:trHeight w:val="300"/>
          <w:jc w:val="center"/>
        </w:trPr>
        <w:tc>
          <w:tcPr>
            <w:tcW w:w="2386" w:type="dxa"/>
            <w:tcBorders>
              <w:top w:val="nil"/>
              <w:left w:val="nil"/>
              <w:bottom w:val="single" w:sz="4" w:space="0" w:color="auto"/>
              <w:right w:val="nil"/>
            </w:tcBorders>
            <w:shd w:val="clear" w:color="auto" w:fill="A6A6A6" w:themeFill="background1" w:themeFillShade="A6"/>
            <w:noWrap/>
            <w:vAlign w:val="bottom"/>
            <w:hideMark/>
          </w:tcPr>
          <w:p w14:paraId="5AB86647" w14:textId="77777777" w:rsidR="002420F0" w:rsidRPr="00255083" w:rsidRDefault="002420F0" w:rsidP="002420F0">
            <w:pPr>
              <w:jc w:val="center"/>
              <w:outlineLvl w:val="0"/>
              <w:rPr>
                <w:rFonts w:asciiTheme="minorHAnsi" w:eastAsia="MS Mincho" w:hAnsiTheme="minorHAnsi" w:cstheme="minorHAnsi"/>
              </w:rPr>
            </w:pPr>
            <w:r w:rsidRPr="00255083">
              <w:rPr>
                <w:rFonts w:asciiTheme="minorHAnsi" w:eastAsia="MS Mincho" w:hAnsiTheme="minorHAnsi" w:cstheme="minorHAnsi"/>
              </w:rPr>
              <w:t xml:space="preserve">Total </w:t>
            </w:r>
          </w:p>
        </w:tc>
        <w:tc>
          <w:tcPr>
            <w:tcW w:w="2896" w:type="dxa"/>
            <w:tcBorders>
              <w:top w:val="single" w:sz="4" w:space="0" w:color="auto"/>
              <w:left w:val="nil"/>
              <w:bottom w:val="single" w:sz="4" w:space="0" w:color="auto"/>
              <w:right w:val="nil"/>
            </w:tcBorders>
            <w:shd w:val="clear" w:color="auto" w:fill="A6A6A6" w:themeFill="background1" w:themeFillShade="A6"/>
            <w:noWrap/>
            <w:vAlign w:val="bottom"/>
            <w:hideMark/>
          </w:tcPr>
          <w:p w14:paraId="59E146C1" w14:textId="37CAE7D9"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76,</w:t>
            </w:r>
            <w:r w:rsidR="00E97126" w:rsidRPr="00255083">
              <w:rPr>
                <w:rFonts w:asciiTheme="minorHAnsi" w:eastAsia="MS Mincho" w:hAnsiTheme="minorHAnsi" w:cstheme="minorHAnsi"/>
              </w:rPr>
              <w:t>425</w:t>
            </w:r>
          </w:p>
        </w:tc>
      </w:tr>
      <w:tr w:rsidR="002420F0" w:rsidRPr="004A3FFA" w14:paraId="4CDE97D2" w14:textId="77777777" w:rsidTr="002420F0">
        <w:trPr>
          <w:trHeight w:val="300"/>
          <w:jc w:val="center"/>
        </w:trPr>
        <w:tc>
          <w:tcPr>
            <w:tcW w:w="2386" w:type="dxa"/>
            <w:tcBorders>
              <w:top w:val="nil"/>
              <w:left w:val="nil"/>
              <w:bottom w:val="nil"/>
              <w:right w:val="nil"/>
            </w:tcBorders>
            <w:shd w:val="clear" w:color="auto" w:fill="A6A6A6" w:themeFill="background1" w:themeFillShade="A6"/>
            <w:noWrap/>
            <w:vAlign w:val="bottom"/>
            <w:hideMark/>
          </w:tcPr>
          <w:p w14:paraId="4A40BCC4" w14:textId="77777777" w:rsidR="002420F0" w:rsidRPr="00255083" w:rsidRDefault="002420F0" w:rsidP="002420F0">
            <w:pPr>
              <w:jc w:val="center"/>
              <w:outlineLvl w:val="0"/>
              <w:rPr>
                <w:rFonts w:asciiTheme="minorHAnsi" w:eastAsia="MS Mincho" w:hAnsiTheme="minorHAnsi" w:cstheme="minorHAnsi"/>
              </w:rPr>
            </w:pPr>
            <w:r w:rsidRPr="00255083">
              <w:rPr>
                <w:rFonts w:asciiTheme="minorHAnsi" w:eastAsia="MS Mincho" w:hAnsiTheme="minorHAnsi" w:cstheme="minorHAnsi"/>
              </w:rPr>
              <w:t xml:space="preserve">Annual emission reduction </w:t>
            </w:r>
          </w:p>
        </w:tc>
        <w:tc>
          <w:tcPr>
            <w:tcW w:w="2896" w:type="dxa"/>
            <w:tcBorders>
              <w:top w:val="nil"/>
              <w:left w:val="nil"/>
              <w:bottom w:val="nil"/>
              <w:right w:val="nil"/>
            </w:tcBorders>
            <w:shd w:val="clear" w:color="auto" w:fill="A6A6A6" w:themeFill="background1" w:themeFillShade="A6"/>
            <w:noWrap/>
            <w:vAlign w:val="bottom"/>
            <w:hideMark/>
          </w:tcPr>
          <w:p w14:paraId="707B7FB1" w14:textId="30AB7EF0" w:rsidR="002420F0" w:rsidRPr="00255083" w:rsidRDefault="002420F0" w:rsidP="00E97126">
            <w:pPr>
              <w:jc w:val="center"/>
              <w:outlineLvl w:val="0"/>
              <w:rPr>
                <w:rFonts w:asciiTheme="minorHAnsi" w:eastAsia="MS Mincho" w:hAnsiTheme="minorHAnsi" w:cstheme="minorHAnsi"/>
              </w:rPr>
            </w:pPr>
            <w:r w:rsidRPr="00255083">
              <w:rPr>
                <w:rFonts w:asciiTheme="minorHAnsi" w:eastAsia="MS Mincho" w:hAnsiTheme="minorHAnsi" w:cstheme="minorHAnsi"/>
              </w:rPr>
              <w:t>7,6</w:t>
            </w:r>
            <w:r w:rsidR="00E97126" w:rsidRPr="00255083">
              <w:rPr>
                <w:rFonts w:asciiTheme="minorHAnsi" w:eastAsia="MS Mincho" w:hAnsiTheme="minorHAnsi" w:cstheme="minorHAnsi"/>
              </w:rPr>
              <w:t>42</w:t>
            </w:r>
          </w:p>
        </w:tc>
      </w:tr>
    </w:tbl>
    <w:p w14:paraId="672421D5" w14:textId="77777777" w:rsidR="00675CDA" w:rsidRPr="007C1D64" w:rsidRDefault="00675CDA" w:rsidP="00675CDA">
      <w:pPr>
        <w:rPr>
          <w:rFonts w:ascii="Avenir Book" w:eastAsia="MS Mincho" w:hAnsi="Avenir Book"/>
        </w:rPr>
      </w:pPr>
    </w:p>
    <w:bookmarkEnd w:id="6"/>
    <w:p w14:paraId="7032CD28"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 xml:space="preserve">Funding sources of project </w:t>
      </w:r>
    </w:p>
    <w:p w14:paraId="67F55D22" w14:textId="77777777" w:rsidR="00675CDA" w:rsidRPr="007C1D64" w:rsidRDefault="00675CDA" w:rsidP="00675CDA">
      <w:pPr>
        <w:rPr>
          <w:rFonts w:ascii="Avenir Book" w:eastAsia="MS Mincho" w:hAnsi="Avenir Book"/>
        </w:rPr>
      </w:pPr>
      <w:bookmarkStart w:id="7" w:name="_Toc315340777"/>
      <w:bookmarkStart w:id="8" w:name="_Toc315881221"/>
      <w:bookmarkStart w:id="9" w:name="_Toc317686909"/>
      <w:r w:rsidRPr="007C1D64">
        <w:rPr>
          <w:rFonts w:ascii="Avenir Book" w:eastAsia="MS Mincho" w:hAnsi="Avenir Book"/>
        </w:rPr>
        <w:t xml:space="preserve">&gt;&gt; </w:t>
      </w:r>
      <w:r w:rsidRPr="007C1D64">
        <w:rPr>
          <w:rFonts w:ascii="Avenir Book" w:eastAsia="MS Mincho" w:hAnsi="Avenir Book"/>
          <w:i/>
        </w:rPr>
        <w:t>(Provide the public and private funding sources for the project. Confidential information need not be provided.)</w:t>
      </w:r>
    </w:p>
    <w:p w14:paraId="6FAD1028" w14:textId="5D1191AF" w:rsidR="00411A1F" w:rsidRPr="00255083" w:rsidRDefault="00675CDA" w:rsidP="00675CDA">
      <w:pPr>
        <w:rPr>
          <w:rFonts w:asciiTheme="minorHAnsi" w:eastAsia="MS Mincho" w:hAnsiTheme="minorHAnsi" w:cstheme="minorHAnsi"/>
          <w:sz w:val="20"/>
        </w:rPr>
      </w:pPr>
      <w:r w:rsidRPr="00255083">
        <w:rPr>
          <w:rFonts w:asciiTheme="minorHAnsi" w:eastAsia="MS Mincho" w:hAnsiTheme="minorHAnsi" w:cstheme="minorHAnsi"/>
          <w:sz w:val="20"/>
        </w:rPr>
        <w:t>Instituto Perene is currently seeking funding for this carbon project.</w:t>
      </w:r>
      <w:r w:rsidR="00E97126" w:rsidRPr="00255083">
        <w:rPr>
          <w:rFonts w:asciiTheme="minorHAnsi" w:eastAsia="MS Mincho" w:hAnsiTheme="minorHAnsi" w:cstheme="minorHAnsi"/>
          <w:sz w:val="20"/>
        </w:rPr>
        <w:t xml:space="preserve"> </w:t>
      </w:r>
      <w:r w:rsidR="00411A1F" w:rsidRPr="00255083">
        <w:rPr>
          <w:rFonts w:asciiTheme="minorHAnsi" w:eastAsia="MS Mincho" w:hAnsiTheme="minorHAnsi" w:cstheme="minorHAnsi"/>
          <w:sz w:val="20"/>
        </w:rPr>
        <w:t xml:space="preserve"> The Brazilian company Natura, through its voluntary corporate offset </w:t>
      </w:r>
      <w:proofErr w:type="gramStart"/>
      <w:r w:rsidR="00411A1F" w:rsidRPr="00255083">
        <w:rPr>
          <w:rFonts w:asciiTheme="minorHAnsi" w:eastAsia="MS Mincho" w:hAnsiTheme="minorHAnsi" w:cstheme="minorHAnsi"/>
          <w:sz w:val="20"/>
        </w:rPr>
        <w:t>program  “</w:t>
      </w:r>
      <w:proofErr w:type="gramEnd"/>
      <w:r w:rsidR="00411A1F" w:rsidRPr="00255083">
        <w:rPr>
          <w:rFonts w:asciiTheme="minorHAnsi" w:eastAsia="MS Mincho" w:hAnsiTheme="minorHAnsi" w:cstheme="minorHAnsi"/>
          <w:sz w:val="20"/>
        </w:rPr>
        <w:t xml:space="preserve">Natura </w:t>
      </w:r>
      <w:proofErr w:type="spellStart"/>
      <w:r w:rsidR="00411A1F" w:rsidRPr="00255083">
        <w:rPr>
          <w:rFonts w:asciiTheme="minorHAnsi" w:eastAsia="MS Mincho" w:hAnsiTheme="minorHAnsi" w:cstheme="minorHAnsi"/>
          <w:sz w:val="20"/>
        </w:rPr>
        <w:t>Carbono</w:t>
      </w:r>
      <w:proofErr w:type="spellEnd"/>
      <w:r w:rsidR="00411A1F" w:rsidRPr="00255083">
        <w:rPr>
          <w:rFonts w:asciiTheme="minorHAnsi" w:eastAsia="MS Mincho" w:hAnsiTheme="minorHAnsi" w:cstheme="minorHAnsi"/>
          <w:sz w:val="20"/>
        </w:rPr>
        <w:t xml:space="preserve"> </w:t>
      </w:r>
      <w:proofErr w:type="spellStart"/>
      <w:r w:rsidR="00411A1F" w:rsidRPr="00255083">
        <w:rPr>
          <w:rFonts w:asciiTheme="minorHAnsi" w:eastAsia="MS Mincho" w:hAnsiTheme="minorHAnsi" w:cstheme="minorHAnsi"/>
          <w:sz w:val="20"/>
        </w:rPr>
        <w:t>Neutro</w:t>
      </w:r>
      <w:proofErr w:type="spellEnd"/>
      <w:r w:rsidR="00411A1F" w:rsidRPr="00255083">
        <w:rPr>
          <w:rFonts w:asciiTheme="minorHAnsi" w:eastAsia="MS Mincho" w:hAnsiTheme="minorHAnsi" w:cstheme="minorHAnsi"/>
          <w:sz w:val="20"/>
        </w:rPr>
        <w:t>”  launches requests for proposals to offset its emissions through the purchase of carbon credits from projects located in Brazil.  Instituto Perene has three carbon-credit purchase contracts with Natura from previously selected projects, and is seeking a fourth contract.  The current call for proposals closes October 13, 2017.  Information can be found at:</w:t>
      </w:r>
    </w:p>
    <w:p w14:paraId="4B02C6E1" w14:textId="227F7723" w:rsidR="00675CDA" w:rsidRDefault="00924ADF" w:rsidP="00411A1F">
      <w:pPr>
        <w:jc w:val="center"/>
        <w:rPr>
          <w:rFonts w:asciiTheme="minorHAnsi" w:eastAsia="MS Mincho" w:hAnsiTheme="minorHAnsi" w:cstheme="minorHAnsi"/>
          <w:sz w:val="20"/>
        </w:rPr>
      </w:pPr>
      <w:hyperlink r:id="rId19" w:history="1">
        <w:r w:rsidR="007D1395" w:rsidRPr="003A7974">
          <w:rPr>
            <w:rStyle w:val="Hyperlink"/>
            <w:rFonts w:asciiTheme="minorHAnsi" w:eastAsia="MS Mincho" w:hAnsiTheme="minorHAnsi" w:cstheme="minorHAnsi"/>
            <w:sz w:val="20"/>
          </w:rPr>
          <w:t>https://www.ekos.social/pages/natura-itau</w:t>
        </w:r>
      </w:hyperlink>
    </w:p>
    <w:p w14:paraId="32700347" w14:textId="77777777" w:rsidR="007D1395" w:rsidRDefault="007D1395" w:rsidP="00411A1F">
      <w:pPr>
        <w:jc w:val="center"/>
        <w:rPr>
          <w:rFonts w:asciiTheme="minorHAnsi" w:eastAsia="MS Mincho" w:hAnsiTheme="minorHAnsi" w:cstheme="minorHAnsi"/>
          <w:sz w:val="20"/>
        </w:rPr>
      </w:pPr>
    </w:p>
    <w:p w14:paraId="0F0A37D5" w14:textId="19EC2E18" w:rsidR="007D1395" w:rsidRPr="00255083" w:rsidRDefault="007D1395" w:rsidP="007D1395">
      <w:pPr>
        <w:jc w:val="left"/>
        <w:rPr>
          <w:rFonts w:asciiTheme="minorHAnsi" w:eastAsia="MS Mincho" w:hAnsiTheme="minorHAnsi" w:cstheme="minorHAnsi"/>
          <w:sz w:val="20"/>
        </w:rPr>
      </w:pPr>
      <w:r>
        <w:rPr>
          <w:rFonts w:asciiTheme="minorHAnsi" w:eastAsia="MS Mincho" w:hAnsiTheme="minorHAnsi" w:cstheme="minorHAnsi"/>
          <w:sz w:val="20"/>
        </w:rPr>
        <w:t xml:space="preserve">As of February 2018, Instituto Perene has made the short-list of selected projects.  Legal documents are being reviewed by Natura and price and other contractual conditions are under negotiation.  Final approval of this carbon project by Natura and disbursement of funds is expected by </w:t>
      </w:r>
      <w:proofErr w:type="spellStart"/>
      <w:r>
        <w:rPr>
          <w:rFonts w:asciiTheme="minorHAnsi" w:eastAsia="MS Mincho" w:hAnsiTheme="minorHAnsi" w:cstheme="minorHAnsi"/>
          <w:sz w:val="20"/>
        </w:rPr>
        <w:t>Apri</w:t>
      </w:r>
      <w:proofErr w:type="spellEnd"/>
      <w:r>
        <w:rPr>
          <w:rFonts w:asciiTheme="minorHAnsi" w:eastAsia="MS Mincho" w:hAnsiTheme="minorHAnsi" w:cstheme="minorHAnsi"/>
          <w:sz w:val="20"/>
        </w:rPr>
        <w:t xml:space="preserve"> 2018.</w:t>
      </w:r>
    </w:p>
    <w:p w14:paraId="4494844C" w14:textId="77777777" w:rsidR="00675CDA" w:rsidRDefault="00675CDA" w:rsidP="00675CDA">
      <w:pPr>
        <w:rPr>
          <w:rFonts w:ascii="Avenir Book" w:eastAsia="MS Mincho" w:hAnsi="Avenir Book"/>
        </w:rPr>
      </w:pPr>
    </w:p>
    <w:p w14:paraId="10A43A4B"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Pr>
          <w:rFonts w:ascii="Avenir Book" w:hAnsi="Avenir Book"/>
        </w:rPr>
        <w:lastRenderedPageBreak/>
        <w:t>Assessment that</w:t>
      </w:r>
      <w:r w:rsidRPr="007C1D64">
        <w:rPr>
          <w:rFonts w:ascii="Avenir Book" w:hAnsi="Avenir Book"/>
        </w:rPr>
        <w:t xml:space="preserve"> project </w:t>
      </w:r>
      <w:r>
        <w:rPr>
          <w:rFonts w:ascii="Avenir Book" w:hAnsi="Avenir Book"/>
        </w:rPr>
        <w:t>complies with ‘gender sensitive’ requirements</w:t>
      </w:r>
    </w:p>
    <w:p w14:paraId="075D0B31" w14:textId="77777777" w:rsidR="00675CDA" w:rsidRPr="007C1D64" w:rsidRDefault="00675CDA" w:rsidP="00675CDA">
      <w:pPr>
        <w:rPr>
          <w:rFonts w:ascii="Avenir Book" w:eastAsia="MS Mincho" w:hAnsi="Avenir Book"/>
        </w:rPr>
      </w:pPr>
      <w:r w:rsidRPr="007C1D64">
        <w:rPr>
          <w:rFonts w:ascii="Avenir Book" w:eastAsia="MS Mincho" w:hAnsi="Avenir Book"/>
        </w:rPr>
        <w:t xml:space="preserve">&gt;&gt; </w:t>
      </w:r>
      <w:r w:rsidRPr="007C1D64">
        <w:rPr>
          <w:rFonts w:ascii="Avenir Book" w:eastAsia="MS Mincho" w:hAnsi="Avenir Book"/>
          <w:i/>
        </w:rPr>
        <w:t>(</w:t>
      </w:r>
      <w:r>
        <w:rPr>
          <w:rFonts w:ascii="Avenir Book" w:eastAsia="MS Mincho" w:hAnsi="Avenir Book"/>
          <w:i/>
        </w:rPr>
        <w:t xml:space="preserve">Answer the four mandatory questions included under Step 1 to 3 in “Gold Standard Gender Equality Guidelines and Requirements” available </w:t>
      </w:r>
      <w:hyperlink r:id="rId20" w:history="1">
        <w:r w:rsidRPr="00574B18">
          <w:rPr>
            <w:rStyle w:val="Hyperlink"/>
            <w:rFonts w:ascii="Avenir Book" w:eastAsia="MS Mincho" w:hAnsi="Avenir Book"/>
            <w:i/>
          </w:rPr>
          <w:t>here</w:t>
        </w:r>
      </w:hyperlink>
      <w:r w:rsidRPr="007C1D64">
        <w:rPr>
          <w:rFonts w:ascii="Avenir Book" w:eastAsia="MS Mincho" w:hAnsi="Avenir Book"/>
          <w:i/>
        </w:rPr>
        <w:t>.)</w:t>
      </w:r>
    </w:p>
    <w:p w14:paraId="38C7CA3D" w14:textId="7FDB7D9B" w:rsidR="00C41924" w:rsidRPr="00255083" w:rsidRDefault="00675CDA" w:rsidP="00C41924">
      <w:pPr>
        <w:rPr>
          <w:rFonts w:asciiTheme="minorHAnsi" w:eastAsia="MS Mincho" w:hAnsiTheme="minorHAnsi" w:cstheme="minorHAnsi"/>
          <w:b/>
          <w:sz w:val="20"/>
        </w:rPr>
      </w:pPr>
      <w:r w:rsidRPr="00255083">
        <w:rPr>
          <w:rFonts w:asciiTheme="minorHAnsi" w:eastAsia="MS Mincho" w:hAnsiTheme="minorHAnsi" w:cstheme="minorHAnsi"/>
          <w:b/>
          <w:sz w:val="20"/>
        </w:rPr>
        <w:t>1M</w:t>
      </w:r>
      <w:r w:rsidR="00C41924" w:rsidRPr="00255083">
        <w:rPr>
          <w:rFonts w:asciiTheme="minorHAnsi" w:eastAsia="MS Mincho" w:hAnsiTheme="minorHAnsi" w:cstheme="minorHAnsi"/>
          <w:b/>
          <w:sz w:val="20"/>
        </w:rPr>
        <w:t xml:space="preserve">. </w:t>
      </w:r>
      <w:proofErr w:type="gramStart"/>
      <w:r w:rsidR="00C41924" w:rsidRPr="00255083">
        <w:rPr>
          <w:rFonts w:asciiTheme="minorHAnsi" w:eastAsia="MS Mincho" w:hAnsiTheme="minorHAnsi" w:cstheme="minorHAnsi"/>
          <w:b/>
          <w:sz w:val="20"/>
        </w:rPr>
        <w:t>Does</w:t>
      </w:r>
      <w:proofErr w:type="gramEnd"/>
      <w:r w:rsidR="00C41924" w:rsidRPr="00255083">
        <w:rPr>
          <w:rFonts w:asciiTheme="minorHAnsi" w:eastAsia="MS Mincho" w:hAnsiTheme="minorHAnsi" w:cstheme="minorHAnsi"/>
          <w:b/>
          <w:sz w:val="20"/>
        </w:rPr>
        <w:t xml:space="preserve"> the project reflect the key issues and requirements of gender-sensitive</w:t>
      </w:r>
    </w:p>
    <w:p w14:paraId="17831645" w14:textId="226EA23D" w:rsidR="00675CDA" w:rsidRDefault="00C41924" w:rsidP="00C41924">
      <w:pPr>
        <w:rPr>
          <w:rFonts w:asciiTheme="minorHAnsi" w:eastAsia="MS Mincho" w:hAnsiTheme="minorHAnsi" w:cstheme="minorHAnsi"/>
          <w:sz w:val="20"/>
        </w:rPr>
      </w:pPr>
      <w:proofErr w:type="gramStart"/>
      <w:r w:rsidRPr="00255083">
        <w:rPr>
          <w:rFonts w:asciiTheme="minorHAnsi" w:eastAsia="MS Mincho" w:hAnsiTheme="minorHAnsi" w:cstheme="minorHAnsi"/>
          <w:b/>
          <w:sz w:val="20"/>
        </w:rPr>
        <w:t>design</w:t>
      </w:r>
      <w:proofErr w:type="gramEnd"/>
      <w:r w:rsidRPr="00255083">
        <w:rPr>
          <w:rFonts w:asciiTheme="minorHAnsi" w:eastAsia="MS Mincho" w:hAnsiTheme="minorHAnsi" w:cstheme="minorHAnsi"/>
          <w:b/>
          <w:sz w:val="20"/>
        </w:rPr>
        <w:t xml:space="preserve"> and implementation as outlined in the gender policy?</w:t>
      </w:r>
      <w:r w:rsidRPr="00255083">
        <w:rPr>
          <w:rFonts w:asciiTheme="minorHAnsi" w:eastAsia="MS Mincho" w:hAnsiTheme="minorHAnsi" w:cstheme="minorHAnsi"/>
          <w:sz w:val="20"/>
        </w:rPr>
        <w:t xml:space="preserve"> Explain how. </w:t>
      </w:r>
    </w:p>
    <w:p w14:paraId="394565BB" w14:textId="299D0945" w:rsidR="00E158BE" w:rsidRDefault="00E158BE" w:rsidP="00C41924">
      <w:pPr>
        <w:rPr>
          <w:rFonts w:asciiTheme="minorHAnsi" w:eastAsia="MS Mincho" w:hAnsiTheme="minorHAnsi" w:cstheme="minorHAnsi"/>
          <w:sz w:val="20"/>
        </w:rPr>
      </w:pPr>
      <w:r>
        <w:rPr>
          <w:rFonts w:asciiTheme="minorHAnsi" w:eastAsia="MS Mincho" w:hAnsiTheme="minorHAnsi" w:cstheme="minorHAnsi"/>
          <w:sz w:val="20"/>
        </w:rPr>
        <w:t>From Gold Standard Gender Policy, p. 10:</w:t>
      </w:r>
    </w:p>
    <w:p w14:paraId="170B5A89" w14:textId="77777777" w:rsidR="00E158BE" w:rsidRDefault="00E158BE" w:rsidP="00C41924">
      <w:pPr>
        <w:rPr>
          <w:rFonts w:asciiTheme="minorHAnsi" w:eastAsia="MS Mincho" w:hAnsiTheme="minorHAnsi" w:cstheme="minorHAnsi"/>
          <w:sz w:val="20"/>
        </w:rPr>
      </w:pPr>
    </w:p>
    <w:p w14:paraId="4A9CD33E" w14:textId="77777777" w:rsidR="00E158BE" w:rsidRPr="00E158BE" w:rsidRDefault="00E158BE" w:rsidP="00E158BE">
      <w:pPr>
        <w:ind w:left="1418"/>
        <w:rPr>
          <w:rFonts w:asciiTheme="minorHAnsi" w:eastAsia="MS Mincho" w:hAnsiTheme="minorHAnsi" w:cstheme="minorHAnsi"/>
          <w:i/>
          <w:sz w:val="20"/>
        </w:rPr>
      </w:pPr>
      <w:r w:rsidRPr="00E158BE">
        <w:rPr>
          <w:rFonts w:asciiTheme="minorHAnsi" w:eastAsia="MS Mincho" w:hAnsiTheme="minorHAnsi" w:cstheme="minorHAnsi"/>
          <w:i/>
          <w:sz w:val="20"/>
          <w:u w:val="single"/>
        </w:rPr>
        <w:t>Foundational gender-sensitive requirement</w:t>
      </w:r>
      <w:r w:rsidRPr="00E158BE">
        <w:rPr>
          <w:rFonts w:asciiTheme="minorHAnsi" w:eastAsia="MS Mincho" w:hAnsiTheme="minorHAnsi" w:cstheme="minorHAnsi"/>
          <w:i/>
          <w:sz w:val="20"/>
        </w:rPr>
        <w:t xml:space="preserve"> - This strengthens Gold </w:t>
      </w:r>
      <w:proofErr w:type="gramStart"/>
      <w:r w:rsidRPr="00E158BE">
        <w:rPr>
          <w:rFonts w:asciiTheme="minorHAnsi" w:eastAsia="MS Mincho" w:hAnsiTheme="minorHAnsi" w:cstheme="minorHAnsi"/>
          <w:i/>
          <w:sz w:val="20"/>
        </w:rPr>
        <w:t>Standard’s</w:t>
      </w:r>
      <w:proofErr w:type="gramEnd"/>
    </w:p>
    <w:p w14:paraId="7D60D1A7" w14:textId="77777777" w:rsidR="00E158BE" w:rsidRPr="00E158BE" w:rsidRDefault="00E158BE" w:rsidP="00E158BE">
      <w:pPr>
        <w:ind w:left="1418"/>
        <w:rPr>
          <w:rFonts w:asciiTheme="minorHAnsi" w:eastAsia="MS Mincho" w:hAnsiTheme="minorHAnsi" w:cstheme="minorHAnsi"/>
          <w:i/>
          <w:sz w:val="20"/>
        </w:rPr>
      </w:pPr>
      <w:r w:rsidRPr="00E158BE">
        <w:rPr>
          <w:rFonts w:asciiTheme="minorHAnsi" w:eastAsia="MS Mincho" w:hAnsiTheme="minorHAnsi" w:cstheme="minorHAnsi"/>
          <w:i/>
          <w:sz w:val="20"/>
        </w:rPr>
        <w:t>‘</w:t>
      </w:r>
      <w:proofErr w:type="gramStart"/>
      <w:r w:rsidRPr="00E158BE">
        <w:rPr>
          <w:rFonts w:asciiTheme="minorHAnsi" w:eastAsia="MS Mincho" w:hAnsiTheme="minorHAnsi" w:cstheme="minorHAnsi"/>
          <w:i/>
          <w:sz w:val="20"/>
        </w:rPr>
        <w:t>do</w:t>
      </w:r>
      <w:proofErr w:type="gramEnd"/>
      <w:r w:rsidRPr="00E158BE">
        <w:rPr>
          <w:rFonts w:asciiTheme="minorHAnsi" w:eastAsia="MS Mincho" w:hAnsiTheme="minorHAnsi" w:cstheme="minorHAnsi"/>
          <w:i/>
          <w:sz w:val="20"/>
        </w:rPr>
        <w:t xml:space="preserve"> no harm’ approach and addresses safeguards to prevent or mitigate adverse</w:t>
      </w:r>
    </w:p>
    <w:p w14:paraId="0657F599" w14:textId="77777777" w:rsidR="00E158BE" w:rsidRPr="00E158BE" w:rsidRDefault="00E158BE" w:rsidP="00E158BE">
      <w:pPr>
        <w:ind w:left="1418"/>
        <w:rPr>
          <w:rFonts w:asciiTheme="minorHAnsi" w:eastAsia="MS Mincho" w:hAnsiTheme="minorHAnsi" w:cstheme="minorHAnsi"/>
          <w:i/>
          <w:sz w:val="20"/>
        </w:rPr>
      </w:pPr>
      <w:proofErr w:type="gramStart"/>
      <w:r w:rsidRPr="00E158BE">
        <w:rPr>
          <w:rFonts w:asciiTheme="minorHAnsi" w:eastAsia="MS Mincho" w:hAnsiTheme="minorHAnsi" w:cstheme="minorHAnsi"/>
          <w:i/>
          <w:sz w:val="20"/>
        </w:rPr>
        <w:t>impacts</w:t>
      </w:r>
      <w:proofErr w:type="gramEnd"/>
      <w:r w:rsidRPr="00E158BE">
        <w:rPr>
          <w:rFonts w:asciiTheme="minorHAnsi" w:eastAsia="MS Mincho" w:hAnsiTheme="minorHAnsi" w:cstheme="minorHAnsi"/>
          <w:i/>
          <w:sz w:val="20"/>
        </w:rPr>
        <w:t xml:space="preserve"> on women or men and girls and boys. Such action is mandatory for all</w:t>
      </w:r>
    </w:p>
    <w:p w14:paraId="7775A0B5" w14:textId="77777777" w:rsidR="00E158BE" w:rsidRPr="00E158BE" w:rsidRDefault="00E158BE" w:rsidP="00E158BE">
      <w:pPr>
        <w:ind w:left="1418"/>
        <w:rPr>
          <w:rFonts w:asciiTheme="minorHAnsi" w:eastAsia="MS Mincho" w:hAnsiTheme="minorHAnsi" w:cstheme="minorHAnsi"/>
          <w:i/>
          <w:sz w:val="20"/>
        </w:rPr>
      </w:pPr>
      <w:proofErr w:type="gramStart"/>
      <w:r w:rsidRPr="00E158BE">
        <w:rPr>
          <w:rFonts w:asciiTheme="minorHAnsi" w:eastAsia="MS Mincho" w:hAnsiTheme="minorHAnsi" w:cstheme="minorHAnsi"/>
          <w:i/>
          <w:sz w:val="20"/>
        </w:rPr>
        <w:t>projects</w:t>
      </w:r>
      <w:proofErr w:type="gramEnd"/>
      <w:r w:rsidRPr="00E158BE">
        <w:rPr>
          <w:rFonts w:asciiTheme="minorHAnsi" w:eastAsia="MS Mincho" w:hAnsiTheme="minorHAnsi" w:cstheme="minorHAnsi"/>
          <w:i/>
          <w:sz w:val="20"/>
        </w:rPr>
        <w:t xml:space="preserve"> seeking Gold Standard certification and includes compliance with the</w:t>
      </w:r>
    </w:p>
    <w:p w14:paraId="76A32D72" w14:textId="77777777" w:rsidR="00E158BE" w:rsidRPr="00E158BE" w:rsidRDefault="00E158BE" w:rsidP="00E158BE">
      <w:pPr>
        <w:ind w:left="1418"/>
        <w:rPr>
          <w:rFonts w:asciiTheme="minorHAnsi" w:eastAsia="MS Mincho" w:hAnsiTheme="minorHAnsi" w:cstheme="minorHAnsi"/>
          <w:i/>
          <w:sz w:val="20"/>
        </w:rPr>
      </w:pPr>
      <w:proofErr w:type="gramStart"/>
      <w:r w:rsidRPr="00E158BE">
        <w:rPr>
          <w:rFonts w:asciiTheme="minorHAnsi" w:eastAsia="MS Mincho" w:hAnsiTheme="minorHAnsi" w:cstheme="minorHAnsi"/>
          <w:i/>
          <w:sz w:val="20"/>
        </w:rPr>
        <w:t>gender</w:t>
      </w:r>
      <w:proofErr w:type="gramEnd"/>
      <w:r w:rsidRPr="00E158BE">
        <w:rPr>
          <w:rFonts w:asciiTheme="minorHAnsi" w:eastAsia="MS Mincho" w:hAnsiTheme="minorHAnsi" w:cstheme="minorHAnsi"/>
          <w:i/>
          <w:sz w:val="20"/>
        </w:rPr>
        <w:t xml:space="preserve"> ‘do no harm’ safeguards, gender gap analysis and gender sensitive</w:t>
      </w:r>
    </w:p>
    <w:p w14:paraId="08796B32" w14:textId="6D136B9E" w:rsidR="00E158BE" w:rsidRPr="00E158BE" w:rsidRDefault="00E158BE" w:rsidP="00E158BE">
      <w:pPr>
        <w:ind w:left="1418"/>
        <w:rPr>
          <w:rFonts w:asciiTheme="minorHAnsi" w:eastAsia="MS Mincho" w:hAnsiTheme="minorHAnsi" w:cstheme="minorHAnsi"/>
          <w:i/>
          <w:sz w:val="20"/>
        </w:rPr>
      </w:pPr>
      <w:proofErr w:type="gramStart"/>
      <w:r w:rsidRPr="00E158BE">
        <w:rPr>
          <w:rFonts w:asciiTheme="minorHAnsi" w:eastAsia="MS Mincho" w:hAnsiTheme="minorHAnsi" w:cstheme="minorHAnsi"/>
          <w:i/>
          <w:sz w:val="20"/>
        </w:rPr>
        <w:t>stakeholder</w:t>
      </w:r>
      <w:proofErr w:type="gramEnd"/>
      <w:r w:rsidRPr="00E158BE">
        <w:rPr>
          <w:rFonts w:asciiTheme="minorHAnsi" w:eastAsia="MS Mincho" w:hAnsiTheme="minorHAnsi" w:cstheme="minorHAnsi"/>
          <w:i/>
          <w:sz w:val="20"/>
        </w:rPr>
        <w:t xml:space="preserve"> consultations.</w:t>
      </w:r>
    </w:p>
    <w:p w14:paraId="487A9D96" w14:textId="77777777" w:rsidR="00C41924" w:rsidRDefault="00C41924" w:rsidP="00C41924">
      <w:pPr>
        <w:rPr>
          <w:rFonts w:asciiTheme="minorHAnsi" w:eastAsia="MS Mincho" w:hAnsiTheme="minorHAnsi" w:cstheme="minorHAnsi"/>
          <w:sz w:val="20"/>
        </w:rPr>
      </w:pPr>
    </w:p>
    <w:p w14:paraId="24909657" w14:textId="151C219C" w:rsidR="00E158BE" w:rsidRDefault="00E158BE" w:rsidP="00C41924">
      <w:pPr>
        <w:rPr>
          <w:rFonts w:asciiTheme="minorHAnsi" w:eastAsia="MS Mincho" w:hAnsiTheme="minorHAnsi" w:cstheme="minorHAnsi"/>
          <w:sz w:val="20"/>
        </w:rPr>
      </w:pPr>
      <w:r>
        <w:rPr>
          <w:rFonts w:asciiTheme="minorHAnsi" w:eastAsia="MS Mincho" w:hAnsiTheme="minorHAnsi" w:cstheme="minorHAnsi"/>
          <w:sz w:val="20"/>
        </w:rPr>
        <w:t xml:space="preserve">This project is gender-sensitive in design as women have been involved from the very beginning, in the design of the efficient cookstove model, as Community Agents, in leadership and in monitoring activities. In addition, data on stakeholder participation and beneficiaries is segregated by gender.  The project is gender-sensitive in implementation, since at least 80% of stove owners are female. These women take on an important role as they are responsible for signing the Terms of Agreement, determining, with the construction team, where they want their new stove </w:t>
      </w:r>
      <w:r w:rsidR="00CF05BC">
        <w:rPr>
          <w:rFonts w:asciiTheme="minorHAnsi" w:eastAsia="MS Mincho" w:hAnsiTheme="minorHAnsi" w:cstheme="minorHAnsi"/>
          <w:sz w:val="20"/>
        </w:rPr>
        <w:t>built</w:t>
      </w:r>
      <w:r>
        <w:rPr>
          <w:rFonts w:asciiTheme="minorHAnsi" w:eastAsia="MS Mincho" w:hAnsiTheme="minorHAnsi" w:cstheme="minorHAnsi"/>
          <w:sz w:val="20"/>
        </w:rPr>
        <w:t>, giving feedback during HH visits and surveys and sharing information with other community members about the project. Not only does the project “do no harm”, in fact it strongly empowers women through information, technology, decision making and increased status in their community.</w:t>
      </w:r>
    </w:p>
    <w:p w14:paraId="1D147A52" w14:textId="77777777" w:rsidR="00E158BE" w:rsidRDefault="00E158BE" w:rsidP="00C41924">
      <w:pPr>
        <w:rPr>
          <w:rFonts w:asciiTheme="minorHAnsi" w:eastAsia="MS Mincho" w:hAnsiTheme="minorHAnsi" w:cstheme="minorHAnsi"/>
          <w:sz w:val="20"/>
        </w:rPr>
      </w:pPr>
    </w:p>
    <w:p w14:paraId="35A56140" w14:textId="77777777" w:rsidR="00E158BE" w:rsidRPr="00255083" w:rsidRDefault="00E158BE" w:rsidP="00C41924">
      <w:pPr>
        <w:rPr>
          <w:rFonts w:asciiTheme="minorHAnsi" w:eastAsia="MS Mincho" w:hAnsiTheme="minorHAnsi" w:cstheme="minorHAnsi"/>
          <w:sz w:val="20"/>
        </w:rPr>
      </w:pPr>
    </w:p>
    <w:p w14:paraId="53A71B0A" w14:textId="618E28CB" w:rsidR="002A2D94" w:rsidRPr="00255083" w:rsidRDefault="002A2D94" w:rsidP="002A2D94">
      <w:pPr>
        <w:rPr>
          <w:rFonts w:asciiTheme="minorHAnsi" w:eastAsia="MS Mincho" w:hAnsiTheme="minorHAnsi" w:cstheme="minorHAnsi"/>
          <w:b/>
          <w:sz w:val="20"/>
        </w:rPr>
      </w:pPr>
      <w:r w:rsidRPr="00255083">
        <w:rPr>
          <w:rFonts w:asciiTheme="minorHAnsi" w:eastAsia="MS Mincho" w:hAnsiTheme="minorHAnsi" w:cstheme="minorHAnsi"/>
          <w:b/>
          <w:sz w:val="20"/>
        </w:rPr>
        <w:t xml:space="preserve">2M. </w:t>
      </w:r>
      <w:proofErr w:type="gramStart"/>
      <w:r w:rsidRPr="00255083">
        <w:rPr>
          <w:rFonts w:asciiTheme="minorHAnsi" w:eastAsia="MS Mincho" w:hAnsiTheme="minorHAnsi" w:cstheme="minorHAnsi"/>
          <w:b/>
          <w:sz w:val="20"/>
        </w:rPr>
        <w:t>Does</w:t>
      </w:r>
      <w:proofErr w:type="gramEnd"/>
      <w:r w:rsidRPr="00255083">
        <w:rPr>
          <w:rFonts w:asciiTheme="minorHAnsi" w:eastAsia="MS Mincho" w:hAnsiTheme="minorHAnsi" w:cstheme="minorHAnsi"/>
          <w:b/>
          <w:sz w:val="20"/>
        </w:rPr>
        <w:t xml:space="preserve"> the project align with existing country policies, strategies and best</w:t>
      </w:r>
    </w:p>
    <w:p w14:paraId="1AFA02C6" w14:textId="4CC54133" w:rsidR="00675CDA" w:rsidRPr="00255083" w:rsidRDefault="002A2D94" w:rsidP="002A2D94">
      <w:pPr>
        <w:rPr>
          <w:rFonts w:asciiTheme="minorHAnsi" w:eastAsia="MS Mincho" w:hAnsiTheme="minorHAnsi" w:cstheme="minorHAnsi"/>
          <w:sz w:val="20"/>
        </w:rPr>
      </w:pPr>
      <w:proofErr w:type="gramStart"/>
      <w:r w:rsidRPr="00255083">
        <w:rPr>
          <w:rFonts w:asciiTheme="minorHAnsi" w:eastAsia="MS Mincho" w:hAnsiTheme="minorHAnsi" w:cstheme="minorHAnsi"/>
          <w:b/>
          <w:sz w:val="20"/>
        </w:rPr>
        <w:t>practices</w:t>
      </w:r>
      <w:proofErr w:type="gramEnd"/>
      <w:r w:rsidRPr="00255083">
        <w:rPr>
          <w:rFonts w:asciiTheme="minorHAnsi" w:eastAsia="MS Mincho" w:hAnsiTheme="minorHAnsi" w:cstheme="minorHAnsi"/>
          <w:b/>
          <w:sz w:val="20"/>
        </w:rPr>
        <w:t>?</w:t>
      </w:r>
      <w:r w:rsidRPr="00255083">
        <w:rPr>
          <w:rFonts w:asciiTheme="minorHAnsi" w:eastAsia="MS Mincho" w:hAnsiTheme="minorHAnsi" w:cstheme="minorHAnsi"/>
          <w:sz w:val="20"/>
        </w:rPr>
        <w:t xml:space="preserve"> Explain how</w:t>
      </w:r>
    </w:p>
    <w:p w14:paraId="7C654128" w14:textId="68975556" w:rsidR="00544843" w:rsidRPr="00255083" w:rsidRDefault="002A2D94" w:rsidP="002A2D94">
      <w:pPr>
        <w:rPr>
          <w:rFonts w:asciiTheme="minorHAnsi" w:hAnsiTheme="minorHAnsi" w:cstheme="minorHAnsi"/>
          <w:sz w:val="20"/>
          <w:lang w:val="en-US"/>
        </w:rPr>
      </w:pPr>
      <w:r w:rsidRPr="00255083">
        <w:rPr>
          <w:rFonts w:asciiTheme="minorHAnsi" w:eastAsia="MS Mincho" w:hAnsiTheme="minorHAnsi" w:cstheme="minorHAnsi"/>
          <w:sz w:val="20"/>
        </w:rPr>
        <w:t>Yes, this project is fully aligned with Brazilian policies for gender equality.</w:t>
      </w:r>
      <w:r w:rsidR="00544843" w:rsidRPr="00255083">
        <w:rPr>
          <w:rFonts w:asciiTheme="minorHAnsi" w:eastAsia="MS Mincho" w:hAnsiTheme="minorHAnsi" w:cstheme="minorHAnsi"/>
          <w:sz w:val="20"/>
        </w:rPr>
        <w:t xml:space="preserve"> </w:t>
      </w:r>
      <w:r w:rsidR="00544843" w:rsidRPr="00255083">
        <w:rPr>
          <w:rFonts w:asciiTheme="minorHAnsi" w:eastAsia="MS Mincho" w:hAnsiTheme="minorHAnsi" w:cstheme="minorHAnsi"/>
          <w:sz w:val="20"/>
          <w:lang w:val="en-US"/>
        </w:rPr>
        <w:t>Brazil´s national gender policies are spearheaded by the Ministry of Justice and Citizenship, under the Special Secretariat for Women´s Policies.</w:t>
      </w:r>
      <w:r w:rsidR="00544843" w:rsidRPr="00255083">
        <w:rPr>
          <w:rFonts w:asciiTheme="minorHAnsi" w:hAnsiTheme="minorHAnsi" w:cstheme="minorHAnsi"/>
          <w:sz w:val="20"/>
          <w:lang w:val="en-US"/>
        </w:rPr>
        <w:t xml:space="preserve">   </w:t>
      </w:r>
      <w:r w:rsidR="00CF05BC">
        <w:rPr>
          <w:rFonts w:asciiTheme="minorHAnsi" w:hAnsiTheme="minorHAnsi" w:cstheme="minorHAnsi"/>
          <w:sz w:val="20"/>
          <w:lang w:val="en-US"/>
        </w:rPr>
        <w:t>The</w:t>
      </w:r>
      <w:r w:rsidR="009E0CEC">
        <w:rPr>
          <w:rFonts w:asciiTheme="minorHAnsi" w:hAnsiTheme="minorHAnsi" w:cstheme="minorHAnsi"/>
          <w:sz w:val="20"/>
          <w:lang w:val="en-US"/>
        </w:rPr>
        <w:t xml:space="preserve"> overarching mission of the Secretariat is:</w:t>
      </w:r>
    </w:p>
    <w:p w14:paraId="2B606E27" w14:textId="77777777" w:rsidR="00544843" w:rsidRDefault="00544843" w:rsidP="002A2D94">
      <w:pPr>
        <w:rPr>
          <w:lang w:val="en-US"/>
        </w:rPr>
      </w:pPr>
    </w:p>
    <w:p w14:paraId="25DF2206" w14:textId="7E79D892" w:rsidR="002A2D94" w:rsidRPr="00CF05BC" w:rsidRDefault="00CF05BC" w:rsidP="00CF05BC">
      <w:pPr>
        <w:ind w:left="1418"/>
        <w:rPr>
          <w:rFonts w:asciiTheme="minorHAnsi" w:hAnsiTheme="minorHAnsi" w:cstheme="minorHAnsi"/>
          <w:i/>
          <w:sz w:val="20"/>
          <w:lang w:val="en-US"/>
        </w:rPr>
      </w:pPr>
      <w:r>
        <w:rPr>
          <w:rFonts w:asciiTheme="minorHAnsi" w:hAnsiTheme="minorHAnsi" w:cstheme="minorHAnsi"/>
          <w:i/>
          <w:sz w:val="20"/>
          <w:lang w:val="en-US"/>
        </w:rPr>
        <w:t>Promoting</w:t>
      </w:r>
      <w:r w:rsidR="00544843" w:rsidRPr="00CF05BC">
        <w:rPr>
          <w:rFonts w:asciiTheme="minorHAnsi" w:hAnsiTheme="minorHAnsi" w:cstheme="minorHAnsi"/>
          <w:i/>
          <w:sz w:val="20"/>
          <w:lang w:val="en-US"/>
        </w:rPr>
        <w:t xml:space="preserve"> the capacity and participation of women in the </w:t>
      </w:r>
      <w:r w:rsidR="00765C4F" w:rsidRPr="00CF05BC">
        <w:rPr>
          <w:rFonts w:asciiTheme="minorHAnsi" w:hAnsiTheme="minorHAnsi" w:cstheme="minorHAnsi"/>
          <w:i/>
          <w:sz w:val="20"/>
          <w:lang w:val="en-US"/>
        </w:rPr>
        <w:t>roles of power and</w:t>
      </w:r>
      <w:r w:rsidR="00544843" w:rsidRPr="00CF05BC">
        <w:rPr>
          <w:rFonts w:asciiTheme="minorHAnsi" w:hAnsiTheme="minorHAnsi" w:cstheme="minorHAnsi"/>
          <w:i/>
          <w:sz w:val="20"/>
          <w:lang w:val="en-US"/>
        </w:rPr>
        <w:t xml:space="preserve"> decision-makin</w:t>
      </w:r>
      <w:r w:rsidR="00765C4F" w:rsidRPr="00CF05BC">
        <w:rPr>
          <w:rFonts w:asciiTheme="minorHAnsi" w:hAnsiTheme="minorHAnsi" w:cstheme="minorHAnsi"/>
          <w:i/>
          <w:sz w:val="20"/>
          <w:lang w:val="en-US"/>
        </w:rPr>
        <w:t xml:space="preserve">g, based on the understanding that the under-representation of women has diverse causes. Therefore, changes must be promoted in various social spheres including: </w:t>
      </w:r>
      <w:r>
        <w:rPr>
          <w:rFonts w:asciiTheme="minorHAnsi" w:hAnsiTheme="minorHAnsi" w:cstheme="minorHAnsi"/>
          <w:i/>
          <w:sz w:val="20"/>
          <w:lang w:val="en-US"/>
        </w:rPr>
        <w:t>c</w:t>
      </w:r>
      <w:r w:rsidR="00765C4F" w:rsidRPr="00CF05BC">
        <w:rPr>
          <w:rFonts w:asciiTheme="minorHAnsi" w:hAnsiTheme="minorHAnsi" w:cstheme="minorHAnsi"/>
          <w:i/>
          <w:sz w:val="20"/>
          <w:lang w:val="en-US"/>
        </w:rPr>
        <w:t>ultural, educational, legislative and institutional</w:t>
      </w:r>
      <w:sdt>
        <w:sdtPr>
          <w:rPr>
            <w:lang w:val="en-US"/>
          </w:rPr>
          <w:id w:val="-1145425191"/>
          <w:citation/>
        </w:sdtPr>
        <w:sdtEndPr>
          <w:rPr>
            <w:rFonts w:asciiTheme="minorHAnsi" w:hAnsiTheme="minorHAnsi" w:cstheme="minorHAnsi"/>
            <w:sz w:val="20"/>
          </w:rPr>
        </w:sdtEndPr>
        <w:sdtContent>
          <w:r w:rsidR="00765C4F" w:rsidRPr="00CF05BC">
            <w:rPr>
              <w:rFonts w:asciiTheme="minorHAnsi" w:hAnsiTheme="minorHAnsi" w:cstheme="minorHAnsi"/>
              <w:sz w:val="20"/>
              <w:lang w:val="en-US"/>
            </w:rPr>
            <w:fldChar w:fldCharType="begin"/>
          </w:r>
          <w:r w:rsidR="00765C4F" w:rsidRPr="00CF05BC">
            <w:rPr>
              <w:rFonts w:asciiTheme="minorHAnsi" w:hAnsiTheme="minorHAnsi" w:cstheme="minorHAnsi"/>
              <w:sz w:val="20"/>
              <w:lang w:val="en-US"/>
            </w:rPr>
            <w:instrText xml:space="preserve">CITATION Sec17 \t  \l 2070 </w:instrText>
          </w:r>
          <w:r w:rsidR="00765C4F" w:rsidRPr="00CF05BC">
            <w:rPr>
              <w:rFonts w:asciiTheme="minorHAnsi" w:hAnsiTheme="minorHAnsi" w:cstheme="minorHAnsi"/>
              <w:sz w:val="20"/>
              <w:lang w:val="en-US"/>
            </w:rPr>
            <w:fldChar w:fldCharType="separate"/>
          </w:r>
          <w:r w:rsidR="0053532B">
            <w:rPr>
              <w:rFonts w:asciiTheme="minorHAnsi" w:hAnsiTheme="minorHAnsi" w:cstheme="minorHAnsi"/>
              <w:noProof/>
              <w:sz w:val="20"/>
              <w:lang w:val="en-US"/>
            </w:rPr>
            <w:t xml:space="preserve"> </w:t>
          </w:r>
          <w:r w:rsidR="0053532B" w:rsidRPr="0053532B">
            <w:rPr>
              <w:rFonts w:asciiTheme="minorHAnsi" w:hAnsiTheme="minorHAnsi" w:cstheme="minorHAnsi"/>
              <w:noProof/>
              <w:sz w:val="20"/>
              <w:lang w:val="en-US"/>
            </w:rPr>
            <w:t>(Ministerio da Justiça e da Cidadania, 2017)</w:t>
          </w:r>
          <w:r w:rsidR="00765C4F" w:rsidRPr="00CF05BC">
            <w:rPr>
              <w:rFonts w:asciiTheme="minorHAnsi" w:hAnsiTheme="minorHAnsi" w:cstheme="minorHAnsi"/>
              <w:sz w:val="20"/>
              <w:lang w:val="en-US"/>
            </w:rPr>
            <w:fldChar w:fldCharType="end"/>
          </w:r>
        </w:sdtContent>
      </w:sdt>
      <w:r w:rsidR="00765C4F" w:rsidRPr="00CF05BC">
        <w:rPr>
          <w:rFonts w:asciiTheme="minorHAnsi" w:hAnsiTheme="minorHAnsi" w:cstheme="minorHAnsi"/>
          <w:sz w:val="20"/>
          <w:lang w:val="en-US"/>
        </w:rPr>
        <w:t xml:space="preserve">.  </w:t>
      </w:r>
    </w:p>
    <w:p w14:paraId="30EABA5D" w14:textId="7412180A" w:rsidR="00CF05BC" w:rsidRDefault="00CF05BC" w:rsidP="00765C4F">
      <w:pPr>
        <w:pStyle w:val="NormalWeb"/>
        <w:shd w:val="clear" w:color="auto" w:fill="FFFFFF"/>
        <w:spacing w:before="0" w:beforeAutospacing="0" w:after="0" w:afterAutospacing="0" w:line="432" w:lineRule="atLeast"/>
        <w:jc w:val="both"/>
        <w:textAlignment w:val="baseline"/>
        <w:rPr>
          <w:rFonts w:asciiTheme="minorHAnsi" w:hAnsiTheme="minorHAnsi" w:cstheme="minorHAnsi"/>
          <w:bCs/>
          <w:color w:val="000000"/>
          <w:sz w:val="20"/>
          <w:szCs w:val="20"/>
          <w:lang w:val="en-US"/>
        </w:rPr>
      </w:pPr>
      <w:r w:rsidRPr="00CF05BC">
        <w:rPr>
          <w:rFonts w:asciiTheme="minorHAnsi" w:hAnsiTheme="minorHAnsi" w:cstheme="minorHAnsi"/>
          <w:bCs/>
          <w:color w:val="000000"/>
          <w:sz w:val="20"/>
          <w:szCs w:val="20"/>
          <w:lang w:val="en-US"/>
        </w:rPr>
        <w:t>Main action</w:t>
      </w:r>
      <w:r>
        <w:rPr>
          <w:rFonts w:asciiTheme="minorHAnsi" w:hAnsiTheme="minorHAnsi" w:cstheme="minorHAnsi"/>
          <w:bCs/>
          <w:color w:val="000000"/>
          <w:sz w:val="20"/>
          <w:szCs w:val="20"/>
          <w:lang w:val="en-US"/>
        </w:rPr>
        <w:t>s</w:t>
      </w:r>
      <w:r w:rsidRPr="00CF05BC">
        <w:rPr>
          <w:rFonts w:asciiTheme="minorHAnsi" w:hAnsiTheme="minorHAnsi" w:cstheme="minorHAnsi"/>
          <w:bCs/>
          <w:color w:val="000000"/>
          <w:sz w:val="20"/>
          <w:szCs w:val="20"/>
          <w:lang w:val="en-US"/>
        </w:rPr>
        <w:t xml:space="preserve"> outlined by the Secretariat and how the Project contributes:</w:t>
      </w:r>
    </w:p>
    <w:p w14:paraId="7531251A" w14:textId="77777777" w:rsidR="00CF05BC" w:rsidRPr="00CF05BC" w:rsidRDefault="00CF05BC" w:rsidP="00765C4F">
      <w:pPr>
        <w:pStyle w:val="NormalWeb"/>
        <w:shd w:val="clear" w:color="auto" w:fill="FFFFFF"/>
        <w:spacing w:before="0" w:beforeAutospacing="0" w:after="0" w:afterAutospacing="0" w:line="432" w:lineRule="atLeast"/>
        <w:jc w:val="both"/>
        <w:textAlignment w:val="baseline"/>
        <w:rPr>
          <w:rFonts w:asciiTheme="minorHAnsi" w:hAnsiTheme="minorHAnsi" w:cstheme="minorHAnsi"/>
          <w:bCs/>
          <w:color w:val="000000"/>
          <w:sz w:val="20"/>
          <w:szCs w:val="20"/>
          <w:lang w:val="en-US"/>
        </w:rPr>
      </w:pPr>
    </w:p>
    <w:p w14:paraId="306E9096" w14:textId="62FB6CD8" w:rsidR="00765C4F" w:rsidRPr="00CF05BC" w:rsidRDefault="00CF05BC" w:rsidP="00076E36">
      <w:pPr>
        <w:pStyle w:val="NormalWeb"/>
        <w:numPr>
          <w:ilvl w:val="0"/>
          <w:numId w:val="40"/>
        </w:numPr>
        <w:shd w:val="clear" w:color="auto" w:fill="FFFFFF"/>
        <w:spacing w:before="0" w:beforeAutospacing="0" w:after="0" w:afterAutospacing="0"/>
        <w:jc w:val="both"/>
        <w:textAlignment w:val="baseline"/>
        <w:rPr>
          <w:rFonts w:asciiTheme="minorHAnsi" w:hAnsiTheme="minorHAnsi" w:cstheme="minorHAnsi"/>
          <w:i/>
          <w:color w:val="000000"/>
          <w:sz w:val="20"/>
          <w:szCs w:val="20"/>
          <w:lang w:val="en-US"/>
        </w:rPr>
      </w:pPr>
      <w:r w:rsidRPr="00CF05BC">
        <w:rPr>
          <w:rFonts w:asciiTheme="minorHAnsi" w:hAnsiTheme="minorHAnsi" w:cstheme="minorHAnsi"/>
          <w:i/>
          <w:color w:val="000000"/>
          <w:sz w:val="20"/>
          <w:szCs w:val="20"/>
          <w:lang w:val="en-US"/>
        </w:rPr>
        <w:t>S</w:t>
      </w:r>
      <w:r w:rsidR="00765C4F" w:rsidRPr="00CF05BC">
        <w:rPr>
          <w:rFonts w:asciiTheme="minorHAnsi" w:hAnsiTheme="minorHAnsi" w:cstheme="minorHAnsi"/>
          <w:i/>
          <w:color w:val="000000"/>
          <w:sz w:val="20"/>
          <w:szCs w:val="20"/>
          <w:lang w:val="en-US"/>
        </w:rPr>
        <w:t>upport the capacity-building of women leaders </w:t>
      </w:r>
    </w:p>
    <w:p w14:paraId="48D21892" w14:textId="13F03E86" w:rsidR="00AA565C" w:rsidRDefault="00672580" w:rsidP="00CF05BC">
      <w:pPr>
        <w:pStyle w:val="NormalWeb"/>
        <w:shd w:val="clear" w:color="auto" w:fill="FFFFFF"/>
        <w:spacing w:before="0" w:beforeAutospacing="0" w:after="0" w:afterAutospacing="0"/>
        <w:ind w:left="1080"/>
        <w:jc w:val="both"/>
        <w:textAlignment w:val="baseline"/>
        <w:rPr>
          <w:rFonts w:asciiTheme="minorHAnsi" w:hAnsiTheme="minorHAnsi" w:cstheme="minorHAnsi"/>
          <w:color w:val="000000"/>
          <w:sz w:val="20"/>
          <w:szCs w:val="20"/>
          <w:lang w:val="en-US"/>
        </w:rPr>
      </w:pPr>
      <w:r w:rsidRPr="00CF05BC">
        <w:rPr>
          <w:rFonts w:asciiTheme="minorHAnsi" w:hAnsiTheme="minorHAnsi" w:cstheme="minorHAnsi"/>
          <w:color w:val="000000"/>
          <w:sz w:val="20"/>
          <w:szCs w:val="20"/>
          <w:lang w:val="en-US"/>
        </w:rPr>
        <w:t xml:space="preserve">This project will engage approximately 2,500 women who will become owners of a modern wood-burning stove and receive information and training on environmental and safety issues </w:t>
      </w:r>
      <w:r w:rsidRPr="00CF05BC">
        <w:rPr>
          <w:rFonts w:asciiTheme="minorHAnsi" w:hAnsiTheme="minorHAnsi" w:cstheme="minorHAnsi"/>
          <w:color w:val="000000"/>
          <w:sz w:val="20"/>
          <w:szCs w:val="20"/>
          <w:u w:val="single"/>
          <w:lang w:val="en-US"/>
        </w:rPr>
        <w:t>directly from other rural women</w:t>
      </w:r>
      <w:r w:rsidRPr="00CF05BC">
        <w:rPr>
          <w:rFonts w:asciiTheme="minorHAnsi" w:hAnsiTheme="minorHAnsi" w:cstheme="minorHAnsi"/>
          <w:color w:val="000000"/>
          <w:sz w:val="20"/>
          <w:szCs w:val="20"/>
          <w:lang w:val="en-US"/>
        </w:rPr>
        <w:t xml:space="preserve">.  Female voices will be valued with feedback solicited and recorded from hundreds of women through house-hold monitoring visits and community meetings.  By having women sign the Terms of </w:t>
      </w:r>
      <w:proofErr w:type="gramStart"/>
      <w:r w:rsidRPr="00CF05BC">
        <w:rPr>
          <w:rFonts w:asciiTheme="minorHAnsi" w:hAnsiTheme="minorHAnsi" w:cstheme="minorHAnsi"/>
          <w:color w:val="000000"/>
          <w:sz w:val="20"/>
          <w:szCs w:val="20"/>
          <w:lang w:val="en-US"/>
        </w:rPr>
        <w:t>Agreement,</w:t>
      </w:r>
      <w:proofErr w:type="gramEnd"/>
      <w:r w:rsidRPr="00CF05BC">
        <w:rPr>
          <w:rFonts w:asciiTheme="minorHAnsi" w:hAnsiTheme="minorHAnsi" w:cstheme="minorHAnsi"/>
          <w:color w:val="000000"/>
          <w:sz w:val="20"/>
          <w:szCs w:val="20"/>
          <w:lang w:val="en-US"/>
        </w:rPr>
        <w:t xml:space="preserve"> this project formalizes the role of a woman as a leader of the household in</w:t>
      </w:r>
      <w:r w:rsidR="00CF05BC">
        <w:rPr>
          <w:rFonts w:asciiTheme="minorHAnsi" w:hAnsiTheme="minorHAnsi" w:cstheme="minorHAnsi"/>
          <w:color w:val="000000"/>
          <w:sz w:val="20"/>
          <w:szCs w:val="20"/>
          <w:lang w:val="en-US"/>
        </w:rPr>
        <w:t xml:space="preserve"> the position to sign documents and</w:t>
      </w:r>
      <w:r w:rsidRPr="00CF05BC">
        <w:rPr>
          <w:rFonts w:asciiTheme="minorHAnsi" w:hAnsiTheme="minorHAnsi" w:cstheme="minorHAnsi"/>
          <w:color w:val="000000"/>
          <w:sz w:val="20"/>
          <w:szCs w:val="20"/>
          <w:lang w:val="en-US"/>
        </w:rPr>
        <w:t xml:space="preserve"> </w:t>
      </w:r>
      <w:r w:rsidR="00CF05BC">
        <w:rPr>
          <w:rFonts w:asciiTheme="minorHAnsi" w:hAnsiTheme="minorHAnsi" w:cstheme="minorHAnsi"/>
          <w:color w:val="000000"/>
          <w:sz w:val="20"/>
          <w:szCs w:val="20"/>
          <w:lang w:val="en-US"/>
        </w:rPr>
        <w:t>consider</w:t>
      </w:r>
      <w:r w:rsidRPr="00CF05BC">
        <w:rPr>
          <w:rFonts w:asciiTheme="minorHAnsi" w:hAnsiTheme="minorHAnsi" w:cstheme="minorHAnsi"/>
          <w:color w:val="000000"/>
          <w:sz w:val="20"/>
          <w:szCs w:val="20"/>
          <w:lang w:val="en-US"/>
        </w:rPr>
        <w:t xml:space="preserve"> conditions</w:t>
      </w:r>
      <w:r w:rsidR="00CF05BC">
        <w:rPr>
          <w:rFonts w:asciiTheme="minorHAnsi" w:hAnsiTheme="minorHAnsi" w:cstheme="minorHAnsi"/>
          <w:color w:val="000000"/>
          <w:sz w:val="20"/>
          <w:szCs w:val="20"/>
          <w:lang w:val="en-US"/>
        </w:rPr>
        <w:t>,</w:t>
      </w:r>
      <w:r w:rsidRPr="00CF05BC">
        <w:rPr>
          <w:rFonts w:asciiTheme="minorHAnsi" w:hAnsiTheme="minorHAnsi" w:cstheme="minorHAnsi"/>
          <w:color w:val="000000"/>
          <w:sz w:val="20"/>
          <w:szCs w:val="20"/>
          <w:lang w:val="en-US"/>
        </w:rPr>
        <w:t xml:space="preserve"> and recognizes the woman stove participant as the original owner of the carbon credits. </w:t>
      </w:r>
      <w:r w:rsidR="00AA565C" w:rsidRPr="00CF05BC">
        <w:rPr>
          <w:rFonts w:asciiTheme="minorHAnsi" w:hAnsiTheme="minorHAnsi" w:cstheme="minorHAnsi"/>
          <w:color w:val="000000"/>
          <w:sz w:val="20"/>
          <w:szCs w:val="20"/>
          <w:lang w:val="en-US"/>
        </w:rPr>
        <w:t xml:space="preserve">In addition, the project will have at least </w:t>
      </w:r>
      <w:r w:rsidR="00CF05BC">
        <w:rPr>
          <w:rFonts w:asciiTheme="minorHAnsi" w:hAnsiTheme="minorHAnsi" w:cstheme="minorHAnsi"/>
          <w:color w:val="000000"/>
          <w:sz w:val="20"/>
          <w:szCs w:val="20"/>
          <w:lang w:val="en-US"/>
        </w:rPr>
        <w:t>two</w:t>
      </w:r>
      <w:r w:rsidR="00AA565C" w:rsidRPr="00CF05BC">
        <w:rPr>
          <w:rFonts w:asciiTheme="minorHAnsi" w:hAnsiTheme="minorHAnsi" w:cstheme="minorHAnsi"/>
          <w:color w:val="000000"/>
          <w:sz w:val="20"/>
          <w:szCs w:val="20"/>
          <w:lang w:val="en-US"/>
        </w:rPr>
        <w:t xml:space="preserve"> women directly involved in implementation and monitoring and receiving fair monetary compensation for activities.</w:t>
      </w:r>
    </w:p>
    <w:p w14:paraId="53611C9F" w14:textId="77777777" w:rsidR="00CF05BC" w:rsidRDefault="00CF05BC" w:rsidP="00CF05BC">
      <w:pPr>
        <w:pStyle w:val="NormalWeb"/>
        <w:shd w:val="clear" w:color="auto" w:fill="FFFFFF"/>
        <w:spacing w:before="0" w:beforeAutospacing="0" w:after="0" w:afterAutospacing="0"/>
        <w:ind w:left="720"/>
        <w:jc w:val="both"/>
        <w:textAlignment w:val="baseline"/>
        <w:rPr>
          <w:rFonts w:asciiTheme="minorHAnsi" w:hAnsiTheme="minorHAnsi" w:cstheme="minorHAnsi"/>
          <w:color w:val="000000"/>
          <w:sz w:val="20"/>
          <w:szCs w:val="20"/>
          <w:lang w:val="en-US"/>
        </w:rPr>
      </w:pPr>
    </w:p>
    <w:p w14:paraId="4F93F27A" w14:textId="77777777" w:rsidR="00CF05BC" w:rsidRDefault="00CF05BC" w:rsidP="00CF05BC">
      <w:pPr>
        <w:pStyle w:val="NormalWeb"/>
        <w:shd w:val="clear" w:color="auto" w:fill="FFFFFF"/>
        <w:spacing w:before="0" w:beforeAutospacing="0" w:after="0" w:afterAutospacing="0"/>
        <w:ind w:left="720"/>
        <w:jc w:val="both"/>
        <w:textAlignment w:val="baseline"/>
        <w:rPr>
          <w:rFonts w:asciiTheme="minorHAnsi" w:hAnsiTheme="minorHAnsi" w:cstheme="minorHAnsi"/>
          <w:color w:val="000000"/>
          <w:sz w:val="20"/>
          <w:szCs w:val="20"/>
          <w:lang w:val="en-US"/>
        </w:rPr>
      </w:pPr>
    </w:p>
    <w:p w14:paraId="23655E00" w14:textId="7BB5F625" w:rsidR="00CF05BC" w:rsidRPr="00CF05BC" w:rsidRDefault="00CF05BC" w:rsidP="00076E36">
      <w:pPr>
        <w:pStyle w:val="NormalWeb"/>
        <w:numPr>
          <w:ilvl w:val="0"/>
          <w:numId w:val="40"/>
        </w:numPr>
        <w:shd w:val="clear" w:color="auto" w:fill="FFFFFF"/>
        <w:spacing w:before="0" w:beforeAutospacing="0" w:after="0" w:afterAutospacing="0"/>
        <w:jc w:val="both"/>
        <w:textAlignment w:val="baseline"/>
        <w:rPr>
          <w:rFonts w:asciiTheme="minorHAnsi" w:hAnsiTheme="minorHAnsi" w:cstheme="minorHAnsi"/>
          <w:i/>
          <w:color w:val="000000"/>
          <w:sz w:val="20"/>
          <w:szCs w:val="20"/>
          <w:lang w:val="en-US"/>
        </w:rPr>
      </w:pPr>
      <w:r w:rsidRPr="00CF05BC">
        <w:rPr>
          <w:rFonts w:asciiTheme="minorHAnsi" w:hAnsiTheme="minorHAnsi" w:cstheme="minorHAnsi"/>
          <w:i/>
          <w:color w:val="000000"/>
          <w:sz w:val="20"/>
          <w:szCs w:val="20"/>
          <w:lang w:val="en-US"/>
        </w:rPr>
        <w:t>Make available data, information and studies on the subject of gender.</w:t>
      </w:r>
    </w:p>
    <w:p w14:paraId="4F965DF8" w14:textId="09CEEC73" w:rsidR="00765C4F" w:rsidRPr="00CF05BC" w:rsidRDefault="00672580" w:rsidP="00CF05BC">
      <w:pPr>
        <w:pStyle w:val="NormalWeb"/>
        <w:shd w:val="clear" w:color="auto" w:fill="FFFFFF"/>
        <w:spacing w:before="0" w:beforeAutospacing="0" w:after="0" w:afterAutospacing="0"/>
        <w:ind w:left="1080"/>
        <w:jc w:val="both"/>
        <w:textAlignment w:val="baseline"/>
        <w:rPr>
          <w:rFonts w:asciiTheme="minorHAnsi" w:hAnsiTheme="minorHAnsi" w:cstheme="minorHAnsi"/>
          <w:i/>
          <w:color w:val="000000"/>
          <w:sz w:val="20"/>
          <w:szCs w:val="20"/>
          <w:lang w:val="en-US"/>
        </w:rPr>
      </w:pPr>
      <w:r w:rsidRPr="00CF05BC">
        <w:rPr>
          <w:rFonts w:asciiTheme="minorHAnsi" w:hAnsiTheme="minorHAnsi" w:cstheme="minorHAnsi"/>
          <w:color w:val="000000"/>
          <w:sz w:val="20"/>
          <w:szCs w:val="20"/>
          <w:lang w:val="en-US"/>
        </w:rPr>
        <w:t xml:space="preserve">This project will generate annual </w:t>
      </w:r>
      <w:r w:rsidR="00AA565C" w:rsidRPr="00CF05BC">
        <w:rPr>
          <w:rFonts w:asciiTheme="minorHAnsi" w:hAnsiTheme="minorHAnsi" w:cstheme="minorHAnsi"/>
          <w:color w:val="000000"/>
          <w:sz w:val="20"/>
          <w:szCs w:val="20"/>
          <w:lang w:val="en-US"/>
        </w:rPr>
        <w:t xml:space="preserve">monitoring reports that will be publicly-available, containing data on number and percentage of women vs men involved in domestic cooking. </w:t>
      </w:r>
      <w:r w:rsidR="00CF05BC">
        <w:rPr>
          <w:rFonts w:asciiTheme="minorHAnsi" w:hAnsiTheme="minorHAnsi" w:cstheme="minorHAnsi"/>
          <w:color w:val="000000"/>
          <w:sz w:val="20"/>
          <w:szCs w:val="20"/>
          <w:lang w:val="en-US"/>
        </w:rPr>
        <w:t xml:space="preserve">In addition, participation lists of meetings and workshops have data segregated by gender, as does the Project installation database. </w:t>
      </w:r>
    </w:p>
    <w:p w14:paraId="1C53EB6A" w14:textId="77777777" w:rsidR="00765C4F" w:rsidRPr="00672580" w:rsidRDefault="00765C4F" w:rsidP="002A2D94">
      <w:pPr>
        <w:rPr>
          <w:rFonts w:ascii="Avenir Book" w:eastAsia="MS Mincho" w:hAnsi="Avenir Book"/>
          <w:lang w:val="en-US"/>
        </w:rPr>
      </w:pPr>
    </w:p>
    <w:p w14:paraId="7718F232" w14:textId="744089EE" w:rsidR="00544843" w:rsidRDefault="00544843" w:rsidP="002A2D94">
      <w:pPr>
        <w:rPr>
          <w:rFonts w:ascii="Avenir Book" w:eastAsia="MS Mincho" w:hAnsi="Avenir Book"/>
        </w:rPr>
      </w:pPr>
    </w:p>
    <w:p w14:paraId="77326A9C" w14:textId="48DAF8AB" w:rsidR="002A2D94" w:rsidRPr="00255083" w:rsidRDefault="002A2D94" w:rsidP="002A2D94">
      <w:pPr>
        <w:rPr>
          <w:rFonts w:asciiTheme="minorHAnsi" w:eastAsia="MS Mincho" w:hAnsiTheme="minorHAnsi" w:cstheme="minorHAnsi"/>
          <w:b/>
          <w:sz w:val="20"/>
        </w:rPr>
      </w:pPr>
      <w:r w:rsidRPr="00255083">
        <w:rPr>
          <w:rFonts w:asciiTheme="minorHAnsi" w:eastAsia="MS Mincho" w:hAnsiTheme="minorHAnsi" w:cstheme="minorHAnsi"/>
          <w:b/>
          <w:sz w:val="20"/>
        </w:rPr>
        <w:t xml:space="preserve">3M. </w:t>
      </w:r>
      <w:proofErr w:type="gramStart"/>
      <w:r w:rsidRPr="00255083">
        <w:rPr>
          <w:rFonts w:asciiTheme="minorHAnsi" w:eastAsia="MS Mincho" w:hAnsiTheme="minorHAnsi" w:cstheme="minorHAnsi"/>
          <w:b/>
          <w:sz w:val="20"/>
        </w:rPr>
        <w:t>Does</w:t>
      </w:r>
      <w:proofErr w:type="gramEnd"/>
      <w:r w:rsidRPr="00255083">
        <w:rPr>
          <w:rFonts w:asciiTheme="minorHAnsi" w:eastAsia="MS Mincho" w:hAnsiTheme="minorHAnsi" w:cstheme="minorHAnsi"/>
          <w:b/>
          <w:sz w:val="20"/>
        </w:rPr>
        <w:t xml:space="preserve"> the project address the questions raised in the Gold Standard</w:t>
      </w:r>
    </w:p>
    <w:p w14:paraId="04493821" w14:textId="6430DAB5" w:rsidR="00675CDA" w:rsidRDefault="002A2D94" w:rsidP="002A2D94">
      <w:pPr>
        <w:rPr>
          <w:rFonts w:ascii="Avenir Book" w:eastAsia="MS Mincho" w:hAnsi="Avenir Book"/>
        </w:rPr>
      </w:pPr>
      <w:r w:rsidRPr="00255083">
        <w:rPr>
          <w:rFonts w:asciiTheme="minorHAnsi" w:eastAsia="MS Mincho" w:hAnsiTheme="minorHAnsi" w:cstheme="minorHAnsi"/>
          <w:b/>
          <w:sz w:val="20"/>
        </w:rPr>
        <w:t>Safeguarding Principles &amp; Requirements document?</w:t>
      </w:r>
      <w:r w:rsidRPr="002A2D94">
        <w:rPr>
          <w:rFonts w:ascii="Avenir Book" w:eastAsia="MS Mincho" w:hAnsi="Avenir Book"/>
        </w:rPr>
        <w:t xml:space="preserve"> Explain how.</w:t>
      </w:r>
    </w:p>
    <w:p w14:paraId="2154509B" w14:textId="77777777" w:rsidR="002A2D94" w:rsidRDefault="002A2D94" w:rsidP="002A2D94">
      <w:pPr>
        <w:rPr>
          <w:rFonts w:ascii="Avenir Book" w:eastAsia="MS Mincho" w:hAnsi="Avenir Book"/>
        </w:rPr>
      </w:pPr>
    </w:p>
    <w:p w14:paraId="2C0DAA9D" w14:textId="372C386F" w:rsidR="009E0CEC" w:rsidRPr="00B35530" w:rsidRDefault="009E0CEC" w:rsidP="009E0CEC">
      <w:pPr>
        <w:rPr>
          <w:rFonts w:ascii="Avenir Book" w:eastAsia="MS Mincho" w:hAnsi="Avenir Book"/>
          <w:i/>
          <w:lang w:val="en-US"/>
        </w:rPr>
      </w:pPr>
      <w:r w:rsidRPr="00B35530">
        <w:rPr>
          <w:rFonts w:ascii="Avenir Book" w:eastAsia="MS Mincho" w:hAnsi="Avenir Book"/>
          <w:i/>
          <w:lang w:val="en-US"/>
        </w:rPr>
        <w:lastRenderedPageBreak/>
        <w:t>The Project shall complete the following gender assessment questions in order to inform Requirements 2-4, below:</w:t>
      </w:r>
    </w:p>
    <w:p w14:paraId="235714B7" w14:textId="77777777" w:rsidR="009E0CEC" w:rsidRPr="009E0CEC" w:rsidRDefault="009E0CEC" w:rsidP="009E0CEC">
      <w:pPr>
        <w:rPr>
          <w:rFonts w:ascii="Avenir Book" w:eastAsia="MS Mincho" w:hAnsi="Avenir Book"/>
          <w:lang w:val="en-US"/>
        </w:rPr>
      </w:pPr>
    </w:p>
    <w:p w14:paraId="5EC2757D" w14:textId="509E4A75" w:rsidR="009E0CEC"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Is there a possibility that the Project might reduce or put at risk women’s access to or control of resources, entitlements and benefits?</w:t>
      </w:r>
      <w:r>
        <w:rPr>
          <w:rFonts w:ascii="Avenir Book" w:eastAsia="MS Mincho" w:hAnsi="Avenir Book"/>
          <w:lang w:val="en-US"/>
        </w:rPr>
        <w:t xml:space="preserve"> No, on the contrary, the Project increases women´s access to technology and benefits with the </w:t>
      </w:r>
      <w:r w:rsidR="001845D4">
        <w:rPr>
          <w:rFonts w:ascii="Avenir Book" w:eastAsia="MS Mincho" w:hAnsi="Avenir Book"/>
          <w:lang w:val="en-US"/>
        </w:rPr>
        <w:t>construction, in their home,</w:t>
      </w:r>
      <w:r>
        <w:rPr>
          <w:rFonts w:ascii="Avenir Book" w:eastAsia="MS Mincho" w:hAnsi="Avenir Book"/>
          <w:lang w:val="en-US"/>
        </w:rPr>
        <w:t xml:space="preserve"> of </w:t>
      </w:r>
      <w:r w:rsidR="001845D4">
        <w:rPr>
          <w:rFonts w:ascii="Avenir Book" w:eastAsia="MS Mincho" w:hAnsi="Avenir Book"/>
          <w:lang w:val="en-US"/>
        </w:rPr>
        <w:t>an</w:t>
      </w:r>
      <w:r>
        <w:rPr>
          <w:rFonts w:ascii="Avenir Book" w:eastAsia="MS Mincho" w:hAnsi="Avenir Book"/>
          <w:lang w:val="en-US"/>
        </w:rPr>
        <w:t xml:space="preserve"> efficient cookstove</w:t>
      </w:r>
      <w:r w:rsidR="001845D4">
        <w:rPr>
          <w:rFonts w:ascii="Avenir Book" w:eastAsia="MS Mincho" w:hAnsi="Avenir Book"/>
          <w:lang w:val="en-US"/>
        </w:rPr>
        <w:t>. Women can choose if they want to participate, their feedback is requested and recorded, and they become active participants in their process.</w:t>
      </w:r>
    </w:p>
    <w:p w14:paraId="37547578" w14:textId="1EF6D1E4" w:rsidR="009E0CEC" w:rsidRPr="009E0CEC"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 xml:space="preserve">Is there a possibility that the Project can adversely affect men and women in </w:t>
      </w:r>
      <w:proofErr w:type="spellStart"/>
      <w:r w:rsidRPr="00041AC6">
        <w:rPr>
          <w:rFonts w:ascii="Avenir Book" w:eastAsia="MS Mincho" w:hAnsi="Avenir Book"/>
          <w:i/>
          <w:lang w:val="en-US"/>
        </w:rPr>
        <w:t>marginalised</w:t>
      </w:r>
      <w:proofErr w:type="spellEnd"/>
      <w:r w:rsidRPr="00041AC6">
        <w:rPr>
          <w:rFonts w:ascii="Avenir Book" w:eastAsia="MS Mincho" w:hAnsi="Avenir Book"/>
          <w:i/>
          <w:lang w:val="en-US"/>
        </w:rPr>
        <w:t xml:space="preserve"> or vulnerable communities (e.g., potential increased burden on women or social isolation of men)?</w:t>
      </w:r>
      <w:r w:rsidR="001845D4" w:rsidRPr="00041AC6">
        <w:rPr>
          <w:rFonts w:ascii="Avenir Book" w:eastAsia="MS Mincho" w:hAnsi="Avenir Book"/>
          <w:i/>
          <w:lang w:val="en-US"/>
        </w:rPr>
        <w:t xml:space="preserve"> </w:t>
      </w:r>
      <w:r w:rsidR="001845D4">
        <w:rPr>
          <w:rFonts w:ascii="Avenir Book" w:eastAsia="MS Mincho" w:hAnsi="Avenir Book"/>
          <w:lang w:val="en-US"/>
        </w:rPr>
        <w:t xml:space="preserve">No, the Project beneficiaries are in fact these vulnerable communities, home to a low-income rural population, mainly of African and indigenous descent, who have limited access to education and improved technology. </w:t>
      </w:r>
    </w:p>
    <w:p w14:paraId="6968B3A6" w14:textId="3C2A111E" w:rsidR="009E0CEC"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Is there a possibility that the Project might not take into account gender roles and the abilities of women or men to participate in the decisions/designs of the project’s activities (such as lack of time, child care duties, low literacy or educational levels, or societal discrimination)?</w:t>
      </w:r>
      <w:r w:rsidR="001845D4">
        <w:rPr>
          <w:rFonts w:ascii="Avenir Book" w:eastAsia="MS Mincho" w:hAnsi="Avenir Book"/>
          <w:lang w:val="en-US"/>
        </w:rPr>
        <w:t xml:space="preserve"> No, since the cookstove is built in the person´s home, there is no need to travel or be absent from their daily routine.   The Terms of Agreement use simple language and Community Agents and the building team are all from the region and it communication with Project participants is very effective.</w:t>
      </w:r>
    </w:p>
    <w:p w14:paraId="70C0E6D4" w14:textId="115AC313" w:rsidR="009E0CEC"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Does the Project take into account gender roles and the abilities of women or men to benefit from the Project’s activities (e.g., Does the project criteria ensure that it includes minority groups or landless peoples)?</w:t>
      </w:r>
      <w:r w:rsidR="001845D4">
        <w:rPr>
          <w:rFonts w:ascii="Avenir Book" w:eastAsia="MS Mincho" w:hAnsi="Avenir Book"/>
          <w:lang w:val="en-US"/>
        </w:rPr>
        <w:t xml:space="preserve"> Yes, the Project benefits exclusively low-income, rural families. Firewood use is characteristic of poor families, and it is the main criteria for participating in the Project.</w:t>
      </w:r>
    </w:p>
    <w:p w14:paraId="33645910" w14:textId="12B46ABE" w:rsidR="009E0CEC"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Does the Project design contribute to an increase in women’s workload that adds to their care responsibilities or that prevents them from engaging in other activities?</w:t>
      </w:r>
      <w:r w:rsidR="001845D4">
        <w:rPr>
          <w:rFonts w:ascii="Avenir Book" w:eastAsia="MS Mincho" w:hAnsi="Avenir Book"/>
          <w:lang w:val="en-US"/>
        </w:rPr>
        <w:t xml:space="preserve"> No, on the contrary.  Women report less time spent collecting fuel and cleaner kitchens and cooking utensils, reducing the time and drudgery of housework.</w:t>
      </w:r>
    </w:p>
    <w:p w14:paraId="2FA1F525" w14:textId="58159F79" w:rsidR="00041AC6" w:rsidRPr="00041AC6" w:rsidRDefault="00041AC6"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i/>
          <w:lang w:val="en-US"/>
        </w:rPr>
        <w:t>Would the Project potentially reproduce or further deepen discrimination against women based on gender, for instance, regarding their full participation in design and implementation or access to opportunities and benefits?</w:t>
      </w:r>
      <w:r>
        <w:rPr>
          <w:rFonts w:ascii="Avenir Book" w:eastAsia="MS Mincho" w:hAnsi="Avenir Book"/>
          <w:lang w:val="en-US"/>
        </w:rPr>
        <w:t xml:space="preserve"> No, as shown by the LSCM and in the Project databases of Perene´s two other cookstove projects, GS832 and GS1028, women fully participate in the design and implementation, opportunities and benefits of the Project. The majority of the Project beneficiaries are women.</w:t>
      </w:r>
    </w:p>
    <w:p w14:paraId="49372497" w14:textId="548AB610" w:rsidR="00041AC6" w:rsidRPr="00041AC6" w:rsidRDefault="007E63C1" w:rsidP="00076E36">
      <w:pPr>
        <w:pStyle w:val="ListParagraph"/>
        <w:numPr>
          <w:ilvl w:val="0"/>
          <w:numId w:val="41"/>
        </w:numPr>
        <w:spacing w:line="240" w:lineRule="auto"/>
        <w:rPr>
          <w:rFonts w:ascii="Avenir Book" w:eastAsia="MS Mincho" w:hAnsi="Avenir Book"/>
          <w:lang w:val="en-US"/>
        </w:rPr>
      </w:pPr>
      <w:r>
        <w:rPr>
          <w:rFonts w:ascii="Avenir Book" w:eastAsia="MS Mincho" w:hAnsi="Avenir Book"/>
          <w:noProof/>
          <w:lang w:val="pt-BR"/>
        </w:rPr>
        <w:drawing>
          <wp:anchor distT="0" distB="0" distL="114300" distR="114300" simplePos="0" relativeHeight="251708416" behindDoc="1" locked="0" layoutInCell="1" allowOverlap="1" wp14:anchorId="59C586B7" wp14:editId="72FDB95F">
            <wp:simplePos x="0" y="0"/>
            <wp:positionH relativeFrom="column">
              <wp:posOffset>3616960</wp:posOffset>
            </wp:positionH>
            <wp:positionV relativeFrom="paragraph">
              <wp:posOffset>387350</wp:posOffset>
            </wp:positionV>
            <wp:extent cx="2477770" cy="2301240"/>
            <wp:effectExtent l="0" t="0" r="0" b="3810"/>
            <wp:wrapTight wrapText="bothSides">
              <wp:wrapPolygon edited="0">
                <wp:start x="0" y="0"/>
                <wp:lineTo x="0" y="21457"/>
                <wp:lineTo x="21423" y="21457"/>
                <wp:lineTo x="21423" y="0"/>
                <wp:lineTo x="0" y="0"/>
              </wp:wrapPolygon>
            </wp:wrapTight>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es.jpg"/>
                    <pic:cNvPicPr/>
                  </pic:nvPicPr>
                  <pic:blipFill>
                    <a:blip r:embed="rId21">
                      <a:extLst>
                        <a:ext uri="{28A0092B-C50C-407E-A947-70E740481C1C}">
                          <a14:useLocalDpi xmlns:a14="http://schemas.microsoft.com/office/drawing/2010/main" val="0"/>
                        </a:ext>
                      </a:extLst>
                    </a:blip>
                    <a:stretch>
                      <a:fillRect/>
                    </a:stretch>
                  </pic:blipFill>
                  <pic:spPr>
                    <a:xfrm>
                      <a:off x="0" y="0"/>
                      <a:ext cx="2477770" cy="2301240"/>
                    </a:xfrm>
                    <a:prstGeom prst="rect">
                      <a:avLst/>
                    </a:prstGeom>
                  </pic:spPr>
                </pic:pic>
              </a:graphicData>
            </a:graphic>
            <wp14:sizeRelH relativeFrom="page">
              <wp14:pctWidth>0</wp14:pctWidth>
            </wp14:sizeRelH>
            <wp14:sizeRelV relativeFrom="page">
              <wp14:pctHeight>0</wp14:pctHeight>
            </wp14:sizeRelV>
          </wp:anchor>
        </w:drawing>
      </w:r>
      <w:r w:rsidR="00041AC6" w:rsidRPr="00041AC6">
        <w:rPr>
          <w:rFonts w:ascii="Avenir Book" w:eastAsia="MS Mincho" w:hAnsi="Avenir Book"/>
          <w:i/>
          <w:lang w:val="en-US"/>
        </w:rPr>
        <w:t>Would the Project potentially limit women’s ability to use, develop and protect natural resources, taking into account different roles and priorities of women and men in accessing and managing environmental goods and services?</w:t>
      </w:r>
      <w:r w:rsidR="00041AC6">
        <w:rPr>
          <w:rFonts w:ascii="Avenir Book" w:eastAsia="MS Mincho" w:hAnsi="Avenir Book"/>
          <w:lang w:val="en-US"/>
        </w:rPr>
        <w:t xml:space="preserve">  No, in fact, by adopting the efficient cookstove, women will be using less wood from the Atlantic Rainforest and there</w:t>
      </w:r>
      <w:r w:rsidR="0060626D">
        <w:rPr>
          <w:rFonts w:ascii="Avenir Book" w:eastAsia="MS Mincho" w:hAnsi="Avenir Book"/>
          <w:lang w:val="en-US"/>
        </w:rPr>
        <w:t>b</w:t>
      </w:r>
      <w:r w:rsidR="00041AC6">
        <w:rPr>
          <w:rFonts w:ascii="Avenir Book" w:eastAsia="MS Mincho" w:hAnsi="Avenir Book"/>
          <w:lang w:val="en-US"/>
        </w:rPr>
        <w:t>y increasing protection for natural resources.</w:t>
      </w:r>
    </w:p>
    <w:p w14:paraId="2FAF5C2E" w14:textId="754566C0" w:rsidR="009E0CEC" w:rsidRPr="00041AC6" w:rsidRDefault="009E0CEC" w:rsidP="00076E36">
      <w:pPr>
        <w:pStyle w:val="ListParagraph"/>
        <w:numPr>
          <w:ilvl w:val="0"/>
          <w:numId w:val="41"/>
        </w:numPr>
        <w:spacing w:line="240" w:lineRule="auto"/>
        <w:rPr>
          <w:rFonts w:ascii="Avenir Book" w:eastAsia="MS Mincho" w:hAnsi="Avenir Book"/>
          <w:lang w:val="en-US"/>
        </w:rPr>
      </w:pPr>
      <w:r w:rsidRPr="00041AC6">
        <w:rPr>
          <w:rFonts w:ascii="Avenir Book" w:eastAsia="MS Mincho" w:hAnsi="Avenir Book"/>
          <w:lang w:val="en-US"/>
        </w:rPr>
        <w:t xml:space="preserve">Is there </w:t>
      </w:r>
      <w:proofErr w:type="gramStart"/>
      <w:r w:rsidRPr="00041AC6">
        <w:rPr>
          <w:rFonts w:ascii="Avenir Book" w:eastAsia="MS Mincho" w:hAnsi="Avenir Book"/>
          <w:lang w:val="en-US"/>
        </w:rPr>
        <w:t>a likelihood</w:t>
      </w:r>
      <w:proofErr w:type="gramEnd"/>
      <w:r w:rsidRPr="00041AC6">
        <w:rPr>
          <w:rFonts w:ascii="Avenir Book" w:eastAsia="MS Mincho" w:hAnsi="Avenir Book"/>
          <w:lang w:val="en-US"/>
        </w:rPr>
        <w:t xml:space="preserve"> that the proposed Project would expose women and girls to further risks or hazards?</w:t>
      </w:r>
      <w:r w:rsidR="00041AC6">
        <w:rPr>
          <w:rFonts w:ascii="Avenir Book" w:eastAsia="MS Mincho" w:hAnsi="Avenir Book"/>
          <w:lang w:val="en-US"/>
        </w:rPr>
        <w:t xml:space="preserve"> </w:t>
      </w:r>
      <w:r w:rsidR="00041AC6">
        <w:rPr>
          <w:rFonts w:ascii="Avenir Book" w:eastAsia="MS Mincho" w:hAnsi="Avenir Book"/>
          <w:i/>
          <w:lang w:val="en-US"/>
        </w:rPr>
        <w:t xml:space="preserve">No, in fact, the closed combustion chamber and raised stove is far safer and protects family members from burns and accidents common to open-air fires.  </w:t>
      </w:r>
      <w:r w:rsidR="0044004E">
        <w:rPr>
          <w:rFonts w:ascii="Avenir Book" w:eastAsia="MS Mincho" w:hAnsi="Avenir Book"/>
          <w:i/>
          <w:lang w:val="en-US"/>
        </w:rPr>
        <w:t>Reduced time and trips collecting wood also increases safety overall.</w:t>
      </w:r>
    </w:p>
    <w:p w14:paraId="75700BD4" w14:textId="68A3BE7B" w:rsidR="009E0CEC" w:rsidRDefault="0031209D" w:rsidP="002A2D94">
      <w:pPr>
        <w:rPr>
          <w:rFonts w:ascii="Avenir Book" w:eastAsia="MS Mincho" w:hAnsi="Avenir Book"/>
        </w:rPr>
      </w:pPr>
      <w:r>
        <w:rPr>
          <w:noProof/>
          <w:lang w:val="pt-BR" w:eastAsia="zh-CN"/>
        </w:rPr>
        <mc:AlternateContent>
          <mc:Choice Requires="wps">
            <w:drawing>
              <wp:anchor distT="0" distB="0" distL="114300" distR="114300" simplePos="0" relativeHeight="251710464" behindDoc="0" locked="0" layoutInCell="1" allowOverlap="1" wp14:anchorId="3AFEB8E5" wp14:editId="0ABD588B">
                <wp:simplePos x="0" y="0"/>
                <wp:positionH relativeFrom="column">
                  <wp:posOffset>3538220</wp:posOffset>
                </wp:positionH>
                <wp:positionV relativeFrom="paragraph">
                  <wp:posOffset>175895</wp:posOffset>
                </wp:positionV>
                <wp:extent cx="2477770" cy="635"/>
                <wp:effectExtent l="0" t="0" r="17780" b="3810"/>
                <wp:wrapTight wrapText="bothSides">
                  <wp:wrapPolygon edited="0">
                    <wp:start x="0" y="0"/>
                    <wp:lineTo x="0" y="20769"/>
                    <wp:lineTo x="21589" y="20769"/>
                    <wp:lineTo x="21589" y="0"/>
                    <wp:lineTo x="0" y="0"/>
                  </wp:wrapPolygon>
                </wp:wrapTight>
                <wp:docPr id="689" name="Text Box 689"/>
                <wp:cNvGraphicFramePr/>
                <a:graphic xmlns:a="http://schemas.openxmlformats.org/drawingml/2006/main">
                  <a:graphicData uri="http://schemas.microsoft.com/office/word/2010/wordprocessingShape">
                    <wps:wsp>
                      <wps:cNvSpPr txBox="1"/>
                      <wps:spPr>
                        <a:xfrm>
                          <a:off x="0" y="0"/>
                          <a:ext cx="2477770" cy="635"/>
                        </a:xfrm>
                        <a:prstGeom prst="rect">
                          <a:avLst/>
                        </a:prstGeom>
                        <a:noFill/>
                        <a:ln>
                          <a:noFill/>
                        </a:ln>
                        <a:effectLst/>
                      </wps:spPr>
                      <wps:txbx>
                        <w:txbxContent>
                          <w:p w14:paraId="50C4DFD9" w14:textId="4FF8F163" w:rsidR="00924ADF" w:rsidRPr="0031209D" w:rsidRDefault="00924ADF" w:rsidP="0031209D">
                            <w:pPr>
                              <w:pStyle w:val="Caption"/>
                              <w:rPr>
                                <w:rFonts w:asciiTheme="minorHAnsi" w:eastAsia="MS Mincho" w:hAnsiTheme="minorHAnsi" w:cstheme="minorHAnsi"/>
                                <w:noProof/>
                                <w:sz w:val="16"/>
                                <w:szCs w:val="16"/>
                              </w:rPr>
                            </w:pPr>
                            <w:r w:rsidRPr="0031209D">
                              <w:rPr>
                                <w:rFonts w:asciiTheme="minorHAnsi" w:hAnsiTheme="minorHAnsi" w:cstheme="minorHAnsi"/>
                                <w:sz w:val="16"/>
                                <w:szCs w:val="16"/>
                              </w:rPr>
                              <w:t>Community Agent teaching stove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9" o:spid="_x0000_s1030" type="#_x0000_t202" style="position:absolute;left:0;text-align:left;margin-left:278.6pt;margin-top:13.85pt;width:195.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" filled="f" stroked="f">
                <v:textbox style="mso-fit-shape-to-text:t" inset="0,0,0,0">
                  <w:txbxContent>
                    <w:p w14:paraId="50C4DFD9" w14:textId="4FF8F163" w:rsidR="00924ADF" w:rsidRPr="0031209D" w:rsidRDefault="00924ADF" w:rsidP="0031209D">
                      <w:pPr>
                        <w:pStyle w:val="Caption"/>
                        <w:rPr>
                          <w:rFonts w:asciiTheme="minorHAnsi" w:eastAsia="MS Mincho" w:hAnsiTheme="minorHAnsi" w:cstheme="minorHAnsi"/>
                          <w:noProof/>
                          <w:sz w:val="16"/>
                          <w:szCs w:val="16"/>
                        </w:rPr>
                      </w:pPr>
                      <w:r w:rsidRPr="0031209D">
                        <w:rPr>
                          <w:rFonts w:asciiTheme="minorHAnsi" w:hAnsiTheme="minorHAnsi" w:cstheme="minorHAnsi"/>
                          <w:sz w:val="16"/>
                          <w:szCs w:val="16"/>
                        </w:rPr>
                        <w:t>Community Agent teaching stove owner</w:t>
                      </w:r>
                    </w:p>
                  </w:txbxContent>
                </v:textbox>
                <w10:wrap type="tight"/>
              </v:shape>
            </w:pict>
          </mc:Fallback>
        </mc:AlternateContent>
      </w:r>
    </w:p>
    <w:p w14:paraId="6682A9EB" w14:textId="7FC5F70E" w:rsidR="009E0CEC" w:rsidRDefault="009E0CEC" w:rsidP="002A2D94">
      <w:pPr>
        <w:rPr>
          <w:rFonts w:ascii="Avenir Book" w:eastAsia="MS Mincho" w:hAnsi="Avenir Book"/>
        </w:rPr>
      </w:pPr>
    </w:p>
    <w:p w14:paraId="3DBD7769" w14:textId="77777777" w:rsidR="009E0CEC" w:rsidRDefault="009E0CEC" w:rsidP="002A2D94">
      <w:pPr>
        <w:rPr>
          <w:rFonts w:ascii="Avenir Book" w:eastAsia="MS Mincho" w:hAnsi="Avenir Book"/>
        </w:rPr>
      </w:pPr>
    </w:p>
    <w:p w14:paraId="7154196F" w14:textId="77777777" w:rsidR="00DF3E6A" w:rsidRDefault="00DF3E6A" w:rsidP="002A2D94">
      <w:pPr>
        <w:rPr>
          <w:rFonts w:ascii="Avenir Book" w:eastAsia="MS Mincho" w:hAnsi="Avenir Book"/>
        </w:rPr>
      </w:pPr>
    </w:p>
    <w:p w14:paraId="060FD672" w14:textId="1C6EB9BB" w:rsidR="002A2D94" w:rsidRPr="00255083" w:rsidRDefault="00675CDA" w:rsidP="002A2D94">
      <w:pPr>
        <w:rPr>
          <w:rFonts w:asciiTheme="minorHAnsi" w:eastAsia="MS Mincho" w:hAnsiTheme="minorHAnsi" w:cstheme="minorHAnsi"/>
          <w:b/>
          <w:sz w:val="20"/>
        </w:rPr>
      </w:pPr>
      <w:r w:rsidRPr="00255083">
        <w:rPr>
          <w:rFonts w:asciiTheme="minorHAnsi" w:eastAsia="MS Mincho" w:hAnsiTheme="minorHAnsi" w:cstheme="minorHAnsi"/>
          <w:b/>
          <w:sz w:val="20"/>
        </w:rPr>
        <w:lastRenderedPageBreak/>
        <w:t>4M</w:t>
      </w:r>
      <w:r w:rsidR="002A2D94" w:rsidRPr="00255083">
        <w:rPr>
          <w:rFonts w:asciiTheme="minorHAnsi" w:eastAsia="MS Mincho" w:hAnsiTheme="minorHAnsi" w:cstheme="minorHAnsi"/>
          <w:b/>
          <w:sz w:val="20"/>
        </w:rPr>
        <w:t>. Does the project apply the Gold Standard Stakeholder Consultation &amp;</w:t>
      </w:r>
    </w:p>
    <w:p w14:paraId="07FB076F" w14:textId="28A27CDA" w:rsidR="00675CDA" w:rsidRPr="007C1D64" w:rsidRDefault="002A2D94" w:rsidP="002A2D94">
      <w:pPr>
        <w:rPr>
          <w:rFonts w:ascii="Avenir Book" w:eastAsia="MS Mincho" w:hAnsi="Avenir Book"/>
        </w:rPr>
      </w:pPr>
      <w:proofErr w:type="gramStart"/>
      <w:r w:rsidRPr="00255083">
        <w:rPr>
          <w:rFonts w:asciiTheme="minorHAnsi" w:eastAsia="MS Mincho" w:hAnsiTheme="minorHAnsi" w:cstheme="minorHAnsi"/>
          <w:b/>
          <w:sz w:val="20"/>
        </w:rPr>
        <w:t>Engagement Procedure Requirements?</w:t>
      </w:r>
      <w:proofErr w:type="gramEnd"/>
      <w:r w:rsidRPr="002A2D94">
        <w:rPr>
          <w:rFonts w:ascii="Avenir Book" w:eastAsia="MS Mincho" w:hAnsi="Avenir Book"/>
        </w:rPr>
        <w:t xml:space="preserve"> Explain how.</w:t>
      </w:r>
    </w:p>
    <w:p w14:paraId="387DAEF4" w14:textId="77777777" w:rsidR="0044004E" w:rsidRDefault="00072CFD" w:rsidP="00675CDA">
      <w:pPr>
        <w:rPr>
          <w:rFonts w:asciiTheme="minorHAnsi" w:eastAsia="MS Mincho" w:hAnsiTheme="minorHAnsi" w:cstheme="minorHAnsi"/>
          <w:sz w:val="20"/>
        </w:rPr>
      </w:pPr>
      <w:r w:rsidRPr="0044004E">
        <w:rPr>
          <w:rFonts w:asciiTheme="minorHAnsi" w:eastAsia="MS Mincho" w:hAnsiTheme="minorHAnsi" w:cstheme="minorHAnsi"/>
          <w:sz w:val="20"/>
        </w:rPr>
        <w:t>Yes, the project applies the stakeholder-related procedures.</w:t>
      </w:r>
      <w:r w:rsidR="0044004E" w:rsidRPr="0044004E">
        <w:rPr>
          <w:rFonts w:asciiTheme="minorHAnsi" w:eastAsia="MS Mincho" w:hAnsiTheme="minorHAnsi" w:cstheme="minorHAnsi"/>
          <w:sz w:val="20"/>
        </w:rPr>
        <w:t xml:space="preserve"> </w:t>
      </w:r>
      <w:r w:rsidR="0044004E">
        <w:rPr>
          <w:rFonts w:asciiTheme="minorHAnsi" w:eastAsia="MS Mincho" w:hAnsiTheme="minorHAnsi" w:cstheme="minorHAnsi"/>
          <w:sz w:val="20"/>
        </w:rPr>
        <w:t>From the GS Stakeholder guidelines, section 1.4:</w:t>
      </w:r>
    </w:p>
    <w:p w14:paraId="45A51ADE" w14:textId="77777777" w:rsidR="0044004E" w:rsidRDefault="0044004E" w:rsidP="00675CDA">
      <w:pPr>
        <w:rPr>
          <w:rFonts w:asciiTheme="minorHAnsi" w:eastAsia="MS Mincho" w:hAnsiTheme="minorHAnsi" w:cstheme="minorHAnsi"/>
          <w:sz w:val="20"/>
        </w:rPr>
      </w:pPr>
    </w:p>
    <w:p w14:paraId="4458DEB4" w14:textId="60877E98" w:rsidR="00675CDA" w:rsidRDefault="0044004E" w:rsidP="0044004E">
      <w:pPr>
        <w:ind w:left="1418"/>
        <w:rPr>
          <w:rFonts w:asciiTheme="minorHAnsi" w:eastAsia="MS Mincho" w:hAnsiTheme="minorHAnsi" w:cstheme="minorHAnsi"/>
          <w:i/>
          <w:sz w:val="20"/>
        </w:rPr>
      </w:pPr>
      <w:r w:rsidRPr="0044004E">
        <w:rPr>
          <w:rFonts w:asciiTheme="minorHAnsi" w:eastAsia="MS Mincho" w:hAnsiTheme="minorHAnsi" w:cstheme="minorHAnsi"/>
          <w:i/>
          <w:sz w:val="20"/>
        </w:rPr>
        <w:t>In developing a Project, “taking gender issues into account would require that local stakeholder consultation processes reach a wide range of community representatives in ways that ensure equal and effective participation of women and men in consultation, and that gender issues are fully factored into comprehensive social and environmental impact assessments."</w:t>
      </w:r>
    </w:p>
    <w:p w14:paraId="7CAA470D" w14:textId="069EEBC4" w:rsidR="0044004E" w:rsidRDefault="00F24B37" w:rsidP="0044004E">
      <w:pPr>
        <w:ind w:left="1418"/>
        <w:rPr>
          <w:rFonts w:asciiTheme="minorHAnsi" w:eastAsia="MS Mincho" w:hAnsiTheme="minorHAnsi" w:cstheme="minorHAnsi"/>
          <w:i/>
          <w:sz w:val="20"/>
        </w:rPr>
      </w:pPr>
      <w:r>
        <w:rPr>
          <w:rFonts w:ascii="Avenir Book" w:hAnsi="Avenir Book" w:cs="Arial"/>
          <w:b/>
          <w:noProof/>
          <w:sz w:val="24"/>
          <w:szCs w:val="24"/>
          <w:lang w:val="pt-BR" w:eastAsia="zh-CN"/>
        </w:rPr>
        <w:drawing>
          <wp:anchor distT="0" distB="0" distL="114300" distR="114300" simplePos="0" relativeHeight="251701248" behindDoc="1" locked="0" layoutInCell="1" allowOverlap="1" wp14:anchorId="24161ADA" wp14:editId="1CFA76AF">
            <wp:simplePos x="0" y="0"/>
            <wp:positionH relativeFrom="column">
              <wp:posOffset>2825115</wp:posOffset>
            </wp:positionH>
            <wp:positionV relativeFrom="paragraph">
              <wp:posOffset>142240</wp:posOffset>
            </wp:positionV>
            <wp:extent cx="3618865" cy="2181860"/>
            <wp:effectExtent l="0" t="0" r="635" b="8890"/>
            <wp:wrapTight wrapText="bothSides">
              <wp:wrapPolygon edited="0">
                <wp:start x="0" y="0"/>
                <wp:lineTo x="0" y="21499"/>
                <wp:lineTo x="21490" y="21499"/>
                <wp:lineTo x="21490" y="0"/>
                <wp:lineTo x="0" y="0"/>
              </wp:wrapPolygon>
            </wp:wrapTight>
            <wp:docPr id="682" name="Picture 682" descr="20171001_100823_clos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1001_100823_close up"/>
                    <pic:cNvPicPr>
                      <a:picLocks noChangeAspect="1" noChangeArrowheads="1"/>
                    </pic:cNvPicPr>
                  </pic:nvPicPr>
                  <pic:blipFill>
                    <a:blip r:embed="rId22" cstate="print">
                      <a:lum contrast="20000"/>
                      <a:extLst>
                        <a:ext uri="{28A0092B-C50C-407E-A947-70E740481C1C}">
                          <a14:useLocalDpi xmlns:a14="http://schemas.microsoft.com/office/drawing/2010/main" val="0"/>
                        </a:ext>
                      </a:extLst>
                    </a:blip>
                    <a:srcRect/>
                    <a:stretch>
                      <a:fillRect/>
                    </a:stretch>
                  </pic:blipFill>
                  <pic:spPr bwMode="auto">
                    <a:xfrm>
                      <a:off x="0" y="0"/>
                      <a:ext cx="3618865" cy="2181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4C498" w14:textId="4FCB16BE" w:rsidR="0044004E" w:rsidRDefault="00C71546" w:rsidP="0044004E">
      <w:pPr>
        <w:rPr>
          <w:rFonts w:asciiTheme="minorHAnsi" w:eastAsia="MS Mincho" w:hAnsiTheme="minorHAnsi" w:cstheme="minorHAnsi"/>
          <w:sz w:val="20"/>
        </w:rPr>
      </w:pPr>
      <w:r>
        <w:rPr>
          <w:noProof/>
          <w:lang w:val="pt-BR" w:eastAsia="zh-CN"/>
        </w:rPr>
        <mc:AlternateContent>
          <mc:Choice Requires="wps">
            <w:drawing>
              <wp:anchor distT="0" distB="0" distL="114300" distR="114300" simplePos="0" relativeHeight="251700224" behindDoc="0" locked="0" layoutInCell="1" allowOverlap="1" wp14:anchorId="4F61ED00" wp14:editId="4FA7D52A">
                <wp:simplePos x="0" y="0"/>
                <wp:positionH relativeFrom="column">
                  <wp:posOffset>3370580</wp:posOffset>
                </wp:positionH>
                <wp:positionV relativeFrom="paragraph">
                  <wp:posOffset>2049145</wp:posOffset>
                </wp:positionV>
                <wp:extent cx="3077210" cy="525780"/>
                <wp:effectExtent l="0" t="0" r="8890" b="7620"/>
                <wp:wrapTight wrapText="bothSides">
                  <wp:wrapPolygon edited="0">
                    <wp:start x="0" y="0"/>
                    <wp:lineTo x="0" y="21130"/>
                    <wp:lineTo x="21529" y="21130"/>
                    <wp:lineTo x="21529" y="0"/>
                    <wp:lineTo x="0" y="0"/>
                  </wp:wrapPolygon>
                </wp:wrapTight>
                <wp:docPr id="683" name="Text Box 683"/>
                <wp:cNvGraphicFramePr/>
                <a:graphic xmlns:a="http://schemas.openxmlformats.org/drawingml/2006/main">
                  <a:graphicData uri="http://schemas.microsoft.com/office/word/2010/wordprocessingShape">
                    <wps:wsp>
                      <wps:cNvSpPr txBox="1"/>
                      <wps:spPr>
                        <a:xfrm>
                          <a:off x="0" y="0"/>
                          <a:ext cx="3077210" cy="525780"/>
                        </a:xfrm>
                        <a:prstGeom prst="rect">
                          <a:avLst/>
                        </a:prstGeom>
                        <a:noFill/>
                        <a:ln>
                          <a:noFill/>
                        </a:ln>
                        <a:effectLst/>
                      </wps:spPr>
                      <wps:txbx>
                        <w:txbxContent>
                          <w:p w14:paraId="05F929F8" w14:textId="3D345F40" w:rsidR="00924ADF" w:rsidRPr="00F24B37" w:rsidRDefault="00924ADF" w:rsidP="00C71546">
                            <w:pPr>
                              <w:pStyle w:val="Caption"/>
                              <w:ind w:left="0" w:firstLine="0"/>
                              <w:rPr>
                                <w:rFonts w:asciiTheme="minorHAnsi" w:hAnsiTheme="minorHAnsi" w:cstheme="minorHAnsi"/>
                                <w:noProof/>
                                <w:sz w:val="16"/>
                                <w:szCs w:val="16"/>
                              </w:rPr>
                            </w:pPr>
                            <w:r w:rsidRPr="00F24B37">
                              <w:rPr>
                                <w:rFonts w:asciiTheme="minorHAnsi" w:hAnsiTheme="minorHAnsi" w:cstheme="minorHAnsi"/>
                                <w:sz w:val="16"/>
                                <w:szCs w:val="16"/>
                              </w:rPr>
                              <w:t xml:space="preserve">Women were the majority at the </w:t>
                            </w:r>
                            <w:r>
                              <w:rPr>
                                <w:rFonts w:asciiTheme="minorHAnsi" w:hAnsiTheme="minorHAnsi" w:cstheme="minorHAnsi"/>
                                <w:sz w:val="16"/>
                                <w:szCs w:val="16"/>
                              </w:rPr>
                              <w:t xml:space="preserve">Project </w:t>
                            </w:r>
                            <w:r w:rsidRPr="00F24B37">
                              <w:rPr>
                                <w:rFonts w:asciiTheme="minorHAnsi" w:hAnsiTheme="minorHAnsi" w:cstheme="minorHAnsi"/>
                                <w:sz w:val="16"/>
                                <w:szCs w:val="16"/>
                              </w:rPr>
                              <w:t>LSC meeting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3" o:spid="_x0000_s1031" type="#_x0000_t202" style="position:absolute;left:0;text-align:left;margin-left:265.4pt;margin-top:161.35pt;width:242.3pt;height:4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" filled="f" stroked="f">
                <v:textbox inset="0,0,0,0">
                  <w:txbxContent>
                    <w:p w14:paraId="05F929F8" w14:textId="3D345F40" w:rsidR="00924ADF" w:rsidRPr="00F24B37" w:rsidRDefault="00924ADF" w:rsidP="00C71546">
                      <w:pPr>
                        <w:pStyle w:val="Caption"/>
                        <w:ind w:left="0" w:firstLine="0"/>
                        <w:rPr>
                          <w:rFonts w:asciiTheme="minorHAnsi" w:hAnsiTheme="minorHAnsi" w:cstheme="minorHAnsi"/>
                          <w:noProof/>
                          <w:sz w:val="16"/>
                          <w:szCs w:val="16"/>
                        </w:rPr>
                      </w:pPr>
                      <w:r w:rsidRPr="00F24B37">
                        <w:rPr>
                          <w:rFonts w:asciiTheme="minorHAnsi" w:hAnsiTheme="minorHAnsi" w:cstheme="minorHAnsi"/>
                          <w:sz w:val="16"/>
                          <w:szCs w:val="16"/>
                        </w:rPr>
                        <w:t xml:space="preserve">Women were the majority at the </w:t>
                      </w:r>
                      <w:r>
                        <w:rPr>
                          <w:rFonts w:asciiTheme="minorHAnsi" w:hAnsiTheme="minorHAnsi" w:cstheme="minorHAnsi"/>
                          <w:sz w:val="16"/>
                          <w:szCs w:val="16"/>
                        </w:rPr>
                        <w:t xml:space="preserve">Project </w:t>
                      </w:r>
                      <w:r w:rsidRPr="00F24B37">
                        <w:rPr>
                          <w:rFonts w:asciiTheme="minorHAnsi" w:hAnsiTheme="minorHAnsi" w:cstheme="minorHAnsi"/>
                          <w:sz w:val="16"/>
                          <w:szCs w:val="16"/>
                        </w:rPr>
                        <w:t>LSC meeting</w:t>
                      </w:r>
                    </w:p>
                  </w:txbxContent>
                </v:textbox>
                <w10:wrap type="tight"/>
              </v:shape>
            </w:pict>
          </mc:Fallback>
        </mc:AlternateContent>
      </w:r>
      <w:r w:rsidR="00F24B37">
        <w:rPr>
          <w:rFonts w:asciiTheme="minorHAnsi" w:eastAsia="MS Mincho" w:hAnsiTheme="minorHAnsi" w:cstheme="minorHAnsi"/>
          <w:sz w:val="20"/>
        </w:rPr>
        <w:t xml:space="preserve">The Local Stakeholder Consultation </w:t>
      </w:r>
      <w:proofErr w:type="gramStart"/>
      <w:r w:rsidR="00F24B37">
        <w:rPr>
          <w:rFonts w:asciiTheme="minorHAnsi" w:eastAsia="MS Mincho" w:hAnsiTheme="minorHAnsi" w:cstheme="minorHAnsi"/>
          <w:sz w:val="20"/>
        </w:rPr>
        <w:t>Meeting  effectively</w:t>
      </w:r>
      <w:proofErr w:type="gramEnd"/>
      <w:r w:rsidR="00F24B37">
        <w:rPr>
          <w:rFonts w:asciiTheme="minorHAnsi" w:eastAsia="MS Mincho" w:hAnsiTheme="minorHAnsi" w:cstheme="minorHAnsi"/>
          <w:sz w:val="20"/>
        </w:rPr>
        <w:t xml:space="preserve"> engaged both men and women. Of a total of 77 local participants, 47 were women and 30 were men.  The meeting was held on a Sunday so as not to interfere with the regular schedule of the week. It was held during the day, as women tend to circulate more freely and safely then than after sunset.  Word of mouth was used as the means of invitation, with Perene´s female Community Agent visiting door-to-door to invite local villagers.  Women </w:t>
      </w:r>
      <w:proofErr w:type="gramStart"/>
      <w:r w:rsidR="00F24B37">
        <w:rPr>
          <w:rFonts w:asciiTheme="minorHAnsi" w:eastAsia="MS Mincho" w:hAnsiTheme="minorHAnsi" w:cstheme="minorHAnsi"/>
          <w:sz w:val="20"/>
        </w:rPr>
        <w:t>were  vocal</w:t>
      </w:r>
      <w:proofErr w:type="gramEnd"/>
      <w:r w:rsidR="00F24B37">
        <w:rPr>
          <w:rFonts w:asciiTheme="minorHAnsi" w:eastAsia="MS Mincho" w:hAnsiTheme="minorHAnsi" w:cstheme="minorHAnsi"/>
          <w:sz w:val="20"/>
        </w:rPr>
        <w:t xml:space="preserve"> at the meeting,  speaking at length about the hardship of cooking over open fires and the effect that the smoke had on their eyes and </w:t>
      </w:r>
      <w:r>
        <w:rPr>
          <w:rFonts w:asciiTheme="minorHAnsi" w:eastAsia="MS Mincho" w:hAnsiTheme="minorHAnsi" w:cstheme="minorHAnsi"/>
          <w:sz w:val="20"/>
        </w:rPr>
        <w:t xml:space="preserve"> </w:t>
      </w:r>
      <w:r w:rsidR="00F24B37">
        <w:rPr>
          <w:rFonts w:asciiTheme="minorHAnsi" w:eastAsia="MS Mincho" w:hAnsiTheme="minorHAnsi" w:cstheme="minorHAnsi"/>
          <w:sz w:val="20"/>
        </w:rPr>
        <w:t xml:space="preserve">lungs, and asking about the timeline and </w:t>
      </w:r>
      <w:proofErr w:type="spellStart"/>
      <w:r w:rsidR="00F24B37">
        <w:rPr>
          <w:rFonts w:asciiTheme="minorHAnsi" w:eastAsia="MS Mincho" w:hAnsiTheme="minorHAnsi" w:cstheme="minorHAnsi"/>
          <w:sz w:val="20"/>
        </w:rPr>
        <w:t>requiprements</w:t>
      </w:r>
      <w:proofErr w:type="spellEnd"/>
      <w:r w:rsidR="00F24B37">
        <w:rPr>
          <w:rFonts w:asciiTheme="minorHAnsi" w:eastAsia="MS Mincho" w:hAnsiTheme="minorHAnsi" w:cstheme="minorHAnsi"/>
          <w:sz w:val="20"/>
        </w:rPr>
        <w:t xml:space="preserve"> of participating in the Project.</w:t>
      </w:r>
    </w:p>
    <w:p w14:paraId="367DC1CF" w14:textId="77777777" w:rsidR="00B35530" w:rsidRPr="0044004E" w:rsidRDefault="00B35530" w:rsidP="0044004E">
      <w:pPr>
        <w:rPr>
          <w:rFonts w:asciiTheme="minorHAnsi" w:eastAsia="MS Mincho" w:hAnsiTheme="minorHAnsi" w:cstheme="minorHAnsi"/>
          <w:sz w:val="20"/>
        </w:rPr>
      </w:pPr>
    </w:p>
    <w:p w14:paraId="20646DC5" w14:textId="77777777" w:rsidR="00675CDA" w:rsidRPr="007C1D64" w:rsidRDefault="00675CDA" w:rsidP="00675CDA">
      <w:pPr>
        <w:pStyle w:val="SDMPDDPoASection"/>
        <w:numPr>
          <w:ilvl w:val="1"/>
          <w:numId w:val="11"/>
        </w:numPr>
        <w:tabs>
          <w:tab w:val="clear" w:pos="2325"/>
        </w:tabs>
        <w:ind w:left="1729" w:hanging="1729"/>
        <w:rPr>
          <w:rFonts w:ascii="Avenir Book" w:hAnsi="Avenir Book"/>
        </w:rPr>
      </w:pPr>
      <w:r w:rsidRPr="007C1D64">
        <w:rPr>
          <w:rFonts w:ascii="Avenir Book" w:hAnsi="Avenir Book"/>
        </w:rPr>
        <w:tab/>
        <w:t>Application of selected approved Gold Standard methodology</w:t>
      </w:r>
      <w:bookmarkEnd w:id="7"/>
      <w:bookmarkEnd w:id="8"/>
      <w:bookmarkEnd w:id="9"/>
      <w:r w:rsidRPr="007C1D64">
        <w:rPr>
          <w:rFonts w:ascii="Avenir Book" w:hAnsi="Avenir Book"/>
        </w:rPr>
        <w:t xml:space="preserve"> </w:t>
      </w:r>
    </w:p>
    <w:p w14:paraId="47D3D1E4"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 xml:space="preserve">Reference of approved methodology </w:t>
      </w:r>
    </w:p>
    <w:p w14:paraId="242801EE" w14:textId="294996AD" w:rsidR="00675CDA" w:rsidRPr="007C1D64" w:rsidRDefault="00675CDA" w:rsidP="00675CDA">
      <w:pPr>
        <w:rPr>
          <w:rFonts w:ascii="Avenir Book" w:eastAsia="MS Mincho" w:hAnsi="Avenir Book"/>
        </w:rPr>
      </w:pPr>
      <w:r w:rsidRPr="00255083">
        <w:rPr>
          <w:rFonts w:asciiTheme="minorHAnsi" w:eastAsia="MS Mincho" w:hAnsiTheme="minorHAnsi" w:cstheme="minorHAnsi"/>
          <w:sz w:val="20"/>
        </w:rPr>
        <w:t>This project applies the [401.13 ER MS CS] MICROSCALE METHODOLOGY FOR IMPROVED COOKSTOVES, also known as Gold Standard Simplified Methodology for Efficient Cookstoves, effective February 2013, which includes both the baseline and monitoring methodologies.</w:t>
      </w:r>
    </w:p>
    <w:p w14:paraId="2DDEC2BB" w14:textId="77777777" w:rsidR="00675CDA" w:rsidRPr="007C1D64" w:rsidRDefault="00675CDA" w:rsidP="00675CDA">
      <w:pPr>
        <w:rPr>
          <w:rFonts w:ascii="Avenir Book" w:eastAsia="MS Mincho" w:hAnsi="Avenir Book"/>
        </w:rPr>
      </w:pPr>
    </w:p>
    <w:p w14:paraId="55E14D69" w14:textId="77777777" w:rsidR="00675CDA" w:rsidRPr="007C1D64" w:rsidRDefault="00675CDA" w:rsidP="00675CDA">
      <w:pPr>
        <w:rPr>
          <w:rFonts w:ascii="Avenir Book" w:eastAsia="MS Mincho" w:hAnsi="Avenir Book"/>
        </w:rPr>
      </w:pPr>
    </w:p>
    <w:p w14:paraId="3F6387F1"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 xml:space="preserve">Applicability of methodology </w:t>
      </w:r>
    </w:p>
    <w:p w14:paraId="6862F760" w14:textId="77777777" w:rsidR="00675CDA" w:rsidRPr="007C1D64" w:rsidRDefault="00675CDA" w:rsidP="00675CDA">
      <w:pPr>
        <w:rPr>
          <w:rFonts w:ascii="Avenir Book" w:eastAsia="MS Mincho" w:hAnsi="Avenir Book"/>
          <w:i/>
        </w:rPr>
      </w:pPr>
      <w:bookmarkStart w:id="10" w:name="_Ref317687409"/>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 xml:space="preserve">Justify the choice of the selected </w:t>
      </w:r>
      <w:proofErr w:type="gramStart"/>
      <w:r w:rsidRPr="007C1D64">
        <w:rPr>
          <w:rFonts w:ascii="Avenir Book" w:hAnsi="Avenir Book"/>
          <w:i/>
        </w:rPr>
        <w:t>methodology(</w:t>
      </w:r>
      <w:proofErr w:type="spellStart"/>
      <w:proofErr w:type="gramEnd"/>
      <w:r w:rsidRPr="007C1D64">
        <w:rPr>
          <w:rFonts w:ascii="Avenir Book" w:hAnsi="Avenir Book"/>
          <w:i/>
        </w:rPr>
        <w:t>ies</w:t>
      </w:r>
      <w:proofErr w:type="spellEnd"/>
      <w:r w:rsidRPr="007C1D64">
        <w:rPr>
          <w:rFonts w:ascii="Avenir Book" w:hAnsi="Avenir Book"/>
          <w:i/>
        </w:rPr>
        <w:t>) by demonstrating that the project meets each applicability condition of the applied methodology(</w:t>
      </w:r>
      <w:proofErr w:type="spellStart"/>
      <w:r w:rsidRPr="007C1D64">
        <w:rPr>
          <w:rFonts w:ascii="Avenir Book" w:hAnsi="Avenir Book"/>
          <w:i/>
        </w:rPr>
        <w:t>ies</w:t>
      </w:r>
      <w:proofErr w:type="spellEnd"/>
      <w:r w:rsidRPr="007C1D64">
        <w:rPr>
          <w:rFonts w:ascii="Avenir Book" w:hAnsi="Avenir Book"/>
          <w:i/>
        </w:rPr>
        <w:t>))</w:t>
      </w:r>
    </w:p>
    <w:p w14:paraId="37B8FB03" w14:textId="77777777" w:rsidR="00675CDA" w:rsidRPr="007C1D64" w:rsidRDefault="00675CDA" w:rsidP="00675CDA">
      <w:pPr>
        <w:rPr>
          <w:rFonts w:ascii="Avenir Book" w:eastAsia="MS Mincho" w:hAnsi="Avenir Book"/>
        </w:rPr>
      </w:pPr>
    </w:p>
    <w:p w14:paraId="4E827376" w14:textId="77777777" w:rsidR="00675CDA" w:rsidRPr="00594500" w:rsidRDefault="00675CDA" w:rsidP="00675CDA">
      <w:pPr>
        <w:rPr>
          <w:rFonts w:asciiTheme="minorHAnsi" w:eastAsia="MS Mincho" w:hAnsiTheme="minorHAnsi" w:cstheme="minorHAnsi"/>
          <w:sz w:val="20"/>
        </w:rPr>
      </w:pPr>
      <w:r w:rsidRPr="00594500">
        <w:rPr>
          <w:rFonts w:asciiTheme="minorHAnsi" w:eastAsia="MS Mincho" w:hAnsiTheme="minorHAnsi" w:cstheme="minorHAnsi"/>
          <w:sz w:val="20"/>
        </w:rPr>
        <w:t xml:space="preserve">This methodology is applicable because the proposed project is a micro-scale activity that introduces new wood burning cookstoves to reduce the use of non-renewable firewood to meet thermal energy requirements for household cooking.  </w:t>
      </w:r>
    </w:p>
    <w:p w14:paraId="7D9459BE" w14:textId="77777777" w:rsidR="00675CDA" w:rsidRPr="00594500" w:rsidRDefault="00675CDA" w:rsidP="00675CDA">
      <w:pPr>
        <w:rPr>
          <w:rFonts w:asciiTheme="minorHAnsi" w:eastAsia="MS Mincho" w:hAnsiTheme="minorHAnsi" w:cstheme="minorHAnsi"/>
          <w:sz w:val="20"/>
        </w:rPr>
      </w:pPr>
    </w:p>
    <w:p w14:paraId="3F43D319" w14:textId="77777777" w:rsidR="00675CDA" w:rsidRPr="00594500" w:rsidRDefault="00675CDA" w:rsidP="00675CDA">
      <w:pPr>
        <w:rPr>
          <w:rFonts w:asciiTheme="minorHAnsi" w:hAnsiTheme="minorHAnsi" w:cstheme="minorHAnsi"/>
          <w:sz w:val="20"/>
        </w:rPr>
      </w:pPr>
      <w:r w:rsidRPr="00594500">
        <w:rPr>
          <w:rFonts w:asciiTheme="minorHAnsi" w:eastAsia="MS Mincho" w:hAnsiTheme="minorHAnsi" w:cstheme="minorHAnsi"/>
          <w:sz w:val="20"/>
        </w:rPr>
        <w:t>The project proponent, Instituto Perene, is implementing the activity; the individual households do not act as project proponents</w:t>
      </w:r>
      <w:r w:rsidRPr="00594500">
        <w:rPr>
          <w:rFonts w:asciiTheme="minorHAnsi" w:hAnsiTheme="minorHAnsi" w:cstheme="minorHAnsi"/>
          <w:sz w:val="20"/>
        </w:rPr>
        <w:t xml:space="preserve">.  </w:t>
      </w:r>
      <w:r w:rsidRPr="00594500">
        <w:rPr>
          <w:rFonts w:asciiTheme="minorHAnsi" w:hAnsiTheme="minorHAnsi" w:cstheme="minorHAnsi"/>
          <w:sz w:val="20"/>
        </w:rPr>
        <w:cr/>
      </w:r>
    </w:p>
    <w:p w14:paraId="28063056" w14:textId="77777777" w:rsidR="00675CDA" w:rsidRDefault="00675CDA" w:rsidP="00675CDA">
      <w:pPr>
        <w:rPr>
          <w:rFonts w:ascii="Calibri" w:hAnsi="Calibri"/>
        </w:rPr>
      </w:pPr>
    </w:p>
    <w:p w14:paraId="10792D4F" w14:textId="77777777" w:rsidR="00675CDA" w:rsidRPr="00594500" w:rsidRDefault="00675CDA" w:rsidP="00675CDA">
      <w:pPr>
        <w:rPr>
          <w:rFonts w:asciiTheme="minorHAnsi" w:hAnsiTheme="minorHAnsi" w:cstheme="minorHAnsi"/>
          <w:sz w:val="20"/>
        </w:rPr>
      </w:pPr>
      <w:r w:rsidRPr="00594500">
        <w:rPr>
          <w:rFonts w:asciiTheme="minorHAnsi" w:hAnsiTheme="minorHAnsi" w:cstheme="minorHAnsi"/>
          <w:sz w:val="20"/>
        </w:rPr>
        <w:t>The conditions are stated and met as follows:</w:t>
      </w:r>
    </w:p>
    <w:p w14:paraId="13CBEFEA" w14:textId="77777777" w:rsidR="00675CDA" w:rsidRPr="00594500" w:rsidRDefault="00675CDA" w:rsidP="00675CDA">
      <w:pPr>
        <w:rPr>
          <w:rFonts w:asciiTheme="minorHAnsi" w:hAnsiTheme="minorHAnsi" w:cstheme="minorHAnsi"/>
          <w:sz w:val="20"/>
        </w:rPr>
      </w:pPr>
    </w:p>
    <w:p w14:paraId="11BFB10A" w14:textId="77777777" w:rsidR="00675CDA" w:rsidRPr="00594500" w:rsidRDefault="00675CDA" w:rsidP="00675CDA">
      <w:pPr>
        <w:numPr>
          <w:ilvl w:val="0"/>
          <w:numId w:val="34"/>
        </w:numPr>
        <w:jc w:val="left"/>
        <w:rPr>
          <w:rFonts w:asciiTheme="minorHAnsi" w:hAnsiTheme="minorHAnsi" w:cstheme="minorHAnsi"/>
          <w:sz w:val="20"/>
        </w:rPr>
      </w:pPr>
      <w:r w:rsidRPr="00594500">
        <w:rPr>
          <w:rFonts w:asciiTheme="minorHAnsi" w:hAnsiTheme="minorHAnsi" w:cstheme="minorHAnsi"/>
          <w:sz w:val="20"/>
        </w:rPr>
        <w:t>If:</w:t>
      </w:r>
    </w:p>
    <w:p w14:paraId="01F7759F" w14:textId="77777777" w:rsidR="00675CDA" w:rsidRDefault="00675CDA" w:rsidP="00675CDA">
      <w:pPr>
        <w:numPr>
          <w:ilvl w:val="0"/>
          <w:numId w:val="35"/>
        </w:numPr>
        <w:jc w:val="left"/>
        <w:rPr>
          <w:rFonts w:asciiTheme="minorHAnsi" w:hAnsiTheme="minorHAnsi" w:cstheme="minorHAnsi"/>
          <w:sz w:val="20"/>
        </w:rPr>
      </w:pPr>
      <w:r w:rsidRPr="00594500">
        <w:rPr>
          <w:rFonts w:asciiTheme="minorHAnsi" w:hAnsiTheme="minorHAnsi" w:cstheme="minorHAnsi"/>
          <w:sz w:val="20"/>
        </w:rPr>
        <w:t xml:space="preserve"> </w:t>
      </w:r>
      <w:proofErr w:type="gramStart"/>
      <w:r w:rsidRPr="00594500">
        <w:rPr>
          <w:rFonts w:asciiTheme="minorHAnsi" w:hAnsiTheme="minorHAnsi" w:cstheme="minorHAnsi"/>
          <w:sz w:val="20"/>
        </w:rPr>
        <w:t>the</w:t>
      </w:r>
      <w:proofErr w:type="gramEnd"/>
      <w:r w:rsidRPr="00594500">
        <w:rPr>
          <w:rFonts w:asciiTheme="minorHAnsi" w:hAnsiTheme="minorHAnsi" w:cstheme="minorHAnsi"/>
          <w:sz w:val="20"/>
        </w:rPr>
        <w:t xml:space="preserve"> baseline fuel is only firewood. </w:t>
      </w:r>
    </w:p>
    <w:p w14:paraId="05B3177E" w14:textId="77777777" w:rsidR="00B35530" w:rsidRPr="00594500" w:rsidRDefault="00B35530" w:rsidP="00B35530">
      <w:pPr>
        <w:ind w:left="1495"/>
        <w:jc w:val="left"/>
        <w:rPr>
          <w:rFonts w:asciiTheme="minorHAnsi" w:hAnsiTheme="minorHAnsi" w:cstheme="minorHAnsi"/>
          <w:sz w:val="20"/>
        </w:rPr>
      </w:pPr>
    </w:p>
    <w:p w14:paraId="0D6815F4" w14:textId="0334A5D4" w:rsidR="00675CDA" w:rsidRPr="00594500" w:rsidRDefault="00675CDA" w:rsidP="00B35530">
      <w:pPr>
        <w:rPr>
          <w:rFonts w:asciiTheme="minorHAnsi" w:hAnsiTheme="minorHAnsi" w:cstheme="minorHAnsi"/>
          <w:sz w:val="20"/>
        </w:rPr>
      </w:pPr>
      <w:r w:rsidRPr="00594500">
        <w:rPr>
          <w:rFonts w:asciiTheme="minorHAnsi" w:hAnsiTheme="minorHAnsi" w:cstheme="minorHAnsi"/>
          <w:sz w:val="20"/>
        </w:rPr>
        <w:t xml:space="preserve"> All of the project households use firewood as their main cooking fuel. This is a requirement for households to be eligible to receive the stove, and it is included in the individual agreements signed by each stove user. At the time of installation of each project cookstove, a photo is captured of the old stove used in the household before it is destroyed. Generally, the new cookstove is constructed in the place of the old stove, eliminat</w:t>
      </w:r>
      <w:r w:rsidR="00B35530">
        <w:rPr>
          <w:rFonts w:asciiTheme="minorHAnsi" w:hAnsiTheme="minorHAnsi" w:cstheme="minorHAnsi"/>
          <w:sz w:val="20"/>
        </w:rPr>
        <w:t>ing</w:t>
      </w:r>
      <w:r w:rsidRPr="00594500">
        <w:rPr>
          <w:rFonts w:asciiTheme="minorHAnsi" w:hAnsiTheme="minorHAnsi" w:cstheme="minorHAnsi"/>
          <w:sz w:val="20"/>
        </w:rPr>
        <w:t xml:space="preserve"> the baseline stove completely.</w:t>
      </w:r>
    </w:p>
    <w:p w14:paraId="5570D6C3" w14:textId="77777777" w:rsidR="00675CDA" w:rsidRPr="00594500" w:rsidRDefault="00675CDA" w:rsidP="006B6FC4">
      <w:pPr>
        <w:rPr>
          <w:rFonts w:asciiTheme="minorHAnsi" w:eastAsia="MS Mincho" w:hAnsiTheme="minorHAnsi" w:cstheme="minorHAnsi"/>
          <w:sz w:val="20"/>
        </w:rPr>
      </w:pPr>
    </w:p>
    <w:p w14:paraId="64EBDA45" w14:textId="2147F31D" w:rsidR="00675CDA" w:rsidRPr="00594500" w:rsidRDefault="00675CDA" w:rsidP="006B6FC4">
      <w:pPr>
        <w:rPr>
          <w:rFonts w:asciiTheme="minorHAnsi" w:eastAsia="MS Mincho" w:hAnsiTheme="minorHAnsi" w:cstheme="minorHAnsi"/>
          <w:sz w:val="20"/>
        </w:rPr>
      </w:pPr>
      <w:r w:rsidRPr="00594500">
        <w:rPr>
          <w:rFonts w:asciiTheme="minorHAnsi" w:eastAsia="MS Mincho" w:hAnsiTheme="minorHAnsi" w:cstheme="minorHAnsi"/>
          <w:sz w:val="20"/>
        </w:rPr>
        <w:t xml:space="preserve"> In addition to firewood, it is the wide-spread cultural practice to have a gas stove in the home, with intermittent use of LPG cooking fuel. Instituto Perene believes that this methodology is still appropriate because the LPG is a case of “subsumed fuel”.  This approach was applied in </w:t>
      </w:r>
      <w:proofErr w:type="gramStart"/>
      <w:r w:rsidRPr="00594500">
        <w:rPr>
          <w:rFonts w:asciiTheme="minorHAnsi" w:eastAsia="MS Mincho" w:hAnsiTheme="minorHAnsi" w:cstheme="minorHAnsi"/>
          <w:sz w:val="20"/>
        </w:rPr>
        <w:t>both GS832</w:t>
      </w:r>
      <w:proofErr w:type="gramEnd"/>
      <w:r w:rsidRPr="00594500">
        <w:rPr>
          <w:rFonts w:asciiTheme="minorHAnsi" w:eastAsia="MS Mincho" w:hAnsiTheme="minorHAnsi" w:cstheme="minorHAnsi"/>
          <w:sz w:val="20"/>
        </w:rPr>
        <w:t xml:space="preserve"> and GS1028, the Efficient Cookstoves in the Bahian Recôncavo Region project, validated and verified in 2013. </w:t>
      </w:r>
      <w:r w:rsidR="008A608F" w:rsidRPr="00594500">
        <w:rPr>
          <w:rFonts w:asciiTheme="minorHAnsi" w:eastAsia="MS Mincho" w:hAnsiTheme="minorHAnsi" w:cstheme="minorHAnsi"/>
          <w:sz w:val="20"/>
        </w:rPr>
        <w:t>A subsumed fuel is a secondary fuel, in this case LPG, which is continued to be used in the same manner after the baseline stove is substituted by the project stove.</w:t>
      </w:r>
    </w:p>
    <w:p w14:paraId="576258F4" w14:textId="77777777" w:rsidR="00675CDA" w:rsidRPr="00594500" w:rsidRDefault="00675CDA" w:rsidP="006B6FC4">
      <w:pPr>
        <w:rPr>
          <w:rFonts w:asciiTheme="minorHAnsi" w:eastAsia="MS Mincho" w:hAnsiTheme="minorHAnsi" w:cstheme="minorHAnsi"/>
          <w:sz w:val="20"/>
        </w:rPr>
      </w:pPr>
    </w:p>
    <w:p w14:paraId="72FB5DFB" w14:textId="77777777" w:rsidR="00675CDA" w:rsidRPr="00594500" w:rsidRDefault="00675CDA" w:rsidP="006B6FC4">
      <w:pPr>
        <w:rPr>
          <w:rFonts w:asciiTheme="minorHAnsi" w:eastAsia="MS Mincho" w:hAnsiTheme="minorHAnsi" w:cstheme="minorHAnsi"/>
          <w:sz w:val="20"/>
        </w:rPr>
      </w:pPr>
      <w:r w:rsidRPr="00594500">
        <w:rPr>
          <w:rFonts w:asciiTheme="minorHAnsi" w:eastAsia="MS Mincho" w:hAnsiTheme="minorHAnsi" w:cstheme="minorHAnsi"/>
          <w:sz w:val="20"/>
        </w:rPr>
        <w:t xml:space="preserve">Continued use of wood as the primary fuel is monitored through Kitchen Surveys annually.  The frequency of stove use and type of foods cooked on the project stove are monitored. Households which show over time to reduce use of wood to the extent that wood is no longer the primary fuel, are excluded from the database, and the Usage Rates adjusted accordingly. </w:t>
      </w:r>
    </w:p>
    <w:p w14:paraId="3051621E" w14:textId="77777777" w:rsidR="00675CDA" w:rsidRDefault="00675CDA" w:rsidP="00675CDA">
      <w:pPr>
        <w:ind w:left="775"/>
        <w:rPr>
          <w:rFonts w:ascii="Calibri" w:hAnsi="Calibri"/>
        </w:rPr>
      </w:pPr>
    </w:p>
    <w:p w14:paraId="7B6D8CFD" w14:textId="77777777" w:rsidR="00675CDA" w:rsidRPr="004F7883" w:rsidRDefault="00675CDA" w:rsidP="00B35530">
      <w:pPr>
        <w:rPr>
          <w:rFonts w:ascii="Calibri" w:hAnsi="Calibri"/>
        </w:rPr>
      </w:pPr>
    </w:p>
    <w:p w14:paraId="34C6AF1C" w14:textId="77777777" w:rsidR="00675CDA" w:rsidRDefault="00675CDA" w:rsidP="00675CDA">
      <w:pPr>
        <w:ind w:left="1440" w:right="567"/>
        <w:rPr>
          <w:sz w:val="20"/>
        </w:rPr>
      </w:pPr>
    </w:p>
    <w:p w14:paraId="45389FE9" w14:textId="6D262BC6" w:rsidR="00675CDA" w:rsidRDefault="00675CDA" w:rsidP="00675CDA">
      <w:pPr>
        <w:numPr>
          <w:ilvl w:val="0"/>
          <w:numId w:val="35"/>
        </w:numPr>
        <w:ind w:right="567"/>
        <w:jc w:val="left"/>
        <w:rPr>
          <w:rFonts w:ascii="Calibri" w:hAnsi="Calibri"/>
          <w:sz w:val="20"/>
        </w:rPr>
      </w:pPr>
      <w:r w:rsidRPr="00B2009F">
        <w:rPr>
          <w:rFonts w:ascii="Calibri" w:hAnsi="Calibri"/>
          <w:sz w:val="20"/>
        </w:rPr>
        <w:t>The baseline stove is a three stone fire, or a conventional device without a grate or a chimney i.e. with no improved combustion air supply or flue gas ventilation.</w:t>
      </w:r>
    </w:p>
    <w:p w14:paraId="00EA8679" w14:textId="77777777" w:rsidR="00B35530" w:rsidRDefault="00B35530" w:rsidP="00675CDA">
      <w:pPr>
        <w:ind w:right="567"/>
        <w:rPr>
          <w:rFonts w:ascii="Calibri" w:hAnsi="Calibri"/>
          <w:sz w:val="20"/>
        </w:rPr>
      </w:pPr>
    </w:p>
    <w:p w14:paraId="403593B1" w14:textId="77777777" w:rsidR="00B35530" w:rsidRDefault="00B35530" w:rsidP="00675CDA">
      <w:pPr>
        <w:ind w:right="567"/>
        <w:rPr>
          <w:rFonts w:ascii="Calibri" w:hAnsi="Calibri"/>
          <w:sz w:val="20"/>
        </w:rPr>
      </w:pPr>
    </w:p>
    <w:p w14:paraId="27B6BF25" w14:textId="77777777" w:rsidR="006E4509" w:rsidRDefault="006E4509" w:rsidP="00675CDA">
      <w:pPr>
        <w:ind w:right="567"/>
        <w:rPr>
          <w:rFonts w:ascii="Calibri" w:hAnsi="Calibri"/>
          <w:sz w:val="20"/>
        </w:rPr>
      </w:pPr>
    </w:p>
    <w:p w14:paraId="28CFA36B" w14:textId="77777777" w:rsidR="006E4509" w:rsidRDefault="006E4509" w:rsidP="00675CDA">
      <w:pPr>
        <w:ind w:right="567"/>
        <w:rPr>
          <w:rFonts w:ascii="Calibri" w:hAnsi="Calibri"/>
          <w:sz w:val="20"/>
        </w:rPr>
      </w:pPr>
    </w:p>
    <w:p w14:paraId="40BD0EF5" w14:textId="77777777" w:rsidR="006E4509" w:rsidRDefault="006E4509" w:rsidP="00675CDA">
      <w:pPr>
        <w:ind w:right="567"/>
        <w:rPr>
          <w:rFonts w:ascii="Calibri" w:hAnsi="Calibri"/>
          <w:sz w:val="20"/>
        </w:rPr>
      </w:pPr>
    </w:p>
    <w:p w14:paraId="285B8636" w14:textId="720A2DBE" w:rsidR="00675CDA" w:rsidRPr="00B2009F" w:rsidRDefault="00594500" w:rsidP="006E4509">
      <w:pPr>
        <w:ind w:right="567"/>
        <w:rPr>
          <w:rFonts w:ascii="Calibri" w:hAnsi="Calibri"/>
          <w:sz w:val="20"/>
        </w:rPr>
      </w:pPr>
      <w:r w:rsidRPr="00B2009F">
        <w:rPr>
          <w:rFonts w:ascii="Calibri" w:hAnsi="Calibri"/>
          <w:noProof/>
          <w:sz w:val="20"/>
          <w:lang w:val="pt-BR" w:eastAsia="zh-CN"/>
        </w:rPr>
        <w:drawing>
          <wp:anchor distT="0" distB="0" distL="114300" distR="114300" simplePos="0" relativeHeight="251694080" behindDoc="1" locked="0" layoutInCell="1" allowOverlap="1" wp14:anchorId="1799DA16" wp14:editId="74A991EF">
            <wp:simplePos x="0" y="0"/>
            <wp:positionH relativeFrom="column">
              <wp:posOffset>-88265</wp:posOffset>
            </wp:positionH>
            <wp:positionV relativeFrom="paragraph">
              <wp:posOffset>581025</wp:posOffset>
            </wp:positionV>
            <wp:extent cx="3166110" cy="2105025"/>
            <wp:effectExtent l="0" t="0" r="0" b="9525"/>
            <wp:wrapTight wrapText="bothSides">
              <wp:wrapPolygon edited="0">
                <wp:start x="0" y="0"/>
                <wp:lineTo x="0" y="21502"/>
                <wp:lineTo x="21444" y="21502"/>
                <wp:lineTo x="21444" y="0"/>
                <wp:lineTo x="0" y="0"/>
              </wp:wrapPolygon>
            </wp:wrapTight>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ine stov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6110" cy="2105025"/>
                    </a:xfrm>
                    <a:prstGeom prst="rect">
                      <a:avLst/>
                    </a:prstGeom>
                  </pic:spPr>
                </pic:pic>
              </a:graphicData>
            </a:graphic>
            <wp14:sizeRelH relativeFrom="page">
              <wp14:pctWidth>0</wp14:pctWidth>
            </wp14:sizeRelH>
            <wp14:sizeRelV relativeFrom="page">
              <wp14:pctHeight>0</wp14:pctHeight>
            </wp14:sizeRelV>
          </wp:anchor>
        </w:drawing>
      </w:r>
      <w:r w:rsidRPr="00B2009F">
        <w:rPr>
          <w:rFonts w:ascii="Calibri" w:hAnsi="Calibri"/>
          <w:noProof/>
          <w:sz w:val="20"/>
          <w:lang w:val="pt-BR" w:eastAsia="zh-CN"/>
        </w:rPr>
        <w:drawing>
          <wp:anchor distT="0" distB="0" distL="114300" distR="114300" simplePos="0" relativeHeight="251693056" behindDoc="1" locked="0" layoutInCell="1" allowOverlap="1" wp14:anchorId="0BF717EE" wp14:editId="28506A52">
            <wp:simplePos x="0" y="0"/>
            <wp:positionH relativeFrom="column">
              <wp:posOffset>3079115</wp:posOffset>
            </wp:positionH>
            <wp:positionV relativeFrom="paragraph">
              <wp:posOffset>580390</wp:posOffset>
            </wp:positionV>
            <wp:extent cx="3165475" cy="2105025"/>
            <wp:effectExtent l="0" t="0" r="0" b="9525"/>
            <wp:wrapTight wrapText="bothSides">
              <wp:wrapPolygon edited="0">
                <wp:start x="0" y="0"/>
                <wp:lineTo x="0" y="21502"/>
                <wp:lineTo x="21448" y="21502"/>
                <wp:lineTo x="21448" y="0"/>
                <wp:lineTo x="0" y="0"/>
              </wp:wrapPolygon>
            </wp:wrapTight>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maça senhor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5475" cy="2105025"/>
                    </a:xfrm>
                    <a:prstGeom prst="rect">
                      <a:avLst/>
                    </a:prstGeom>
                  </pic:spPr>
                </pic:pic>
              </a:graphicData>
            </a:graphic>
            <wp14:sizeRelH relativeFrom="page">
              <wp14:pctWidth>0</wp14:pctWidth>
            </wp14:sizeRelH>
            <wp14:sizeRelV relativeFrom="page">
              <wp14:pctHeight>0</wp14:pctHeight>
            </wp14:sizeRelV>
          </wp:anchor>
        </w:drawing>
      </w:r>
    </w:p>
    <w:p w14:paraId="5A3893EA" w14:textId="77777777" w:rsidR="00675CDA" w:rsidRPr="00520194" w:rsidRDefault="00675CDA" w:rsidP="00675CDA">
      <w:pPr>
        <w:ind w:right="567"/>
        <w:rPr>
          <w:rFonts w:ascii="Calibri" w:hAnsi="Calibri"/>
        </w:rPr>
      </w:pPr>
    </w:p>
    <w:p w14:paraId="64F26D93" w14:textId="0E48966A" w:rsidR="00675CDA" w:rsidRDefault="00675CDA" w:rsidP="00675CDA">
      <w:pPr>
        <w:ind w:right="567"/>
        <w:jc w:val="center"/>
        <w:rPr>
          <w:rFonts w:ascii="Calibri" w:hAnsi="Calibri"/>
          <w:b/>
          <w:sz w:val="20"/>
        </w:rPr>
      </w:pPr>
      <w:r>
        <w:rPr>
          <w:rFonts w:ascii="Calibri" w:hAnsi="Calibri"/>
          <w:b/>
          <w:sz w:val="20"/>
        </w:rPr>
        <w:t xml:space="preserve">.  </w:t>
      </w:r>
    </w:p>
    <w:p w14:paraId="7617092E" w14:textId="11BF272B" w:rsidR="006E4509" w:rsidRDefault="006E4509" w:rsidP="006E4509">
      <w:pPr>
        <w:ind w:right="567"/>
        <w:jc w:val="center"/>
        <w:rPr>
          <w:rFonts w:ascii="Calibri" w:hAnsi="Calibri"/>
          <w:sz w:val="20"/>
        </w:rPr>
      </w:pPr>
      <w:r>
        <w:rPr>
          <w:rFonts w:ascii="Calibri" w:hAnsi="Calibri"/>
          <w:b/>
          <w:sz w:val="20"/>
        </w:rPr>
        <w:t>Rudimentary stoves burn excessive wood and create unhealthful homes</w:t>
      </w:r>
    </w:p>
    <w:p w14:paraId="6CC81E12" w14:textId="77777777" w:rsidR="006E4509" w:rsidRDefault="006E4509" w:rsidP="006E4509">
      <w:pPr>
        <w:ind w:right="567"/>
        <w:rPr>
          <w:rFonts w:ascii="Calibri" w:hAnsi="Calibri"/>
          <w:sz w:val="20"/>
        </w:rPr>
      </w:pPr>
    </w:p>
    <w:p w14:paraId="54369C30" w14:textId="77777777" w:rsidR="006E4509" w:rsidRDefault="006E4509" w:rsidP="006E4509">
      <w:pPr>
        <w:ind w:right="567"/>
        <w:rPr>
          <w:rFonts w:ascii="Calibri" w:hAnsi="Calibri"/>
          <w:sz w:val="20"/>
        </w:rPr>
      </w:pPr>
    </w:p>
    <w:p w14:paraId="6D329DE9" w14:textId="4DF708E4" w:rsidR="006E4509" w:rsidRDefault="006E4509" w:rsidP="006E4509">
      <w:pPr>
        <w:ind w:right="567"/>
        <w:rPr>
          <w:rFonts w:ascii="Calibri" w:hAnsi="Calibri"/>
          <w:sz w:val="20"/>
        </w:rPr>
      </w:pPr>
      <w:r>
        <w:rPr>
          <w:rFonts w:ascii="Calibri" w:hAnsi="Calibri"/>
          <w:sz w:val="20"/>
        </w:rPr>
        <w:t>T</w:t>
      </w:r>
      <w:r w:rsidRPr="00B2009F">
        <w:rPr>
          <w:rFonts w:ascii="Calibri" w:hAnsi="Calibri"/>
          <w:sz w:val="20"/>
        </w:rPr>
        <w:t xml:space="preserve">his is exactly the case in rural NE Brazil, where cooking is performed over open fires, most often built on the </w:t>
      </w:r>
    </w:p>
    <w:p w14:paraId="1CF1AAC7" w14:textId="305BB9D3" w:rsidR="006E4509" w:rsidRPr="007E63C1" w:rsidRDefault="006E4509" w:rsidP="007E63C1">
      <w:pPr>
        <w:ind w:right="567"/>
        <w:rPr>
          <w:rFonts w:ascii="Calibri" w:hAnsi="Calibri"/>
          <w:sz w:val="20"/>
        </w:rPr>
      </w:pPr>
      <w:proofErr w:type="gramStart"/>
      <w:r w:rsidRPr="00B2009F">
        <w:rPr>
          <w:rFonts w:ascii="Calibri" w:hAnsi="Calibri"/>
          <w:sz w:val="20"/>
        </w:rPr>
        <w:t>dirt</w:t>
      </w:r>
      <w:proofErr w:type="gramEnd"/>
      <w:r w:rsidRPr="00B2009F">
        <w:rPr>
          <w:rFonts w:ascii="Calibri" w:hAnsi="Calibri"/>
          <w:sz w:val="20"/>
        </w:rPr>
        <w:t xml:space="preserve"> floor of the kitchen or on the ground outside.  Stones or bricks are used to support the pot.  Chimneys are non-existent.</w:t>
      </w:r>
      <w:r w:rsidRPr="00B2009F">
        <w:rPr>
          <w:rFonts w:ascii="Calibri" w:hAnsi="Calibri"/>
          <w:noProof/>
          <w:sz w:val="20"/>
          <w:lang w:val="en-US" w:eastAsia="zh-CN"/>
        </w:rPr>
        <w:t xml:space="preserve"> </w:t>
      </w:r>
    </w:p>
    <w:p w14:paraId="7E314EF5" w14:textId="77777777" w:rsidR="006E4509" w:rsidRDefault="006E4509" w:rsidP="00675CDA">
      <w:pPr>
        <w:ind w:right="567"/>
        <w:jc w:val="center"/>
        <w:rPr>
          <w:rFonts w:ascii="Calibri" w:hAnsi="Calibri"/>
          <w:b/>
          <w:sz w:val="20"/>
        </w:rPr>
      </w:pPr>
    </w:p>
    <w:p w14:paraId="44AF15D3" w14:textId="77777777" w:rsidR="006E4509" w:rsidRDefault="006E4509" w:rsidP="00675CDA">
      <w:pPr>
        <w:ind w:right="567"/>
        <w:jc w:val="center"/>
        <w:rPr>
          <w:rFonts w:ascii="Calibri" w:hAnsi="Calibri"/>
          <w:b/>
          <w:sz w:val="20"/>
        </w:rPr>
      </w:pPr>
    </w:p>
    <w:p w14:paraId="0BE50D0F" w14:textId="77777777" w:rsidR="006E4509" w:rsidRPr="00480967" w:rsidRDefault="006E4509" w:rsidP="00675CDA">
      <w:pPr>
        <w:ind w:right="567"/>
        <w:jc w:val="center"/>
        <w:rPr>
          <w:rFonts w:ascii="Calibri" w:hAnsi="Calibri"/>
          <w:b/>
          <w:sz w:val="20"/>
        </w:rPr>
      </w:pPr>
    </w:p>
    <w:p w14:paraId="35150165" w14:textId="2CC37854" w:rsidR="00675CDA" w:rsidRPr="000865EB" w:rsidRDefault="00675CDA" w:rsidP="00675CDA">
      <w:pPr>
        <w:numPr>
          <w:ilvl w:val="0"/>
          <w:numId w:val="35"/>
        </w:numPr>
        <w:ind w:right="567"/>
        <w:jc w:val="left"/>
        <w:rPr>
          <w:rFonts w:ascii="Calibri" w:hAnsi="Calibri"/>
          <w:sz w:val="20"/>
        </w:rPr>
      </w:pPr>
      <w:proofErr w:type="gramStart"/>
      <w:r w:rsidRPr="000865EB">
        <w:rPr>
          <w:rFonts w:ascii="Calibri" w:hAnsi="Calibri"/>
          <w:sz w:val="20"/>
        </w:rPr>
        <w:t>the</w:t>
      </w:r>
      <w:proofErr w:type="gramEnd"/>
      <w:r w:rsidRPr="000865EB">
        <w:rPr>
          <w:rFonts w:ascii="Calibri" w:hAnsi="Calibri"/>
          <w:sz w:val="20"/>
        </w:rPr>
        <w:t xml:space="preserve"> project stove is a single pot or multi pot portable or an </w:t>
      </w:r>
      <w:r w:rsidR="008F3F4A" w:rsidRPr="000865EB">
        <w:rPr>
          <w:rFonts w:ascii="Calibri" w:hAnsi="Calibri"/>
          <w:sz w:val="20"/>
        </w:rPr>
        <w:t>in</w:t>
      </w:r>
      <w:r w:rsidR="008F3F4A">
        <w:rPr>
          <w:rFonts w:ascii="Calibri" w:hAnsi="Calibri"/>
          <w:sz w:val="20"/>
        </w:rPr>
        <w:t xml:space="preserve"> </w:t>
      </w:r>
      <w:r w:rsidR="008F3F4A" w:rsidRPr="000865EB">
        <w:rPr>
          <w:rFonts w:ascii="Calibri" w:hAnsi="Calibri"/>
          <w:sz w:val="20"/>
        </w:rPr>
        <w:t>situ</w:t>
      </w:r>
      <w:r w:rsidRPr="000865EB">
        <w:rPr>
          <w:rFonts w:ascii="Calibri" w:hAnsi="Calibri"/>
          <w:sz w:val="20"/>
        </w:rPr>
        <w:t xml:space="preserve"> cookstove with a specified efficiency of at least 20%.  </w:t>
      </w:r>
    </w:p>
    <w:p w14:paraId="01E340BC" w14:textId="22441EA9" w:rsidR="00675CDA" w:rsidRPr="00594500" w:rsidRDefault="00675CDA" w:rsidP="006B6FC4">
      <w:pPr>
        <w:rPr>
          <w:rFonts w:asciiTheme="minorHAnsi" w:eastAsia="MS Mincho" w:hAnsiTheme="minorHAnsi" w:cstheme="minorHAnsi"/>
          <w:sz w:val="20"/>
        </w:rPr>
      </w:pPr>
      <w:r w:rsidRPr="00CA4B8D">
        <w:rPr>
          <w:rFonts w:ascii="Calibri" w:hAnsi="Calibri"/>
        </w:rPr>
        <w:cr/>
      </w:r>
      <w:r w:rsidRPr="00594500">
        <w:rPr>
          <w:rFonts w:asciiTheme="minorHAnsi" w:eastAsia="MS Mincho" w:hAnsiTheme="minorHAnsi" w:cstheme="minorHAnsi"/>
          <w:sz w:val="20"/>
        </w:rPr>
        <w:t xml:space="preserve">The project stove is a robust 2-burner stove equipped with combustion chamber, insulation, chimney and fuel shelf designed in partnership with Aprovecho Research Center. Efficiency tests were carried </w:t>
      </w:r>
      <w:proofErr w:type="gramStart"/>
      <w:r w:rsidRPr="00594500">
        <w:rPr>
          <w:rFonts w:asciiTheme="minorHAnsi" w:eastAsia="MS Mincho" w:hAnsiTheme="minorHAnsi" w:cstheme="minorHAnsi"/>
          <w:sz w:val="20"/>
        </w:rPr>
        <w:t>out  by</w:t>
      </w:r>
      <w:proofErr w:type="gramEnd"/>
      <w:r w:rsidRPr="00594500">
        <w:rPr>
          <w:rFonts w:asciiTheme="minorHAnsi" w:eastAsia="MS Mincho" w:hAnsiTheme="minorHAnsi" w:cstheme="minorHAnsi"/>
          <w:sz w:val="20"/>
        </w:rPr>
        <w:t xml:space="preserve"> Aprovecho in March 2014. The result was a thermal efficiency of 20.1%. </w:t>
      </w:r>
      <w:proofErr w:type="gramStart"/>
      <w:r w:rsidR="00594500" w:rsidRPr="00487A2F">
        <w:rPr>
          <w:rFonts w:asciiTheme="minorHAnsi" w:eastAsia="MS Mincho" w:hAnsiTheme="minorHAnsi" w:cstheme="minorHAnsi"/>
          <w:sz w:val="20"/>
        </w:rPr>
        <w:t xml:space="preserve">A </w:t>
      </w:r>
      <w:r w:rsidRPr="00487A2F">
        <w:rPr>
          <w:rFonts w:asciiTheme="minorHAnsi" w:eastAsia="MS Mincho" w:hAnsiTheme="minorHAnsi" w:cstheme="minorHAnsi"/>
          <w:sz w:val="20"/>
        </w:rPr>
        <w:t>NEW</w:t>
      </w:r>
      <w:proofErr w:type="gramEnd"/>
      <w:r w:rsidRPr="00487A2F">
        <w:rPr>
          <w:rFonts w:asciiTheme="minorHAnsi" w:eastAsia="MS Mincho" w:hAnsiTheme="minorHAnsi" w:cstheme="minorHAnsi"/>
          <w:sz w:val="20"/>
        </w:rPr>
        <w:t xml:space="preserve"> WATER BOILING TEST WITH 3 RUNS PERFORMED ON 3 </w:t>
      </w:r>
      <w:r w:rsidR="006E4509" w:rsidRPr="00487A2F">
        <w:rPr>
          <w:rFonts w:asciiTheme="minorHAnsi" w:eastAsia="MS Mincho" w:hAnsiTheme="minorHAnsi" w:cstheme="minorHAnsi"/>
          <w:sz w:val="20"/>
        </w:rPr>
        <w:t xml:space="preserve">RANDOMLY-SELECTED </w:t>
      </w:r>
      <w:r w:rsidRPr="00487A2F">
        <w:rPr>
          <w:rFonts w:asciiTheme="minorHAnsi" w:eastAsia="MS Mincho" w:hAnsiTheme="minorHAnsi" w:cstheme="minorHAnsi"/>
          <w:sz w:val="20"/>
        </w:rPr>
        <w:t>PROJECT STOVES WILL BE SUBMITTED AT FIRST VERIFICA</w:t>
      </w:r>
      <w:r w:rsidR="00594500" w:rsidRPr="00487A2F">
        <w:rPr>
          <w:rFonts w:asciiTheme="minorHAnsi" w:eastAsia="MS Mincho" w:hAnsiTheme="minorHAnsi" w:cstheme="minorHAnsi"/>
          <w:sz w:val="20"/>
        </w:rPr>
        <w:t>T</w:t>
      </w:r>
      <w:r w:rsidRPr="00487A2F">
        <w:rPr>
          <w:rFonts w:asciiTheme="minorHAnsi" w:eastAsia="MS Mincho" w:hAnsiTheme="minorHAnsi" w:cstheme="minorHAnsi"/>
          <w:sz w:val="20"/>
        </w:rPr>
        <w:t>ION.</w:t>
      </w:r>
      <w:r w:rsidR="00487A2F">
        <w:rPr>
          <w:rFonts w:asciiTheme="minorHAnsi" w:eastAsia="MS Mincho" w:hAnsiTheme="minorHAnsi" w:cstheme="minorHAnsi"/>
          <w:sz w:val="20"/>
        </w:rPr>
        <w:t xml:space="preserve"> Water Boiling Test performed by </w:t>
      </w:r>
      <w:proofErr w:type="spellStart"/>
      <w:r w:rsidR="00487A2F">
        <w:rPr>
          <w:rFonts w:asciiTheme="minorHAnsi" w:eastAsia="MS Mincho" w:hAnsiTheme="minorHAnsi" w:cstheme="minorHAnsi"/>
          <w:sz w:val="20"/>
        </w:rPr>
        <w:t>EcoTech</w:t>
      </w:r>
      <w:proofErr w:type="spellEnd"/>
      <w:r w:rsidR="00487A2F">
        <w:rPr>
          <w:rFonts w:asciiTheme="minorHAnsi" w:eastAsia="MS Mincho" w:hAnsiTheme="minorHAnsi" w:cstheme="minorHAnsi"/>
          <w:sz w:val="20"/>
        </w:rPr>
        <w:t xml:space="preserve"> </w:t>
      </w:r>
      <w:proofErr w:type="spellStart"/>
      <w:r w:rsidR="00487A2F">
        <w:rPr>
          <w:rFonts w:asciiTheme="minorHAnsi" w:eastAsia="MS Mincho" w:hAnsiTheme="minorHAnsi" w:cstheme="minorHAnsi"/>
          <w:sz w:val="20"/>
        </w:rPr>
        <w:t>Consultoria</w:t>
      </w:r>
      <w:proofErr w:type="spellEnd"/>
      <w:r w:rsidR="00487A2F">
        <w:rPr>
          <w:rFonts w:asciiTheme="minorHAnsi" w:eastAsia="MS Mincho" w:hAnsiTheme="minorHAnsi" w:cstheme="minorHAnsi"/>
          <w:sz w:val="20"/>
        </w:rPr>
        <w:t xml:space="preserve"> </w:t>
      </w:r>
      <w:proofErr w:type="spellStart"/>
      <w:r w:rsidR="00487A2F">
        <w:rPr>
          <w:rFonts w:asciiTheme="minorHAnsi" w:eastAsia="MS Mincho" w:hAnsiTheme="minorHAnsi" w:cstheme="minorHAnsi"/>
          <w:sz w:val="20"/>
        </w:rPr>
        <w:t>Ambiental</w:t>
      </w:r>
      <w:proofErr w:type="spellEnd"/>
      <w:r w:rsidR="00487A2F">
        <w:rPr>
          <w:rFonts w:asciiTheme="minorHAnsi" w:eastAsia="MS Mincho" w:hAnsiTheme="minorHAnsi" w:cstheme="minorHAnsi"/>
          <w:sz w:val="20"/>
        </w:rPr>
        <w:t xml:space="preserve"> in October 2017. Report and spreadsheet presented in Annex 3.</w:t>
      </w:r>
    </w:p>
    <w:p w14:paraId="063712E4" w14:textId="52C0BE08" w:rsidR="00675CDA" w:rsidRPr="006B6FC4" w:rsidRDefault="00675CDA" w:rsidP="006B6FC4">
      <w:pPr>
        <w:rPr>
          <w:rFonts w:ascii="Avenir Book" w:eastAsia="MS Mincho" w:hAnsi="Avenir Book"/>
        </w:rPr>
      </w:pPr>
    </w:p>
    <w:p w14:paraId="09DC56DA" w14:textId="0D63588E" w:rsidR="00675CDA" w:rsidRPr="00594500" w:rsidRDefault="00675CDA" w:rsidP="00675CDA">
      <w:pPr>
        <w:ind w:right="567"/>
        <w:rPr>
          <w:rFonts w:asciiTheme="minorHAnsi" w:hAnsiTheme="minorHAnsi" w:cstheme="minorHAnsi"/>
          <w:sz w:val="20"/>
        </w:rPr>
      </w:pPr>
    </w:p>
    <w:p w14:paraId="11192B1A" w14:textId="77777777" w:rsidR="00914AB6" w:rsidRPr="00FA792F" w:rsidRDefault="00914AB6" w:rsidP="00914AB6">
      <w:pPr>
        <w:pStyle w:val="BodyText5"/>
        <w:numPr>
          <w:ilvl w:val="0"/>
          <w:numId w:val="34"/>
        </w:numPr>
        <w:shd w:val="clear" w:color="auto" w:fill="auto"/>
        <w:tabs>
          <w:tab w:val="left" w:pos="726"/>
        </w:tabs>
        <w:spacing w:before="0"/>
        <w:ind w:right="200"/>
        <w:rPr>
          <w:rFonts w:asciiTheme="minorHAnsi" w:hAnsiTheme="minorHAnsi" w:cstheme="minorHAnsi"/>
          <w:sz w:val="20"/>
          <w:szCs w:val="20"/>
        </w:rPr>
      </w:pPr>
      <w:r w:rsidRPr="00FA792F">
        <w:rPr>
          <w:rStyle w:val="Bodytext0"/>
          <w:rFonts w:asciiTheme="minorHAnsi" w:hAnsiTheme="minorHAnsi" w:cstheme="minorHAnsi"/>
          <w:color w:val="000000"/>
          <w:sz w:val="20"/>
          <w:szCs w:val="20"/>
        </w:rPr>
        <w:lastRenderedPageBreak/>
        <w:t>The project boundary can be clearly identified, and the cookstoves counted in the proposed project activity are not included in any other voluntary market or CDM project activity (i.e. no double counting takes place). The project proponent must have a mechanism in place together with appropriate mitigation measures to prevent double counting.</w:t>
      </w:r>
    </w:p>
    <w:p w14:paraId="546AD22C" w14:textId="77777777" w:rsidR="004748CC" w:rsidRPr="00FA792F" w:rsidRDefault="00914AB6" w:rsidP="00914AB6">
      <w:pPr>
        <w:rPr>
          <w:rFonts w:asciiTheme="minorHAnsi" w:eastAsia="MS Mincho" w:hAnsiTheme="minorHAnsi" w:cstheme="minorHAnsi"/>
          <w:sz w:val="20"/>
        </w:rPr>
      </w:pPr>
      <w:r w:rsidRPr="00FA792F">
        <w:rPr>
          <w:rFonts w:asciiTheme="minorHAnsi" w:eastAsia="MS Mincho" w:hAnsiTheme="minorHAnsi" w:cstheme="minorHAnsi"/>
          <w:sz w:val="20"/>
        </w:rPr>
        <w:t>The cookstoves to be installed are exclusive to project GS6050.  Double-counting is avoided by uniquely identifying each stove through a series of data points in the Project Database, these bein</w:t>
      </w:r>
      <w:r w:rsidR="004748CC" w:rsidRPr="00FA792F">
        <w:rPr>
          <w:rFonts w:asciiTheme="minorHAnsi" w:eastAsia="MS Mincho" w:hAnsiTheme="minorHAnsi" w:cstheme="minorHAnsi"/>
          <w:sz w:val="20"/>
        </w:rPr>
        <w:t xml:space="preserve">g: </w:t>
      </w:r>
    </w:p>
    <w:p w14:paraId="7743CED4" w14:textId="77777777" w:rsidR="004748CC" w:rsidRPr="00FA792F" w:rsidRDefault="004748CC"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sz w:val="20"/>
          <w:szCs w:val="20"/>
        </w:rPr>
        <w:t>Full N</w:t>
      </w:r>
      <w:r w:rsidR="00914AB6" w:rsidRPr="00FA792F">
        <w:rPr>
          <w:rFonts w:asciiTheme="minorHAnsi" w:eastAsia="MS Mincho" w:hAnsiTheme="minorHAnsi" w:cstheme="minorHAnsi"/>
          <w:sz w:val="20"/>
          <w:szCs w:val="20"/>
        </w:rPr>
        <w:t>ame</w:t>
      </w:r>
    </w:p>
    <w:p w14:paraId="2A8948BF" w14:textId="77777777" w:rsidR="004748CC" w:rsidRPr="00FA792F" w:rsidRDefault="00914AB6"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i/>
          <w:sz w:val="20"/>
          <w:szCs w:val="20"/>
        </w:rPr>
        <w:t xml:space="preserve">RG – </w:t>
      </w:r>
      <w:proofErr w:type="spellStart"/>
      <w:r w:rsidRPr="00FA792F">
        <w:rPr>
          <w:rFonts w:asciiTheme="minorHAnsi" w:eastAsia="MS Mincho" w:hAnsiTheme="minorHAnsi" w:cstheme="minorHAnsi"/>
          <w:i/>
          <w:sz w:val="20"/>
          <w:szCs w:val="20"/>
        </w:rPr>
        <w:t>Registro</w:t>
      </w:r>
      <w:proofErr w:type="spellEnd"/>
      <w:r w:rsidRPr="00FA792F">
        <w:rPr>
          <w:rFonts w:asciiTheme="minorHAnsi" w:eastAsia="MS Mincho" w:hAnsiTheme="minorHAnsi" w:cstheme="minorHAnsi"/>
          <w:i/>
          <w:sz w:val="20"/>
          <w:szCs w:val="20"/>
        </w:rPr>
        <w:t xml:space="preserve"> </w:t>
      </w:r>
      <w:proofErr w:type="spellStart"/>
      <w:r w:rsidRPr="00FA792F">
        <w:rPr>
          <w:rFonts w:asciiTheme="minorHAnsi" w:eastAsia="MS Mincho" w:hAnsiTheme="minorHAnsi" w:cstheme="minorHAnsi"/>
          <w:i/>
          <w:sz w:val="20"/>
          <w:szCs w:val="20"/>
        </w:rPr>
        <w:t>Geral</w:t>
      </w:r>
      <w:proofErr w:type="spellEnd"/>
      <w:r w:rsidRPr="00FA792F">
        <w:rPr>
          <w:rFonts w:asciiTheme="minorHAnsi" w:eastAsia="MS Mincho" w:hAnsiTheme="minorHAnsi" w:cstheme="minorHAnsi"/>
          <w:sz w:val="20"/>
          <w:szCs w:val="20"/>
        </w:rPr>
        <w:t>, or national identification number, of the stove beneficiary –Note:  the Database field RG does not permit</w:t>
      </w:r>
      <w:r w:rsidR="004748CC" w:rsidRPr="00FA792F">
        <w:rPr>
          <w:rFonts w:asciiTheme="minorHAnsi" w:eastAsia="MS Mincho" w:hAnsiTheme="minorHAnsi" w:cstheme="minorHAnsi"/>
          <w:sz w:val="20"/>
          <w:szCs w:val="20"/>
        </w:rPr>
        <w:t xml:space="preserve"> repeat entries, therefore it is ensured that no two stoves can be owned by the same person </w:t>
      </w:r>
    </w:p>
    <w:p w14:paraId="1751E3BA" w14:textId="77777777" w:rsidR="004748CC" w:rsidRPr="00FA792F" w:rsidRDefault="004748CC"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sz w:val="20"/>
          <w:szCs w:val="20"/>
        </w:rPr>
        <w:t>Community and Municipality</w:t>
      </w:r>
    </w:p>
    <w:p w14:paraId="1FFEBA58" w14:textId="77777777" w:rsidR="004748CC" w:rsidRPr="00FA792F" w:rsidRDefault="004748CC"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sz w:val="20"/>
          <w:szCs w:val="20"/>
        </w:rPr>
        <w:t>GPS Location</w:t>
      </w:r>
    </w:p>
    <w:p w14:paraId="410A96C2" w14:textId="40E83F70" w:rsidR="004748CC" w:rsidRPr="00FA792F" w:rsidRDefault="004748CC"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sz w:val="20"/>
          <w:szCs w:val="20"/>
        </w:rPr>
        <w:t>Unique stove serial number automatically assigned by Microsoft Access</w:t>
      </w:r>
    </w:p>
    <w:p w14:paraId="7C1391FE" w14:textId="58662F4C" w:rsidR="004748CC" w:rsidRPr="00FA792F" w:rsidRDefault="004748CC" w:rsidP="00A52682">
      <w:pPr>
        <w:pStyle w:val="ListParagraph"/>
        <w:numPr>
          <w:ilvl w:val="0"/>
          <w:numId w:val="45"/>
        </w:numPr>
        <w:rPr>
          <w:rFonts w:asciiTheme="minorHAnsi" w:eastAsia="MS Mincho" w:hAnsiTheme="minorHAnsi" w:cstheme="minorHAnsi"/>
          <w:sz w:val="20"/>
          <w:szCs w:val="20"/>
        </w:rPr>
      </w:pPr>
      <w:r w:rsidRPr="00FA792F">
        <w:rPr>
          <w:rFonts w:asciiTheme="minorHAnsi" w:eastAsia="MS Mincho" w:hAnsiTheme="minorHAnsi" w:cstheme="minorHAnsi"/>
          <w:sz w:val="20"/>
          <w:szCs w:val="20"/>
        </w:rPr>
        <w:t>Terms of Authorization contract signed by each stove owner</w:t>
      </w:r>
    </w:p>
    <w:p w14:paraId="64FC9F23" w14:textId="1BD7091A" w:rsidR="00675CDA" w:rsidRPr="004748CC" w:rsidRDefault="00675CDA" w:rsidP="00914AB6">
      <w:pPr>
        <w:rPr>
          <w:rFonts w:asciiTheme="minorHAnsi" w:eastAsia="MS Mincho" w:hAnsiTheme="minorHAnsi" w:cstheme="minorHAnsi"/>
          <w:sz w:val="20"/>
        </w:rPr>
      </w:pPr>
      <w:r w:rsidRPr="004748CC">
        <w:rPr>
          <w:rFonts w:asciiTheme="minorHAnsi" w:eastAsia="MS Mincho" w:hAnsiTheme="minorHAnsi" w:cstheme="minorHAnsi"/>
          <w:sz w:val="20"/>
        </w:rPr>
        <w:t xml:space="preserve">The project boundary is clearly defined to be the municipalities of Cruz das Almas and </w:t>
      </w:r>
      <w:proofErr w:type="spellStart"/>
      <w:r w:rsidRPr="004748CC">
        <w:rPr>
          <w:rFonts w:asciiTheme="minorHAnsi" w:eastAsia="MS Mincho" w:hAnsiTheme="minorHAnsi" w:cstheme="minorHAnsi"/>
          <w:sz w:val="20"/>
        </w:rPr>
        <w:t>Nazaré</w:t>
      </w:r>
      <w:proofErr w:type="spellEnd"/>
      <w:r w:rsidRPr="004748CC">
        <w:rPr>
          <w:rFonts w:asciiTheme="minorHAnsi" w:eastAsia="MS Mincho" w:hAnsiTheme="minorHAnsi" w:cstheme="minorHAnsi"/>
          <w:sz w:val="20"/>
        </w:rPr>
        <w:t xml:space="preserve">, of the Recôncavo Region.  </w:t>
      </w:r>
    </w:p>
    <w:p w14:paraId="4A71F1E7" w14:textId="77777777" w:rsidR="00675CDA" w:rsidRPr="004748CC" w:rsidRDefault="00675CDA" w:rsidP="006E4509">
      <w:pPr>
        <w:rPr>
          <w:rFonts w:asciiTheme="minorHAnsi" w:hAnsiTheme="minorHAnsi" w:cstheme="minorHAnsi"/>
          <w:sz w:val="20"/>
        </w:rPr>
      </w:pPr>
    </w:p>
    <w:p w14:paraId="450BD0F8" w14:textId="77777777" w:rsidR="004748CC" w:rsidRPr="004748CC" w:rsidRDefault="004748CC" w:rsidP="00A52682">
      <w:pPr>
        <w:pStyle w:val="ListParagraph"/>
        <w:widowControl w:val="0"/>
        <w:numPr>
          <w:ilvl w:val="0"/>
          <w:numId w:val="44"/>
        </w:numPr>
        <w:tabs>
          <w:tab w:val="left" w:pos="730"/>
        </w:tabs>
        <w:spacing w:after="120" w:line="307" w:lineRule="exact"/>
        <w:ind w:left="0" w:right="680" w:firstLine="720"/>
        <w:contextualSpacing w:val="0"/>
        <w:rPr>
          <w:rStyle w:val="Bodytext0"/>
          <w:rFonts w:asciiTheme="minorHAnsi" w:hAnsiTheme="minorHAnsi" w:cstheme="minorHAnsi"/>
          <w:vanish/>
          <w:color w:val="000000"/>
          <w:sz w:val="20"/>
          <w:szCs w:val="20"/>
          <w:lang w:val="en-US" w:eastAsia="en-US"/>
        </w:rPr>
      </w:pPr>
    </w:p>
    <w:p w14:paraId="05230657" w14:textId="77777777" w:rsidR="004748CC" w:rsidRPr="004748CC" w:rsidRDefault="004748CC" w:rsidP="00A52682">
      <w:pPr>
        <w:pStyle w:val="ListParagraph"/>
        <w:widowControl w:val="0"/>
        <w:numPr>
          <w:ilvl w:val="1"/>
          <w:numId w:val="44"/>
        </w:numPr>
        <w:tabs>
          <w:tab w:val="left" w:pos="730"/>
        </w:tabs>
        <w:spacing w:after="120" w:line="307" w:lineRule="exact"/>
        <w:ind w:left="0" w:right="680" w:firstLine="720"/>
        <w:contextualSpacing w:val="0"/>
        <w:rPr>
          <w:rStyle w:val="Bodytext0"/>
          <w:rFonts w:asciiTheme="minorHAnsi" w:hAnsiTheme="minorHAnsi" w:cstheme="minorHAnsi"/>
          <w:vanish/>
          <w:color w:val="000000"/>
          <w:sz w:val="20"/>
          <w:szCs w:val="20"/>
          <w:lang w:val="en-US" w:eastAsia="en-US"/>
        </w:rPr>
      </w:pPr>
    </w:p>
    <w:p w14:paraId="2314D9ED" w14:textId="77777777" w:rsidR="004748CC" w:rsidRPr="004748CC" w:rsidRDefault="004748CC" w:rsidP="00A52682">
      <w:pPr>
        <w:pStyle w:val="ListParagraph"/>
        <w:widowControl w:val="0"/>
        <w:numPr>
          <w:ilvl w:val="1"/>
          <w:numId w:val="44"/>
        </w:numPr>
        <w:tabs>
          <w:tab w:val="left" w:pos="730"/>
        </w:tabs>
        <w:spacing w:after="120" w:line="307" w:lineRule="exact"/>
        <w:ind w:left="0" w:right="680" w:firstLine="720"/>
        <w:contextualSpacing w:val="0"/>
        <w:rPr>
          <w:rStyle w:val="Bodytext0"/>
          <w:rFonts w:asciiTheme="minorHAnsi" w:hAnsiTheme="minorHAnsi" w:cstheme="minorHAnsi"/>
          <w:vanish/>
          <w:color w:val="000000"/>
          <w:sz w:val="20"/>
          <w:szCs w:val="20"/>
          <w:lang w:val="en-US" w:eastAsia="en-US"/>
        </w:rPr>
      </w:pPr>
    </w:p>
    <w:p w14:paraId="7A5E7554" w14:textId="77777777" w:rsidR="004748CC" w:rsidRPr="004748CC" w:rsidRDefault="004748CC" w:rsidP="00A52682">
      <w:pPr>
        <w:pStyle w:val="ListParagraph"/>
        <w:widowControl w:val="0"/>
        <w:numPr>
          <w:ilvl w:val="2"/>
          <w:numId w:val="44"/>
        </w:numPr>
        <w:tabs>
          <w:tab w:val="left" w:pos="730"/>
        </w:tabs>
        <w:spacing w:after="120" w:line="307" w:lineRule="exact"/>
        <w:ind w:left="2160" w:right="680" w:hanging="720"/>
        <w:contextualSpacing w:val="0"/>
        <w:rPr>
          <w:rStyle w:val="Bodytext0"/>
          <w:rFonts w:asciiTheme="minorHAnsi" w:hAnsiTheme="minorHAnsi" w:cstheme="minorHAnsi"/>
          <w:vanish/>
          <w:color w:val="000000"/>
          <w:sz w:val="20"/>
          <w:szCs w:val="20"/>
          <w:lang w:val="en-US" w:eastAsia="en-US"/>
        </w:rPr>
      </w:pPr>
    </w:p>
    <w:p w14:paraId="5C6DB224" w14:textId="77777777" w:rsidR="004748CC" w:rsidRPr="004748CC" w:rsidRDefault="004748CC" w:rsidP="00A52682">
      <w:pPr>
        <w:pStyle w:val="ListParagraph"/>
        <w:widowControl w:val="0"/>
        <w:numPr>
          <w:ilvl w:val="2"/>
          <w:numId w:val="44"/>
        </w:numPr>
        <w:tabs>
          <w:tab w:val="left" w:pos="730"/>
        </w:tabs>
        <w:spacing w:after="120" w:line="307" w:lineRule="exact"/>
        <w:ind w:left="2160" w:right="680" w:hanging="720"/>
        <w:contextualSpacing w:val="0"/>
        <w:rPr>
          <w:rStyle w:val="Bodytext0"/>
          <w:rFonts w:asciiTheme="minorHAnsi" w:hAnsiTheme="minorHAnsi" w:cstheme="minorHAnsi"/>
          <w:vanish/>
          <w:color w:val="000000"/>
          <w:sz w:val="20"/>
          <w:szCs w:val="20"/>
          <w:lang w:val="en-US" w:eastAsia="en-US"/>
        </w:rPr>
      </w:pPr>
    </w:p>
    <w:p w14:paraId="1C5BE9ED" w14:textId="36B2F0E7" w:rsidR="004748CC" w:rsidRPr="004748CC" w:rsidRDefault="004748CC" w:rsidP="00A52682">
      <w:pPr>
        <w:pStyle w:val="BodyText5"/>
        <w:numPr>
          <w:ilvl w:val="2"/>
          <w:numId w:val="44"/>
        </w:numPr>
        <w:shd w:val="clear" w:color="auto" w:fill="auto"/>
        <w:tabs>
          <w:tab w:val="left" w:pos="730"/>
        </w:tabs>
        <w:spacing w:before="0"/>
        <w:ind w:left="1100" w:right="680" w:hanging="720"/>
        <w:rPr>
          <w:rStyle w:val="Bodytext0"/>
          <w:rFonts w:asciiTheme="minorHAnsi" w:hAnsiTheme="minorHAnsi" w:cstheme="minorHAnsi"/>
          <w:sz w:val="20"/>
          <w:szCs w:val="20"/>
          <w:shd w:val="clear" w:color="auto" w:fill="auto"/>
        </w:rPr>
      </w:pPr>
      <w:r w:rsidRPr="004748CC">
        <w:rPr>
          <w:rStyle w:val="Bodytext0"/>
          <w:rFonts w:asciiTheme="minorHAnsi" w:hAnsiTheme="minorHAnsi" w:cstheme="minorHAnsi"/>
          <w:color w:val="000000"/>
          <w:sz w:val="20"/>
          <w:szCs w:val="20"/>
        </w:rPr>
        <w:t>The project proponent must clearly communicate if the entity is claiming the ownership rights to sell the emission reductions resulting from the project activity. This must be communicated to the cookstoves producers, retailers and end users by contract or clear written assertions in the transaction paperwork.</w:t>
      </w:r>
    </w:p>
    <w:p w14:paraId="2F1F1BD9" w14:textId="2384E724" w:rsidR="004748CC" w:rsidRDefault="00FA792F" w:rsidP="004748CC">
      <w:pPr>
        <w:pStyle w:val="BodyText5"/>
        <w:shd w:val="clear" w:color="auto" w:fill="auto"/>
        <w:tabs>
          <w:tab w:val="left" w:pos="730"/>
        </w:tabs>
        <w:spacing w:before="0"/>
        <w:ind w:right="680" w:firstLine="0"/>
        <w:rPr>
          <w:rFonts w:asciiTheme="minorHAnsi" w:eastAsia="MS Mincho" w:hAnsiTheme="minorHAnsi" w:cstheme="minorHAnsi"/>
          <w:sz w:val="20"/>
          <w:szCs w:val="20"/>
        </w:rPr>
      </w:pPr>
      <w:r w:rsidRPr="004748CC">
        <w:rPr>
          <w:rFonts w:asciiTheme="minorHAnsi" w:eastAsia="MS Mincho" w:hAnsiTheme="minorHAnsi" w:cstheme="minorHAnsi"/>
          <w:noProof/>
          <w:sz w:val="20"/>
          <w:szCs w:val="20"/>
          <w:lang w:val="pt-BR" w:eastAsia="zh-CN"/>
        </w:rPr>
        <w:drawing>
          <wp:anchor distT="0" distB="0" distL="114300" distR="114300" simplePos="0" relativeHeight="251707392" behindDoc="0" locked="0" layoutInCell="1" allowOverlap="1" wp14:anchorId="5201C7BE" wp14:editId="300BA63B">
            <wp:simplePos x="0" y="0"/>
            <wp:positionH relativeFrom="column">
              <wp:posOffset>4070985</wp:posOffset>
            </wp:positionH>
            <wp:positionV relativeFrom="paragraph">
              <wp:posOffset>1198880</wp:posOffset>
            </wp:positionV>
            <wp:extent cx="1790700" cy="3138805"/>
            <wp:effectExtent l="0" t="0" r="0" b="4445"/>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ia.jpg"/>
                    <pic:cNvPicPr/>
                  </pic:nvPicPr>
                  <pic:blipFill>
                    <a:blip r:embed="rId25">
                      <a:extLst>
                        <a:ext uri="{28A0092B-C50C-407E-A947-70E740481C1C}">
                          <a14:useLocalDpi xmlns:a14="http://schemas.microsoft.com/office/drawing/2010/main" val="0"/>
                        </a:ext>
                      </a:extLst>
                    </a:blip>
                    <a:stretch>
                      <a:fillRect/>
                    </a:stretch>
                  </pic:blipFill>
                  <pic:spPr>
                    <a:xfrm>
                      <a:off x="0" y="0"/>
                      <a:ext cx="1790700" cy="3138805"/>
                    </a:xfrm>
                    <a:prstGeom prst="rect">
                      <a:avLst/>
                    </a:prstGeom>
                  </pic:spPr>
                </pic:pic>
              </a:graphicData>
            </a:graphic>
            <wp14:sizeRelH relativeFrom="page">
              <wp14:pctWidth>0</wp14:pctWidth>
            </wp14:sizeRelH>
            <wp14:sizeRelV relativeFrom="page">
              <wp14:pctHeight>0</wp14:pctHeight>
            </wp14:sizeRelV>
          </wp:anchor>
        </w:drawing>
      </w:r>
      <w:r w:rsidR="004748CC">
        <w:rPr>
          <w:rFonts w:asciiTheme="minorHAnsi" w:eastAsia="MS Mincho" w:hAnsiTheme="minorHAnsi" w:cstheme="minorHAnsi"/>
          <w:sz w:val="20"/>
          <w:szCs w:val="20"/>
        </w:rPr>
        <w:t xml:space="preserve">The </w:t>
      </w:r>
      <w:r w:rsidR="004748CC" w:rsidRPr="004748CC">
        <w:rPr>
          <w:rFonts w:asciiTheme="minorHAnsi" w:eastAsia="MS Mincho" w:hAnsiTheme="minorHAnsi" w:cstheme="minorHAnsi"/>
          <w:sz w:val="20"/>
          <w:szCs w:val="20"/>
        </w:rPr>
        <w:t xml:space="preserve">transfer of ownership of credits is made transparent through written contracts. Each project beneficiary signs a contract, the terms of the Authorization and Transfer of Carbon Credits Rights, transferring the ownership rights to the carbon credits to Instituto Perene. The cookstove end-users are fully aware of and willing to give up their rights on emission </w:t>
      </w:r>
      <w:proofErr w:type="gramStart"/>
      <w:r w:rsidR="004748CC" w:rsidRPr="004748CC">
        <w:rPr>
          <w:rFonts w:asciiTheme="minorHAnsi" w:eastAsia="MS Mincho" w:hAnsiTheme="minorHAnsi" w:cstheme="minorHAnsi"/>
          <w:sz w:val="20"/>
          <w:szCs w:val="20"/>
        </w:rPr>
        <w:t>reductions,</w:t>
      </w:r>
      <w:proofErr w:type="gramEnd"/>
      <w:r w:rsidR="004748CC" w:rsidRPr="004748CC">
        <w:rPr>
          <w:rFonts w:asciiTheme="minorHAnsi" w:eastAsia="MS Mincho" w:hAnsiTheme="minorHAnsi" w:cstheme="minorHAnsi"/>
          <w:sz w:val="20"/>
          <w:szCs w:val="20"/>
        </w:rPr>
        <w:t xml:space="preserve"> and this has been documented through video footage of the stakeholder meetings.</w:t>
      </w:r>
      <w:r w:rsidR="004748CC">
        <w:rPr>
          <w:rFonts w:asciiTheme="minorHAnsi" w:eastAsia="MS Mincho" w:hAnsiTheme="minorHAnsi" w:cstheme="minorHAnsi"/>
          <w:sz w:val="20"/>
          <w:szCs w:val="20"/>
        </w:rPr>
        <w:t xml:space="preserve">  The </w:t>
      </w:r>
      <w:r w:rsidR="005B580C">
        <w:rPr>
          <w:rFonts w:asciiTheme="minorHAnsi" w:eastAsia="MS Mincho" w:hAnsiTheme="minorHAnsi" w:cstheme="minorHAnsi"/>
          <w:sz w:val="20"/>
          <w:szCs w:val="20"/>
        </w:rPr>
        <w:t>text of the Agreement is below:</w:t>
      </w:r>
    </w:p>
    <w:p w14:paraId="4325596F" w14:textId="1392A0E7" w:rsidR="00845D92" w:rsidRDefault="00845D92" w:rsidP="004748CC">
      <w:pPr>
        <w:pStyle w:val="BodyText5"/>
        <w:shd w:val="clear" w:color="auto" w:fill="auto"/>
        <w:tabs>
          <w:tab w:val="left" w:pos="730"/>
        </w:tabs>
        <w:spacing w:before="0"/>
        <w:ind w:right="680" w:firstLine="0"/>
        <w:rPr>
          <w:rFonts w:asciiTheme="minorHAnsi" w:eastAsia="MS Mincho" w:hAnsiTheme="minorHAnsi" w:cstheme="minorHAnsi"/>
          <w:sz w:val="20"/>
          <w:szCs w:val="20"/>
        </w:rPr>
      </w:pPr>
    </w:p>
    <w:p w14:paraId="0AE4CACC" w14:textId="4AD55008" w:rsidR="00845D92" w:rsidRDefault="00845D92" w:rsidP="004748CC">
      <w:pPr>
        <w:pStyle w:val="BodyText5"/>
        <w:shd w:val="clear" w:color="auto" w:fill="auto"/>
        <w:tabs>
          <w:tab w:val="left" w:pos="730"/>
        </w:tabs>
        <w:spacing w:before="0"/>
        <w:ind w:right="680" w:firstLine="0"/>
        <w:rPr>
          <w:rStyle w:val="Bodytext0"/>
          <w:rFonts w:asciiTheme="minorHAnsi" w:hAnsiTheme="minorHAnsi" w:cstheme="minorHAnsi"/>
          <w:color w:val="000000"/>
          <w:sz w:val="20"/>
          <w:szCs w:val="20"/>
        </w:rPr>
      </w:pPr>
    </w:p>
    <w:p w14:paraId="577C1D09" w14:textId="77777777" w:rsidR="004748CC" w:rsidRPr="004748CC" w:rsidRDefault="004748CC" w:rsidP="004748CC">
      <w:pPr>
        <w:pStyle w:val="BodyText5"/>
        <w:shd w:val="clear" w:color="auto" w:fill="auto"/>
        <w:tabs>
          <w:tab w:val="left" w:pos="730"/>
        </w:tabs>
        <w:spacing w:before="0"/>
        <w:ind w:right="680" w:firstLine="0"/>
        <w:rPr>
          <w:rStyle w:val="Bodytext0"/>
          <w:rFonts w:asciiTheme="minorHAnsi" w:hAnsiTheme="minorHAnsi" w:cstheme="minorHAnsi"/>
          <w:sz w:val="20"/>
          <w:szCs w:val="20"/>
          <w:shd w:val="clear" w:color="auto" w:fill="auto"/>
        </w:rPr>
      </w:pPr>
    </w:p>
    <w:p w14:paraId="42661F24" w14:textId="77777777" w:rsidR="004748CC" w:rsidRPr="004748CC" w:rsidRDefault="004748CC" w:rsidP="00A52682">
      <w:pPr>
        <w:pStyle w:val="ListParagraph"/>
        <w:numPr>
          <w:ilvl w:val="0"/>
          <w:numId w:val="46"/>
        </w:numPr>
        <w:rPr>
          <w:rFonts w:asciiTheme="minorHAnsi" w:eastAsia="MS Mincho" w:hAnsiTheme="minorHAnsi" w:cstheme="minorHAnsi"/>
          <w:sz w:val="20"/>
        </w:rPr>
      </w:pPr>
      <w:r w:rsidRPr="004748CC">
        <w:rPr>
          <w:rStyle w:val="Bodytext0"/>
          <w:rFonts w:asciiTheme="minorHAnsi" w:hAnsiTheme="minorHAnsi" w:cstheme="minorHAnsi"/>
          <w:color w:val="000000"/>
          <w:sz w:val="20"/>
          <w:szCs w:val="20"/>
          <w:lang w:val="en-US"/>
        </w:rPr>
        <w:t>The use of the baseline cookstove, as a backup or auxiliary technology, in parallel with the improved cookstove introduced by the project activity is permitted as long as a mechanism is put into place to encourage the removal of the old cookstove (e.g. a discounted price for the improved cookstove) and there is a definitive discontinuity of its use.</w:t>
      </w:r>
    </w:p>
    <w:p w14:paraId="1B26039A" w14:textId="77777777" w:rsidR="004748CC" w:rsidRPr="004748CC" w:rsidRDefault="004748CC" w:rsidP="004748CC">
      <w:pPr>
        <w:pStyle w:val="BodyText5"/>
        <w:shd w:val="clear" w:color="auto" w:fill="auto"/>
        <w:tabs>
          <w:tab w:val="left" w:pos="730"/>
        </w:tabs>
        <w:spacing w:before="0"/>
        <w:ind w:left="1100" w:right="680" w:firstLine="0"/>
        <w:rPr>
          <w:rFonts w:asciiTheme="minorHAnsi" w:hAnsiTheme="minorHAnsi" w:cstheme="minorHAnsi"/>
          <w:sz w:val="20"/>
          <w:szCs w:val="20"/>
        </w:rPr>
      </w:pPr>
    </w:p>
    <w:p w14:paraId="7757E8D7" w14:textId="77777777" w:rsidR="004748CC" w:rsidRPr="004748CC" w:rsidRDefault="004748CC" w:rsidP="006E4509">
      <w:pPr>
        <w:rPr>
          <w:rFonts w:asciiTheme="minorHAnsi" w:eastAsia="MS Mincho" w:hAnsiTheme="minorHAnsi" w:cstheme="minorHAnsi"/>
          <w:sz w:val="20"/>
        </w:rPr>
      </w:pPr>
    </w:p>
    <w:p w14:paraId="1059F9AC" w14:textId="077817C5" w:rsidR="00675CDA" w:rsidRDefault="00675CDA" w:rsidP="006E4509">
      <w:pPr>
        <w:rPr>
          <w:rFonts w:asciiTheme="minorHAnsi" w:eastAsia="MS Mincho" w:hAnsiTheme="minorHAnsi" w:cstheme="minorHAnsi"/>
          <w:sz w:val="20"/>
        </w:rPr>
      </w:pPr>
      <w:r w:rsidRPr="004748CC">
        <w:rPr>
          <w:rFonts w:asciiTheme="minorHAnsi" w:eastAsia="MS Mincho" w:hAnsiTheme="minorHAnsi" w:cstheme="minorHAnsi"/>
          <w:sz w:val="20"/>
        </w:rPr>
        <w:t xml:space="preserve"> </w:t>
      </w:r>
      <w:r w:rsidR="009263BE">
        <w:rPr>
          <w:rFonts w:asciiTheme="minorHAnsi" w:eastAsia="MS Mincho" w:hAnsiTheme="minorHAnsi" w:cstheme="minorHAnsi"/>
          <w:sz w:val="20"/>
        </w:rPr>
        <w:t xml:space="preserve">Experience in the previous 7,000 households benefitted </w:t>
      </w:r>
      <w:proofErr w:type="gramStart"/>
      <w:r w:rsidR="009263BE">
        <w:rPr>
          <w:rFonts w:asciiTheme="minorHAnsi" w:eastAsia="MS Mincho" w:hAnsiTheme="minorHAnsi" w:cstheme="minorHAnsi"/>
          <w:sz w:val="20"/>
        </w:rPr>
        <w:t>by  Perene</w:t>
      </w:r>
      <w:proofErr w:type="gramEnd"/>
      <w:r w:rsidR="009263BE">
        <w:rPr>
          <w:rFonts w:asciiTheme="minorHAnsi" w:eastAsia="MS Mincho" w:hAnsiTheme="minorHAnsi" w:cstheme="minorHAnsi"/>
          <w:sz w:val="20"/>
        </w:rPr>
        <w:t xml:space="preserve"> cookstove projects has shown that baseline stove use is extremely rare once the efficient cookstove has been installed.  Mechanisms to discourage baseline use include:  dismantling of the baseline stove during construction, frequently the new stove is built on top of the old stove location, frequent monitoring visits to observe stove use pattern.  Reality shows, however, that stove users avoid returning to baseline stove use mainly out of a strong preference for the new stove, which </w:t>
      </w:r>
      <w:proofErr w:type="spellStart"/>
      <w:r w:rsidR="00CE145A" w:rsidRPr="00CE145A">
        <w:rPr>
          <w:rFonts w:asciiTheme="minorHAnsi" w:eastAsia="MS Mincho" w:hAnsiTheme="minorHAnsi" w:cstheme="minorHAnsi"/>
          <w:sz w:val="20"/>
        </w:rPr>
        <w:t>which</w:t>
      </w:r>
      <w:proofErr w:type="spellEnd"/>
      <w:r w:rsidR="00CE145A" w:rsidRPr="00CE145A">
        <w:rPr>
          <w:rFonts w:asciiTheme="minorHAnsi" w:eastAsia="MS Mincho" w:hAnsiTheme="minorHAnsi" w:cstheme="minorHAnsi"/>
          <w:sz w:val="20"/>
        </w:rPr>
        <w:t xml:space="preserve"> use less wood, lead to significantly cleaner air in the home and are much more comfortable to cook on as they are elevated, whereas traditional stoves are on the ground and cooks have to bend over to add fuel, stir food, place and remove pots</w:t>
      </w:r>
      <w:r w:rsidR="00CE145A">
        <w:rPr>
          <w:rFonts w:asciiTheme="minorHAnsi" w:eastAsia="MS Mincho" w:hAnsiTheme="minorHAnsi" w:cstheme="minorHAnsi"/>
          <w:sz w:val="20"/>
        </w:rPr>
        <w:t>.</w:t>
      </w:r>
      <w:r w:rsidR="009263BE">
        <w:rPr>
          <w:rFonts w:asciiTheme="minorHAnsi" w:eastAsia="MS Mincho" w:hAnsiTheme="minorHAnsi" w:cstheme="minorHAnsi"/>
          <w:sz w:val="20"/>
        </w:rPr>
        <w:t xml:space="preserve">  Monitoring surveys include a question about baseline stove use, and it has been </w:t>
      </w:r>
      <w:proofErr w:type="spellStart"/>
      <w:r w:rsidR="009263BE">
        <w:rPr>
          <w:rFonts w:asciiTheme="minorHAnsi" w:eastAsia="MS Mincho" w:hAnsiTheme="minorHAnsi" w:cstheme="minorHAnsi"/>
          <w:sz w:val="20"/>
        </w:rPr>
        <w:t>consistenly</w:t>
      </w:r>
      <w:proofErr w:type="spellEnd"/>
      <w:r w:rsidR="009263BE">
        <w:rPr>
          <w:rFonts w:asciiTheme="minorHAnsi" w:eastAsia="MS Mincho" w:hAnsiTheme="minorHAnsi" w:cstheme="minorHAnsi"/>
          <w:sz w:val="20"/>
        </w:rPr>
        <w:t xml:space="preserve"> found that baseline use</w:t>
      </w:r>
      <w:r w:rsidR="00DF3E6A">
        <w:rPr>
          <w:rFonts w:asciiTheme="minorHAnsi" w:eastAsia="MS Mincho" w:hAnsiTheme="minorHAnsi" w:cstheme="minorHAnsi"/>
          <w:sz w:val="20"/>
        </w:rPr>
        <w:t>, with few exceptions,</w:t>
      </w:r>
      <w:r w:rsidR="009263BE">
        <w:rPr>
          <w:rFonts w:asciiTheme="minorHAnsi" w:eastAsia="MS Mincho" w:hAnsiTheme="minorHAnsi" w:cstheme="minorHAnsi"/>
          <w:sz w:val="20"/>
        </w:rPr>
        <w:t xml:space="preserve"> only occurs in the same households in </w:t>
      </w:r>
      <w:r w:rsidR="009263BE">
        <w:rPr>
          <w:rFonts w:asciiTheme="minorHAnsi" w:eastAsia="MS Mincho" w:hAnsiTheme="minorHAnsi" w:cstheme="minorHAnsi"/>
          <w:sz w:val="20"/>
        </w:rPr>
        <w:lastRenderedPageBreak/>
        <w:t>which the project stove is no longer operating.  Parallel use of baseline stoves and project stoves has been very low – generally less than 3% (refer to Monitoring Reports GS 832 and GS 1028).</w:t>
      </w:r>
    </w:p>
    <w:p w14:paraId="13B9FCB5" w14:textId="19A26E2E" w:rsidR="00CE145A" w:rsidRPr="004748CC" w:rsidRDefault="00CE145A" w:rsidP="006E4509">
      <w:pPr>
        <w:rPr>
          <w:rFonts w:asciiTheme="minorHAnsi" w:eastAsia="MS Mincho" w:hAnsiTheme="minorHAnsi" w:cstheme="minorHAnsi"/>
          <w:sz w:val="20"/>
        </w:rPr>
      </w:pPr>
      <w:r w:rsidRPr="00546AE8">
        <w:rPr>
          <w:rFonts w:ascii="Avenir Book" w:eastAsia="Arial" w:hAnsi="Avenir Book" w:cs="Arial"/>
          <w:sz w:val="17"/>
        </w:rPr>
        <w:t>.</w:t>
      </w:r>
    </w:p>
    <w:p w14:paraId="66CBEB49" w14:textId="17B87080" w:rsidR="00675CDA" w:rsidRPr="004748CC" w:rsidRDefault="00675CDA" w:rsidP="00675CDA">
      <w:pPr>
        <w:rPr>
          <w:rFonts w:asciiTheme="minorHAnsi" w:hAnsiTheme="minorHAnsi" w:cstheme="minorHAnsi"/>
          <w:sz w:val="20"/>
        </w:rPr>
      </w:pPr>
    </w:p>
    <w:p w14:paraId="176E8562"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Project boundary</w:t>
      </w:r>
      <w:bookmarkEnd w:id="10"/>
    </w:p>
    <w:p w14:paraId="05FFBC79" w14:textId="77777777" w:rsidR="00675CDA" w:rsidRDefault="00675CDA" w:rsidP="00675CDA">
      <w:pPr>
        <w:pStyle w:val="SDMPDDPoASubSection1"/>
        <w:tabs>
          <w:tab w:val="clear" w:pos="1474"/>
        </w:tabs>
        <w:rPr>
          <w:rFonts w:ascii="Avenir Book" w:hAnsi="Avenir Book"/>
          <w:b w:val="0"/>
          <w:i/>
        </w:rPr>
      </w:pPr>
      <w:r w:rsidRPr="007C1D64">
        <w:rPr>
          <w:rFonts w:ascii="Avenir Book" w:hAnsi="Avenir Book"/>
        </w:rPr>
        <w:t xml:space="preserve">&gt;&gt; </w:t>
      </w:r>
      <w:r w:rsidRPr="007C1D64">
        <w:rPr>
          <w:rFonts w:ascii="Avenir Book" w:hAnsi="Avenir Book"/>
          <w:b w:val="0"/>
          <w:i/>
        </w:rPr>
        <w:t>(Present a flow diagram of the project boundary, physically delineating the project, based on the description provided in section A.5 above.)</w:t>
      </w:r>
    </w:p>
    <w:p w14:paraId="3D4AEF8F" w14:textId="4DEEECEB" w:rsidR="000865EB" w:rsidRDefault="000865EB" w:rsidP="000D7B02"/>
    <w:p w14:paraId="0BA1707C" w14:textId="21C8BB34" w:rsidR="000865EB" w:rsidRDefault="000865EB" w:rsidP="000D7B02">
      <w:r>
        <w:rPr>
          <w:noProof/>
          <w:lang w:val="pt-BR" w:eastAsia="zh-CN"/>
        </w:rPr>
        <mc:AlternateContent>
          <mc:Choice Requires="wpg">
            <w:drawing>
              <wp:anchor distT="0" distB="0" distL="114300" distR="114300" simplePos="0" relativeHeight="251696128" behindDoc="0" locked="0" layoutInCell="1" allowOverlap="1" wp14:anchorId="2CC2754F" wp14:editId="49444099">
                <wp:simplePos x="0" y="0"/>
                <wp:positionH relativeFrom="column">
                  <wp:posOffset>89535</wp:posOffset>
                </wp:positionH>
                <wp:positionV relativeFrom="paragraph">
                  <wp:posOffset>158750</wp:posOffset>
                </wp:positionV>
                <wp:extent cx="5655945" cy="3186430"/>
                <wp:effectExtent l="0" t="0" r="1905" b="0"/>
                <wp:wrapTopAndBottom/>
                <wp:docPr id="681" name="Group 681"/>
                <wp:cNvGraphicFramePr/>
                <a:graphic xmlns:a="http://schemas.openxmlformats.org/drawingml/2006/main">
                  <a:graphicData uri="http://schemas.microsoft.com/office/word/2010/wordprocessingGroup">
                    <wpg:wgp>
                      <wpg:cNvGrpSpPr/>
                      <wpg:grpSpPr>
                        <a:xfrm>
                          <a:off x="0" y="0"/>
                          <a:ext cx="5655945" cy="3186430"/>
                          <a:chOff x="0" y="0"/>
                          <a:chExt cx="5655945" cy="3186430"/>
                        </a:xfrm>
                      </wpg:grpSpPr>
                      <wpg:grpSp>
                        <wpg:cNvPr id="680" name="Group 680"/>
                        <wpg:cNvGrpSpPr/>
                        <wpg:grpSpPr>
                          <a:xfrm>
                            <a:off x="0" y="0"/>
                            <a:ext cx="5655945" cy="3186430"/>
                            <a:chOff x="0" y="0"/>
                            <a:chExt cx="5656270" cy="3186932"/>
                          </a:xfrm>
                        </wpg:grpSpPr>
                        <pic:pic xmlns:pic="http://schemas.openxmlformats.org/drawingml/2006/picture">
                          <pic:nvPicPr>
                            <pic:cNvPr id="4" name="Picture 60"/>
                            <pic:cNvPicPr>
                              <a:picLocks noChangeAspect="1"/>
                            </pic:cNvPicPr>
                          </pic:nvPicPr>
                          <pic:blipFill rotWithShape="1">
                            <a:blip r:embed="rId26">
                              <a:extLst>
                                <a:ext uri="{28A0092B-C50C-407E-A947-70E740481C1C}">
                                  <a14:useLocalDpi xmlns:a14="http://schemas.microsoft.com/office/drawing/2010/main" val="0"/>
                                </a:ext>
                              </a:extLst>
                            </a:blip>
                            <a:srcRect r="20202"/>
                            <a:stretch/>
                          </pic:blipFill>
                          <pic:spPr bwMode="auto">
                            <a:xfrm>
                              <a:off x="0" y="0"/>
                              <a:ext cx="4749209" cy="3125972"/>
                            </a:xfrm>
                            <a:prstGeom prst="rect">
                              <a:avLst/>
                            </a:prstGeom>
                            <a:noFill/>
                            <a:ln>
                              <a:noFill/>
                            </a:ln>
                            <a:extLst>
                              <a:ext uri="{53640926-AAD7-44D8-BBD7-CCE9431645EC}">
                                <a14:shadowObscured xmlns:a14="http://schemas.microsoft.com/office/drawing/2010/main"/>
                              </a:ext>
                            </a:extLst>
                          </pic:spPr>
                        </pic:pic>
                        <wpg:grpSp>
                          <wpg:cNvPr id="679" name="Group 679"/>
                          <wpg:cNvGrpSpPr/>
                          <wpg:grpSpPr>
                            <a:xfrm>
                              <a:off x="1807535" y="77972"/>
                              <a:ext cx="3848735" cy="3108960"/>
                              <a:chOff x="0" y="0"/>
                              <a:chExt cx="3849278" cy="3109249"/>
                            </a:xfrm>
                          </wpg:grpSpPr>
                          <wpg:grpSp>
                            <wpg:cNvPr id="678" name="Group 678"/>
                            <wpg:cNvGrpSpPr/>
                            <wpg:grpSpPr>
                              <a:xfrm>
                                <a:off x="0" y="106325"/>
                                <a:ext cx="3849278" cy="3002924"/>
                                <a:chOff x="0" y="0"/>
                                <a:chExt cx="3849278" cy="3002924"/>
                              </a:xfrm>
                            </wpg:grpSpPr>
                            <wpg:grpSp>
                              <wpg:cNvPr id="677" name="Group 677"/>
                              <wpg:cNvGrpSpPr/>
                              <wpg:grpSpPr>
                                <a:xfrm>
                                  <a:off x="836428" y="0"/>
                                  <a:ext cx="3012850" cy="3002924"/>
                                  <a:chOff x="0" y="0"/>
                                  <a:chExt cx="3012850" cy="3002924"/>
                                </a:xfrm>
                              </wpg:grpSpPr>
                              <wpg:grpSp>
                                <wpg:cNvPr id="676" name="Group 676"/>
                                <wpg:cNvGrpSpPr/>
                                <wpg:grpSpPr>
                                  <a:xfrm>
                                    <a:off x="0" y="0"/>
                                    <a:ext cx="2679095" cy="2942029"/>
                                    <a:chOff x="0" y="0"/>
                                    <a:chExt cx="2679095" cy="2942029"/>
                                  </a:xfrm>
                                </wpg:grpSpPr>
                                <wpg:grpSp>
                                  <wpg:cNvPr id="675" name="Group 675"/>
                                  <wpg:cNvGrpSpPr/>
                                  <wpg:grpSpPr>
                                    <a:xfrm>
                                      <a:off x="0" y="0"/>
                                      <a:ext cx="2679095" cy="2768600"/>
                                      <a:chOff x="0" y="0"/>
                                      <a:chExt cx="2679095" cy="2768600"/>
                                    </a:xfrm>
                                  </wpg:grpSpPr>
                                  <wpg:grpSp>
                                    <wpg:cNvPr id="11" name="Group 17"/>
                                    <wpg:cNvGrpSpPr>
                                      <a:grpSpLocks/>
                                    </wpg:cNvGrpSpPr>
                                    <wpg:grpSpPr bwMode="auto">
                                      <a:xfrm>
                                        <a:off x="524540" y="0"/>
                                        <a:ext cx="2154555" cy="2768600"/>
                                        <a:chOff x="5878" y="736"/>
                                        <a:chExt cx="4265" cy="5205"/>
                                      </a:xfrm>
                                    </wpg:grpSpPr>
                                    <wpg:grpSp>
                                      <wpg:cNvPr id="12" name="Group 6"/>
                                      <wpg:cNvGrpSpPr>
                                        <a:grpSpLocks/>
                                      </wpg:cNvGrpSpPr>
                                      <wpg:grpSpPr bwMode="auto">
                                        <a:xfrm>
                                          <a:off x="5878" y="736"/>
                                          <a:ext cx="4265" cy="5205"/>
                                          <a:chOff x="6009" y="871"/>
                                          <a:chExt cx="4265" cy="5205"/>
                                        </a:xfrm>
                                      </wpg:grpSpPr>
                                      <pic:pic xmlns:pic="http://schemas.openxmlformats.org/drawingml/2006/picture">
                                        <pic:nvPicPr>
                                          <pic:cNvPr id="13" name="Picture 4" descr="Divisao_política"/>
                                          <pic:cNvPicPr>
                                            <a:picLocks noChangeAspect="1" noChangeArrowheads="1"/>
                                          </pic:cNvPicPr>
                                        </pic:nvPicPr>
                                        <pic:blipFill>
                                          <a:blip r:embed="rId27" cstate="print">
                                            <a:extLst>
                                              <a:ext uri="{28A0092B-C50C-407E-A947-70E740481C1C}">
                                                <a14:useLocalDpi xmlns:a14="http://schemas.microsoft.com/office/drawing/2010/main" val="0"/>
                                              </a:ext>
                                            </a:extLst>
                                          </a:blip>
                                          <a:srcRect b="8557"/>
                                          <a:stretch>
                                            <a:fillRect/>
                                          </a:stretch>
                                        </pic:blipFill>
                                        <pic:spPr bwMode="auto">
                                          <a:xfrm>
                                            <a:off x="6246" y="871"/>
                                            <a:ext cx="4028"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5"/>
                                        <wps:cNvSpPr>
                                          <a:spLocks noChangeArrowheads="1"/>
                                        </wps:cNvSpPr>
                                        <wps:spPr bwMode="auto">
                                          <a:xfrm>
                                            <a:off x="6009" y="3420"/>
                                            <a:ext cx="471" cy="14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5" name="Rectangle 16"/>
                                      <wps:cNvSpPr>
                                        <a:spLocks noChangeArrowheads="1"/>
                                      </wps:cNvSpPr>
                                      <wps:spPr bwMode="auto">
                                        <a:xfrm>
                                          <a:off x="6349" y="1470"/>
                                          <a:ext cx="1102"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0" name="AutoShape 8"/>
                                    <wps:cNvCnPr>
                                      <a:cxnSpLocks noChangeShapeType="1"/>
                                    </wps:cNvCnPr>
                                    <wps:spPr bwMode="auto">
                                      <a:xfrm flipV="1">
                                        <a:off x="49619" y="297712"/>
                                        <a:ext cx="966652" cy="895350"/>
                                      </a:xfrm>
                                      <a:prstGeom prst="straightConnector1">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s:wsp>
                                    <wps:cNvPr id="8" name="AutoShape 9"/>
                                    <wps:cNvCnPr>
                                      <a:cxnSpLocks noChangeShapeType="1"/>
                                    </wps:cNvCnPr>
                                    <wps:spPr bwMode="auto">
                                      <a:xfrm>
                                        <a:off x="0" y="1297172"/>
                                        <a:ext cx="690880" cy="1050290"/>
                                      </a:xfrm>
                                      <a:prstGeom prst="straightConnector1">
                                        <a:avLst/>
                                      </a:prstGeom>
                                      <a:noFill/>
                                      <a:ln w="19050">
                                        <a:solidFill>
                                          <a:srgbClr val="365F91"/>
                                        </a:solidFill>
                                        <a:round/>
                                        <a:headEnd/>
                                        <a:tailEnd/>
                                      </a:ln>
                                      <a:extLst>
                                        <a:ext uri="{909E8E84-426E-40DD-AFC4-6F175D3DCCD1}">
                                          <a14:hiddenFill xmlns:a14="http://schemas.microsoft.com/office/drawing/2010/main">
                                            <a:noFill/>
                                          </a14:hiddenFill>
                                        </a:ext>
                                      </a:extLst>
                                    </wps:spPr>
                                    <wps:bodyPr/>
                                  </wps:wsp>
                                </wpg:grpSp>
                                <wps:wsp>
                                  <wps:cNvPr id="18" name="Freeform 18"/>
                                  <wps:cNvSpPr/>
                                  <wps:spPr>
                                    <a:xfrm>
                                      <a:off x="1630326" y="1821712"/>
                                      <a:ext cx="272415" cy="422910"/>
                                    </a:xfrm>
                                    <a:custGeom>
                                      <a:avLst/>
                                      <a:gdLst>
                                        <a:gd name="connsiteX0" fmla="*/ 38100 w 272415"/>
                                        <a:gd name="connsiteY0" fmla="*/ 11430 h 422910"/>
                                        <a:gd name="connsiteX1" fmla="*/ 36195 w 272415"/>
                                        <a:gd name="connsiteY1" fmla="*/ 20955 h 422910"/>
                                        <a:gd name="connsiteX2" fmla="*/ 34290 w 272415"/>
                                        <a:gd name="connsiteY2" fmla="*/ 26670 h 422910"/>
                                        <a:gd name="connsiteX3" fmla="*/ 40005 w 272415"/>
                                        <a:gd name="connsiteY3" fmla="*/ 53340 h 422910"/>
                                        <a:gd name="connsiteX4" fmla="*/ 41910 w 272415"/>
                                        <a:gd name="connsiteY4" fmla="*/ 60960 h 422910"/>
                                        <a:gd name="connsiteX5" fmla="*/ 45720 w 272415"/>
                                        <a:gd name="connsiteY5" fmla="*/ 72390 h 422910"/>
                                        <a:gd name="connsiteX6" fmla="*/ 45720 w 272415"/>
                                        <a:gd name="connsiteY6" fmla="*/ 156210 h 422910"/>
                                        <a:gd name="connsiteX7" fmla="*/ 40005 w 272415"/>
                                        <a:gd name="connsiteY7" fmla="*/ 158115 h 422910"/>
                                        <a:gd name="connsiteX8" fmla="*/ 34290 w 272415"/>
                                        <a:gd name="connsiteY8" fmla="*/ 161925 h 422910"/>
                                        <a:gd name="connsiteX9" fmla="*/ 1905 w 272415"/>
                                        <a:gd name="connsiteY9" fmla="*/ 165735 h 422910"/>
                                        <a:gd name="connsiteX10" fmla="*/ 0 w 272415"/>
                                        <a:gd name="connsiteY10" fmla="*/ 171450 h 422910"/>
                                        <a:gd name="connsiteX11" fmla="*/ 5715 w 272415"/>
                                        <a:gd name="connsiteY11" fmla="*/ 182880 h 422910"/>
                                        <a:gd name="connsiteX12" fmla="*/ 11430 w 272415"/>
                                        <a:gd name="connsiteY12" fmla="*/ 186690 h 422910"/>
                                        <a:gd name="connsiteX13" fmla="*/ 20955 w 272415"/>
                                        <a:gd name="connsiteY13" fmla="*/ 203835 h 422910"/>
                                        <a:gd name="connsiteX14" fmla="*/ 28575 w 272415"/>
                                        <a:gd name="connsiteY14" fmla="*/ 215265 h 422910"/>
                                        <a:gd name="connsiteX15" fmla="*/ 34290 w 272415"/>
                                        <a:gd name="connsiteY15" fmla="*/ 219075 h 422910"/>
                                        <a:gd name="connsiteX16" fmla="*/ 40005 w 272415"/>
                                        <a:gd name="connsiteY16" fmla="*/ 220980 h 422910"/>
                                        <a:gd name="connsiteX17" fmla="*/ 43815 w 272415"/>
                                        <a:gd name="connsiteY17" fmla="*/ 226695 h 422910"/>
                                        <a:gd name="connsiteX18" fmla="*/ 47625 w 272415"/>
                                        <a:gd name="connsiteY18" fmla="*/ 238125 h 422910"/>
                                        <a:gd name="connsiteX19" fmla="*/ 49530 w 272415"/>
                                        <a:gd name="connsiteY19" fmla="*/ 243840 h 422910"/>
                                        <a:gd name="connsiteX20" fmla="*/ 51435 w 272415"/>
                                        <a:gd name="connsiteY20" fmla="*/ 249555 h 422910"/>
                                        <a:gd name="connsiteX21" fmla="*/ 53340 w 272415"/>
                                        <a:gd name="connsiteY21" fmla="*/ 255270 h 422910"/>
                                        <a:gd name="connsiteX22" fmla="*/ 64770 w 272415"/>
                                        <a:gd name="connsiteY22" fmla="*/ 272415 h 422910"/>
                                        <a:gd name="connsiteX23" fmla="*/ 66675 w 272415"/>
                                        <a:gd name="connsiteY23" fmla="*/ 278130 h 422910"/>
                                        <a:gd name="connsiteX24" fmla="*/ 62865 w 272415"/>
                                        <a:gd name="connsiteY24" fmla="*/ 291465 h 422910"/>
                                        <a:gd name="connsiteX25" fmla="*/ 59055 w 272415"/>
                                        <a:gd name="connsiteY25" fmla="*/ 297180 h 422910"/>
                                        <a:gd name="connsiteX26" fmla="*/ 53340 w 272415"/>
                                        <a:gd name="connsiteY26" fmla="*/ 299085 h 422910"/>
                                        <a:gd name="connsiteX27" fmla="*/ 47625 w 272415"/>
                                        <a:gd name="connsiteY27" fmla="*/ 312420 h 422910"/>
                                        <a:gd name="connsiteX28" fmla="*/ 43815 w 272415"/>
                                        <a:gd name="connsiteY28" fmla="*/ 323850 h 422910"/>
                                        <a:gd name="connsiteX29" fmla="*/ 30480 w 272415"/>
                                        <a:gd name="connsiteY29" fmla="*/ 363855 h 422910"/>
                                        <a:gd name="connsiteX30" fmla="*/ 26670 w 272415"/>
                                        <a:gd name="connsiteY30" fmla="*/ 369570 h 422910"/>
                                        <a:gd name="connsiteX31" fmla="*/ 20955 w 272415"/>
                                        <a:gd name="connsiteY31" fmla="*/ 381000 h 422910"/>
                                        <a:gd name="connsiteX32" fmla="*/ 15240 w 272415"/>
                                        <a:gd name="connsiteY32" fmla="*/ 384810 h 422910"/>
                                        <a:gd name="connsiteX33" fmla="*/ 11430 w 272415"/>
                                        <a:gd name="connsiteY33" fmla="*/ 392430 h 422910"/>
                                        <a:gd name="connsiteX34" fmla="*/ 7620 w 272415"/>
                                        <a:gd name="connsiteY34" fmla="*/ 398145 h 422910"/>
                                        <a:gd name="connsiteX35" fmla="*/ 5715 w 272415"/>
                                        <a:gd name="connsiteY35" fmla="*/ 403860 h 422910"/>
                                        <a:gd name="connsiteX36" fmla="*/ 19050 w 272415"/>
                                        <a:gd name="connsiteY36" fmla="*/ 407670 h 422910"/>
                                        <a:gd name="connsiteX37" fmla="*/ 30480 w 272415"/>
                                        <a:gd name="connsiteY37" fmla="*/ 411480 h 422910"/>
                                        <a:gd name="connsiteX38" fmla="*/ 36195 w 272415"/>
                                        <a:gd name="connsiteY38" fmla="*/ 413385 h 422910"/>
                                        <a:gd name="connsiteX39" fmla="*/ 41910 w 272415"/>
                                        <a:gd name="connsiteY39" fmla="*/ 415290 h 422910"/>
                                        <a:gd name="connsiteX40" fmla="*/ 100965 w 272415"/>
                                        <a:gd name="connsiteY40" fmla="*/ 419100 h 422910"/>
                                        <a:gd name="connsiteX41" fmla="*/ 131445 w 272415"/>
                                        <a:gd name="connsiteY41" fmla="*/ 415290 h 422910"/>
                                        <a:gd name="connsiteX42" fmla="*/ 142875 w 272415"/>
                                        <a:gd name="connsiteY42" fmla="*/ 411480 h 422910"/>
                                        <a:gd name="connsiteX43" fmla="*/ 135255 w 272415"/>
                                        <a:gd name="connsiteY43" fmla="*/ 409575 h 422910"/>
                                        <a:gd name="connsiteX44" fmla="*/ 140970 w 272415"/>
                                        <a:gd name="connsiteY44" fmla="*/ 405765 h 422910"/>
                                        <a:gd name="connsiteX45" fmla="*/ 169545 w 272415"/>
                                        <a:gd name="connsiteY45" fmla="*/ 407670 h 422910"/>
                                        <a:gd name="connsiteX46" fmla="*/ 175260 w 272415"/>
                                        <a:gd name="connsiteY46" fmla="*/ 409575 h 422910"/>
                                        <a:gd name="connsiteX47" fmla="*/ 177165 w 272415"/>
                                        <a:gd name="connsiteY47" fmla="*/ 415290 h 422910"/>
                                        <a:gd name="connsiteX48" fmla="*/ 186690 w 272415"/>
                                        <a:gd name="connsiteY48" fmla="*/ 422910 h 422910"/>
                                        <a:gd name="connsiteX49" fmla="*/ 192405 w 272415"/>
                                        <a:gd name="connsiteY49" fmla="*/ 400050 h 422910"/>
                                        <a:gd name="connsiteX50" fmla="*/ 194310 w 272415"/>
                                        <a:gd name="connsiteY50" fmla="*/ 394335 h 422910"/>
                                        <a:gd name="connsiteX51" fmla="*/ 186690 w 272415"/>
                                        <a:gd name="connsiteY51" fmla="*/ 377190 h 422910"/>
                                        <a:gd name="connsiteX52" fmla="*/ 192405 w 272415"/>
                                        <a:gd name="connsiteY52" fmla="*/ 350520 h 422910"/>
                                        <a:gd name="connsiteX53" fmla="*/ 196215 w 272415"/>
                                        <a:gd name="connsiteY53" fmla="*/ 344805 h 422910"/>
                                        <a:gd name="connsiteX54" fmla="*/ 192405 w 272415"/>
                                        <a:gd name="connsiteY54" fmla="*/ 331470 h 422910"/>
                                        <a:gd name="connsiteX55" fmla="*/ 186690 w 272415"/>
                                        <a:gd name="connsiteY55" fmla="*/ 329565 h 422910"/>
                                        <a:gd name="connsiteX56" fmla="*/ 186690 w 272415"/>
                                        <a:gd name="connsiteY56" fmla="*/ 306705 h 422910"/>
                                        <a:gd name="connsiteX57" fmla="*/ 198120 w 272415"/>
                                        <a:gd name="connsiteY57" fmla="*/ 302895 h 422910"/>
                                        <a:gd name="connsiteX58" fmla="*/ 203835 w 272415"/>
                                        <a:gd name="connsiteY58" fmla="*/ 299085 h 422910"/>
                                        <a:gd name="connsiteX59" fmla="*/ 211455 w 272415"/>
                                        <a:gd name="connsiteY59" fmla="*/ 297180 h 422910"/>
                                        <a:gd name="connsiteX60" fmla="*/ 224790 w 272415"/>
                                        <a:gd name="connsiteY60" fmla="*/ 293370 h 422910"/>
                                        <a:gd name="connsiteX61" fmla="*/ 230505 w 272415"/>
                                        <a:gd name="connsiteY61" fmla="*/ 289560 h 422910"/>
                                        <a:gd name="connsiteX62" fmla="*/ 238125 w 272415"/>
                                        <a:gd name="connsiteY62" fmla="*/ 287655 h 422910"/>
                                        <a:gd name="connsiteX63" fmla="*/ 249555 w 272415"/>
                                        <a:gd name="connsiteY63" fmla="*/ 283845 h 422910"/>
                                        <a:gd name="connsiteX64" fmla="*/ 255270 w 272415"/>
                                        <a:gd name="connsiteY64" fmla="*/ 281940 h 422910"/>
                                        <a:gd name="connsiteX65" fmla="*/ 260985 w 272415"/>
                                        <a:gd name="connsiteY65" fmla="*/ 280035 h 422910"/>
                                        <a:gd name="connsiteX66" fmla="*/ 262890 w 272415"/>
                                        <a:gd name="connsiteY66" fmla="*/ 274320 h 422910"/>
                                        <a:gd name="connsiteX67" fmla="*/ 266700 w 272415"/>
                                        <a:gd name="connsiteY67" fmla="*/ 268605 h 422910"/>
                                        <a:gd name="connsiteX68" fmla="*/ 260985 w 272415"/>
                                        <a:gd name="connsiteY68" fmla="*/ 262890 h 422910"/>
                                        <a:gd name="connsiteX69" fmla="*/ 259080 w 272415"/>
                                        <a:gd name="connsiteY69" fmla="*/ 257175 h 422910"/>
                                        <a:gd name="connsiteX70" fmla="*/ 268605 w 272415"/>
                                        <a:gd name="connsiteY70" fmla="*/ 230505 h 422910"/>
                                        <a:gd name="connsiteX71" fmla="*/ 272415 w 272415"/>
                                        <a:gd name="connsiteY71" fmla="*/ 219075 h 422910"/>
                                        <a:gd name="connsiteX72" fmla="*/ 270510 w 272415"/>
                                        <a:gd name="connsiteY72" fmla="*/ 201930 h 422910"/>
                                        <a:gd name="connsiteX73" fmla="*/ 268605 w 272415"/>
                                        <a:gd name="connsiteY73" fmla="*/ 196215 h 422910"/>
                                        <a:gd name="connsiteX74" fmla="*/ 262890 w 272415"/>
                                        <a:gd name="connsiteY74" fmla="*/ 192405 h 422910"/>
                                        <a:gd name="connsiteX75" fmla="*/ 259080 w 272415"/>
                                        <a:gd name="connsiteY75" fmla="*/ 186690 h 422910"/>
                                        <a:gd name="connsiteX76" fmla="*/ 253365 w 272415"/>
                                        <a:gd name="connsiteY76" fmla="*/ 182880 h 422910"/>
                                        <a:gd name="connsiteX77" fmla="*/ 245745 w 272415"/>
                                        <a:gd name="connsiteY77" fmla="*/ 156210 h 422910"/>
                                        <a:gd name="connsiteX78" fmla="*/ 241935 w 272415"/>
                                        <a:gd name="connsiteY78" fmla="*/ 150495 h 422910"/>
                                        <a:gd name="connsiteX79" fmla="*/ 236220 w 272415"/>
                                        <a:gd name="connsiteY79" fmla="*/ 146685 h 422910"/>
                                        <a:gd name="connsiteX80" fmla="*/ 234315 w 272415"/>
                                        <a:gd name="connsiteY80" fmla="*/ 140970 h 422910"/>
                                        <a:gd name="connsiteX81" fmla="*/ 228600 w 272415"/>
                                        <a:gd name="connsiteY81" fmla="*/ 135255 h 422910"/>
                                        <a:gd name="connsiteX82" fmla="*/ 211455 w 272415"/>
                                        <a:gd name="connsiteY82" fmla="*/ 125730 h 422910"/>
                                        <a:gd name="connsiteX83" fmla="*/ 205740 w 272415"/>
                                        <a:gd name="connsiteY83" fmla="*/ 121920 h 422910"/>
                                        <a:gd name="connsiteX84" fmla="*/ 194310 w 272415"/>
                                        <a:gd name="connsiteY84" fmla="*/ 116205 h 422910"/>
                                        <a:gd name="connsiteX85" fmla="*/ 186690 w 272415"/>
                                        <a:gd name="connsiteY85" fmla="*/ 99060 h 422910"/>
                                        <a:gd name="connsiteX86" fmla="*/ 184785 w 272415"/>
                                        <a:gd name="connsiteY86" fmla="*/ 93345 h 422910"/>
                                        <a:gd name="connsiteX87" fmla="*/ 173355 w 272415"/>
                                        <a:gd name="connsiteY87" fmla="*/ 70485 h 422910"/>
                                        <a:gd name="connsiteX88" fmla="*/ 169545 w 272415"/>
                                        <a:gd name="connsiteY88" fmla="*/ 64770 h 422910"/>
                                        <a:gd name="connsiteX89" fmla="*/ 158115 w 272415"/>
                                        <a:gd name="connsiteY89" fmla="*/ 57150 h 422910"/>
                                        <a:gd name="connsiteX90" fmla="*/ 154305 w 272415"/>
                                        <a:gd name="connsiteY90" fmla="*/ 49530 h 422910"/>
                                        <a:gd name="connsiteX91" fmla="*/ 150495 w 272415"/>
                                        <a:gd name="connsiteY91" fmla="*/ 43815 h 422910"/>
                                        <a:gd name="connsiteX92" fmla="*/ 148590 w 272415"/>
                                        <a:gd name="connsiteY92" fmla="*/ 34290 h 422910"/>
                                        <a:gd name="connsiteX93" fmla="*/ 144780 w 272415"/>
                                        <a:gd name="connsiteY93" fmla="*/ 22860 h 422910"/>
                                        <a:gd name="connsiteX94" fmla="*/ 139065 w 272415"/>
                                        <a:gd name="connsiteY94" fmla="*/ 20955 h 422910"/>
                                        <a:gd name="connsiteX95" fmla="*/ 125730 w 272415"/>
                                        <a:gd name="connsiteY95" fmla="*/ 11430 h 422910"/>
                                        <a:gd name="connsiteX96" fmla="*/ 114300 w 272415"/>
                                        <a:gd name="connsiteY96" fmla="*/ 9525 h 422910"/>
                                        <a:gd name="connsiteX97" fmla="*/ 74295 w 272415"/>
                                        <a:gd name="connsiteY97" fmla="*/ 3810 h 422910"/>
                                        <a:gd name="connsiteX98" fmla="*/ 66675 w 272415"/>
                                        <a:gd name="connsiteY98" fmla="*/ 1905 h 422910"/>
                                        <a:gd name="connsiteX99" fmla="*/ 60960 w 272415"/>
                                        <a:gd name="connsiteY99" fmla="*/ 0 h 422910"/>
                                        <a:gd name="connsiteX100" fmla="*/ 40005 w 272415"/>
                                        <a:gd name="connsiteY100" fmla="*/ 1905 h 422910"/>
                                        <a:gd name="connsiteX101" fmla="*/ 34290 w 272415"/>
                                        <a:gd name="connsiteY101" fmla="*/ 13335 h 422910"/>
                                        <a:gd name="connsiteX102" fmla="*/ 38100 w 272415"/>
                                        <a:gd name="connsiteY102" fmla="*/ 11430 h 4229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Lst>
                                      <a:rect l="l" t="t" r="r" b="b"/>
                                      <a:pathLst>
                                        <a:path w="272415" h="422910">
                                          <a:moveTo>
                                            <a:pt x="38100" y="11430"/>
                                          </a:moveTo>
                                          <a:cubicBezTo>
                                            <a:pt x="38417" y="12700"/>
                                            <a:pt x="36980" y="17814"/>
                                            <a:pt x="36195" y="20955"/>
                                          </a:cubicBezTo>
                                          <a:cubicBezTo>
                                            <a:pt x="35708" y="22903"/>
                                            <a:pt x="34290" y="24662"/>
                                            <a:pt x="34290" y="26670"/>
                                          </a:cubicBezTo>
                                          <a:cubicBezTo>
                                            <a:pt x="34290" y="43203"/>
                                            <a:pt x="36461" y="39165"/>
                                            <a:pt x="40005" y="53340"/>
                                          </a:cubicBezTo>
                                          <a:cubicBezTo>
                                            <a:pt x="40640" y="55880"/>
                                            <a:pt x="41158" y="58452"/>
                                            <a:pt x="41910" y="60960"/>
                                          </a:cubicBezTo>
                                          <a:cubicBezTo>
                                            <a:pt x="43064" y="64807"/>
                                            <a:pt x="45720" y="72390"/>
                                            <a:pt x="45720" y="72390"/>
                                          </a:cubicBezTo>
                                          <a:cubicBezTo>
                                            <a:pt x="46773" y="95547"/>
                                            <a:pt x="49747" y="133053"/>
                                            <a:pt x="45720" y="156210"/>
                                          </a:cubicBezTo>
                                          <a:cubicBezTo>
                                            <a:pt x="45376" y="158188"/>
                                            <a:pt x="41910" y="157480"/>
                                            <a:pt x="40005" y="158115"/>
                                          </a:cubicBezTo>
                                          <a:cubicBezTo>
                                            <a:pt x="38100" y="159385"/>
                                            <a:pt x="36394" y="161023"/>
                                            <a:pt x="34290" y="161925"/>
                                          </a:cubicBezTo>
                                          <a:cubicBezTo>
                                            <a:pt x="26586" y="165227"/>
                                            <a:pt x="4145" y="165563"/>
                                            <a:pt x="1905" y="165735"/>
                                          </a:cubicBezTo>
                                          <a:cubicBezTo>
                                            <a:pt x="1270" y="167640"/>
                                            <a:pt x="0" y="169442"/>
                                            <a:pt x="0" y="171450"/>
                                          </a:cubicBezTo>
                                          <a:cubicBezTo>
                                            <a:pt x="0" y="174549"/>
                                            <a:pt x="3789" y="180954"/>
                                            <a:pt x="5715" y="182880"/>
                                          </a:cubicBezTo>
                                          <a:cubicBezTo>
                                            <a:pt x="7334" y="184499"/>
                                            <a:pt x="9525" y="185420"/>
                                            <a:pt x="11430" y="186690"/>
                                          </a:cubicBezTo>
                                          <a:cubicBezTo>
                                            <a:pt x="14783" y="196749"/>
                                            <a:pt x="12221" y="190734"/>
                                            <a:pt x="20955" y="203835"/>
                                          </a:cubicBezTo>
                                          <a:lnTo>
                                            <a:pt x="28575" y="215265"/>
                                          </a:lnTo>
                                          <a:cubicBezTo>
                                            <a:pt x="29845" y="217170"/>
                                            <a:pt x="32242" y="218051"/>
                                            <a:pt x="34290" y="219075"/>
                                          </a:cubicBezTo>
                                          <a:cubicBezTo>
                                            <a:pt x="36086" y="219973"/>
                                            <a:pt x="38100" y="220345"/>
                                            <a:pt x="40005" y="220980"/>
                                          </a:cubicBezTo>
                                          <a:cubicBezTo>
                                            <a:pt x="41275" y="222885"/>
                                            <a:pt x="42885" y="224603"/>
                                            <a:pt x="43815" y="226695"/>
                                          </a:cubicBezTo>
                                          <a:cubicBezTo>
                                            <a:pt x="45446" y="230365"/>
                                            <a:pt x="46355" y="234315"/>
                                            <a:pt x="47625" y="238125"/>
                                          </a:cubicBezTo>
                                          <a:lnTo>
                                            <a:pt x="49530" y="243840"/>
                                          </a:lnTo>
                                          <a:lnTo>
                                            <a:pt x="51435" y="249555"/>
                                          </a:lnTo>
                                          <a:cubicBezTo>
                                            <a:pt x="52070" y="251460"/>
                                            <a:pt x="52226" y="253599"/>
                                            <a:pt x="53340" y="255270"/>
                                          </a:cubicBezTo>
                                          <a:lnTo>
                                            <a:pt x="64770" y="272415"/>
                                          </a:lnTo>
                                          <a:cubicBezTo>
                                            <a:pt x="65884" y="274086"/>
                                            <a:pt x="66040" y="276225"/>
                                            <a:pt x="66675" y="278130"/>
                                          </a:cubicBezTo>
                                          <a:cubicBezTo>
                                            <a:pt x="66065" y="280571"/>
                                            <a:pt x="64231" y="288732"/>
                                            <a:pt x="62865" y="291465"/>
                                          </a:cubicBezTo>
                                          <a:cubicBezTo>
                                            <a:pt x="61841" y="293513"/>
                                            <a:pt x="60843" y="295750"/>
                                            <a:pt x="59055" y="297180"/>
                                          </a:cubicBezTo>
                                          <a:cubicBezTo>
                                            <a:pt x="57487" y="298434"/>
                                            <a:pt x="55245" y="298450"/>
                                            <a:pt x="53340" y="299085"/>
                                          </a:cubicBezTo>
                                          <a:cubicBezTo>
                                            <a:pt x="48301" y="319242"/>
                                            <a:pt x="55143" y="295505"/>
                                            <a:pt x="47625" y="312420"/>
                                          </a:cubicBezTo>
                                          <a:cubicBezTo>
                                            <a:pt x="45994" y="316090"/>
                                            <a:pt x="45085" y="320040"/>
                                            <a:pt x="43815" y="323850"/>
                                          </a:cubicBezTo>
                                          <a:lnTo>
                                            <a:pt x="30480" y="363855"/>
                                          </a:lnTo>
                                          <a:cubicBezTo>
                                            <a:pt x="29756" y="366027"/>
                                            <a:pt x="27694" y="367522"/>
                                            <a:pt x="26670" y="369570"/>
                                          </a:cubicBezTo>
                                          <a:cubicBezTo>
                                            <a:pt x="23571" y="375768"/>
                                            <a:pt x="26414" y="375541"/>
                                            <a:pt x="20955" y="381000"/>
                                          </a:cubicBezTo>
                                          <a:cubicBezTo>
                                            <a:pt x="19336" y="382619"/>
                                            <a:pt x="17145" y="383540"/>
                                            <a:pt x="15240" y="384810"/>
                                          </a:cubicBezTo>
                                          <a:cubicBezTo>
                                            <a:pt x="13970" y="387350"/>
                                            <a:pt x="12839" y="389964"/>
                                            <a:pt x="11430" y="392430"/>
                                          </a:cubicBezTo>
                                          <a:cubicBezTo>
                                            <a:pt x="10294" y="394418"/>
                                            <a:pt x="8644" y="396097"/>
                                            <a:pt x="7620" y="398145"/>
                                          </a:cubicBezTo>
                                          <a:cubicBezTo>
                                            <a:pt x="6722" y="399941"/>
                                            <a:pt x="6350" y="401955"/>
                                            <a:pt x="5715" y="403860"/>
                                          </a:cubicBezTo>
                                          <a:cubicBezTo>
                                            <a:pt x="24921" y="410262"/>
                                            <a:pt x="-4870" y="400494"/>
                                            <a:pt x="19050" y="407670"/>
                                          </a:cubicBezTo>
                                          <a:cubicBezTo>
                                            <a:pt x="22897" y="408824"/>
                                            <a:pt x="26670" y="410210"/>
                                            <a:pt x="30480" y="411480"/>
                                          </a:cubicBezTo>
                                          <a:lnTo>
                                            <a:pt x="36195" y="413385"/>
                                          </a:lnTo>
                                          <a:cubicBezTo>
                                            <a:pt x="38100" y="414020"/>
                                            <a:pt x="39907" y="415147"/>
                                            <a:pt x="41910" y="415290"/>
                                          </a:cubicBezTo>
                                          <a:cubicBezTo>
                                            <a:pt x="79366" y="417965"/>
                                            <a:pt x="59683" y="416672"/>
                                            <a:pt x="100965" y="419100"/>
                                          </a:cubicBezTo>
                                          <a:cubicBezTo>
                                            <a:pt x="110932" y="418194"/>
                                            <a:pt x="121603" y="417974"/>
                                            <a:pt x="131445" y="415290"/>
                                          </a:cubicBezTo>
                                          <a:cubicBezTo>
                                            <a:pt x="135320" y="414233"/>
                                            <a:pt x="142875" y="411480"/>
                                            <a:pt x="142875" y="411480"/>
                                          </a:cubicBezTo>
                                          <a:cubicBezTo>
                                            <a:pt x="140335" y="410845"/>
                                            <a:pt x="136083" y="412059"/>
                                            <a:pt x="135255" y="409575"/>
                                          </a:cubicBezTo>
                                          <a:cubicBezTo>
                                            <a:pt x="134531" y="407403"/>
                                            <a:pt x="138684" y="405892"/>
                                            <a:pt x="140970" y="405765"/>
                                          </a:cubicBezTo>
                                          <a:cubicBezTo>
                                            <a:pt x="150501" y="405235"/>
                                            <a:pt x="160020" y="407035"/>
                                            <a:pt x="169545" y="407670"/>
                                          </a:cubicBezTo>
                                          <a:cubicBezTo>
                                            <a:pt x="171450" y="408305"/>
                                            <a:pt x="173840" y="408155"/>
                                            <a:pt x="175260" y="409575"/>
                                          </a:cubicBezTo>
                                          <a:cubicBezTo>
                                            <a:pt x="176680" y="410995"/>
                                            <a:pt x="176267" y="413494"/>
                                            <a:pt x="177165" y="415290"/>
                                          </a:cubicBezTo>
                                          <a:cubicBezTo>
                                            <a:pt x="180612" y="422183"/>
                                            <a:pt x="180099" y="420713"/>
                                            <a:pt x="186690" y="422910"/>
                                          </a:cubicBezTo>
                                          <a:cubicBezTo>
                                            <a:pt x="189255" y="407519"/>
                                            <a:pt x="187374" y="415144"/>
                                            <a:pt x="192405" y="400050"/>
                                          </a:cubicBezTo>
                                          <a:lnTo>
                                            <a:pt x="194310" y="394335"/>
                                          </a:lnTo>
                                          <a:cubicBezTo>
                                            <a:pt x="189776" y="380733"/>
                                            <a:pt x="192728" y="386247"/>
                                            <a:pt x="186690" y="377190"/>
                                          </a:cubicBezTo>
                                          <a:cubicBezTo>
                                            <a:pt x="189093" y="357965"/>
                                            <a:pt x="186976" y="366807"/>
                                            <a:pt x="192405" y="350520"/>
                                          </a:cubicBezTo>
                                          <a:cubicBezTo>
                                            <a:pt x="193129" y="348348"/>
                                            <a:pt x="194945" y="346710"/>
                                            <a:pt x="196215" y="344805"/>
                                          </a:cubicBezTo>
                                          <a:cubicBezTo>
                                            <a:pt x="196199" y="344739"/>
                                            <a:pt x="193316" y="332381"/>
                                            <a:pt x="192405" y="331470"/>
                                          </a:cubicBezTo>
                                          <a:cubicBezTo>
                                            <a:pt x="190985" y="330050"/>
                                            <a:pt x="188595" y="330200"/>
                                            <a:pt x="186690" y="329565"/>
                                          </a:cubicBezTo>
                                          <a:cubicBezTo>
                                            <a:pt x="186259" y="326545"/>
                                            <a:pt x="182512" y="310883"/>
                                            <a:pt x="186690" y="306705"/>
                                          </a:cubicBezTo>
                                          <a:cubicBezTo>
                                            <a:pt x="189530" y="303865"/>
                                            <a:pt x="198120" y="302895"/>
                                            <a:pt x="198120" y="302895"/>
                                          </a:cubicBezTo>
                                          <a:cubicBezTo>
                                            <a:pt x="200025" y="301625"/>
                                            <a:pt x="201731" y="299987"/>
                                            <a:pt x="203835" y="299085"/>
                                          </a:cubicBezTo>
                                          <a:cubicBezTo>
                                            <a:pt x="206241" y="298054"/>
                                            <a:pt x="208938" y="297899"/>
                                            <a:pt x="211455" y="297180"/>
                                          </a:cubicBezTo>
                                          <a:cubicBezTo>
                                            <a:pt x="230586" y="291714"/>
                                            <a:pt x="200969" y="299325"/>
                                            <a:pt x="224790" y="293370"/>
                                          </a:cubicBezTo>
                                          <a:cubicBezTo>
                                            <a:pt x="226695" y="292100"/>
                                            <a:pt x="228401" y="290462"/>
                                            <a:pt x="230505" y="289560"/>
                                          </a:cubicBezTo>
                                          <a:cubicBezTo>
                                            <a:pt x="232911" y="288529"/>
                                            <a:pt x="235617" y="288407"/>
                                            <a:pt x="238125" y="287655"/>
                                          </a:cubicBezTo>
                                          <a:cubicBezTo>
                                            <a:pt x="241972" y="286501"/>
                                            <a:pt x="245745" y="285115"/>
                                            <a:pt x="249555" y="283845"/>
                                          </a:cubicBezTo>
                                          <a:lnTo>
                                            <a:pt x="255270" y="281940"/>
                                          </a:lnTo>
                                          <a:lnTo>
                                            <a:pt x="260985" y="280035"/>
                                          </a:lnTo>
                                          <a:cubicBezTo>
                                            <a:pt x="261620" y="278130"/>
                                            <a:pt x="261992" y="276116"/>
                                            <a:pt x="262890" y="274320"/>
                                          </a:cubicBezTo>
                                          <a:cubicBezTo>
                                            <a:pt x="263914" y="272272"/>
                                            <a:pt x="267076" y="270863"/>
                                            <a:pt x="266700" y="268605"/>
                                          </a:cubicBezTo>
                                          <a:cubicBezTo>
                                            <a:pt x="266257" y="265948"/>
                                            <a:pt x="262890" y="264795"/>
                                            <a:pt x="260985" y="262890"/>
                                          </a:cubicBezTo>
                                          <a:cubicBezTo>
                                            <a:pt x="260350" y="260985"/>
                                            <a:pt x="259080" y="259183"/>
                                            <a:pt x="259080" y="257175"/>
                                          </a:cubicBezTo>
                                          <a:cubicBezTo>
                                            <a:pt x="259080" y="241101"/>
                                            <a:pt x="260357" y="242877"/>
                                            <a:pt x="268605" y="230505"/>
                                          </a:cubicBezTo>
                                          <a:cubicBezTo>
                                            <a:pt x="270833" y="227163"/>
                                            <a:pt x="272415" y="219075"/>
                                            <a:pt x="272415" y="219075"/>
                                          </a:cubicBezTo>
                                          <a:cubicBezTo>
                                            <a:pt x="271780" y="213360"/>
                                            <a:pt x="271455" y="207602"/>
                                            <a:pt x="270510" y="201930"/>
                                          </a:cubicBezTo>
                                          <a:cubicBezTo>
                                            <a:pt x="270180" y="199949"/>
                                            <a:pt x="269859" y="197783"/>
                                            <a:pt x="268605" y="196215"/>
                                          </a:cubicBezTo>
                                          <a:cubicBezTo>
                                            <a:pt x="267175" y="194427"/>
                                            <a:pt x="264795" y="193675"/>
                                            <a:pt x="262890" y="192405"/>
                                          </a:cubicBezTo>
                                          <a:cubicBezTo>
                                            <a:pt x="261620" y="190500"/>
                                            <a:pt x="260699" y="188309"/>
                                            <a:pt x="259080" y="186690"/>
                                          </a:cubicBezTo>
                                          <a:cubicBezTo>
                                            <a:pt x="257461" y="185071"/>
                                            <a:pt x="253994" y="185081"/>
                                            <a:pt x="253365" y="182880"/>
                                          </a:cubicBezTo>
                                          <a:cubicBezTo>
                                            <a:pt x="244984" y="153548"/>
                                            <a:pt x="259704" y="165516"/>
                                            <a:pt x="245745" y="156210"/>
                                          </a:cubicBezTo>
                                          <a:cubicBezTo>
                                            <a:pt x="244475" y="154305"/>
                                            <a:pt x="243554" y="152114"/>
                                            <a:pt x="241935" y="150495"/>
                                          </a:cubicBezTo>
                                          <a:cubicBezTo>
                                            <a:pt x="240316" y="148876"/>
                                            <a:pt x="237650" y="148473"/>
                                            <a:pt x="236220" y="146685"/>
                                          </a:cubicBezTo>
                                          <a:cubicBezTo>
                                            <a:pt x="234966" y="145117"/>
                                            <a:pt x="235429" y="142641"/>
                                            <a:pt x="234315" y="140970"/>
                                          </a:cubicBezTo>
                                          <a:cubicBezTo>
                                            <a:pt x="232821" y="138728"/>
                                            <a:pt x="230727" y="136909"/>
                                            <a:pt x="228600" y="135255"/>
                                          </a:cubicBezTo>
                                          <a:cubicBezTo>
                                            <a:pt x="218774" y="127613"/>
                                            <a:pt x="220078" y="128604"/>
                                            <a:pt x="211455" y="125730"/>
                                          </a:cubicBezTo>
                                          <a:cubicBezTo>
                                            <a:pt x="209550" y="124460"/>
                                            <a:pt x="207788" y="122944"/>
                                            <a:pt x="205740" y="121920"/>
                                          </a:cubicBezTo>
                                          <a:cubicBezTo>
                                            <a:pt x="189966" y="114033"/>
                                            <a:pt x="210688" y="127124"/>
                                            <a:pt x="194310" y="116205"/>
                                          </a:cubicBezTo>
                                          <a:cubicBezTo>
                                            <a:pt x="188272" y="107148"/>
                                            <a:pt x="191224" y="112662"/>
                                            <a:pt x="186690" y="99060"/>
                                          </a:cubicBezTo>
                                          <a:cubicBezTo>
                                            <a:pt x="186055" y="97155"/>
                                            <a:pt x="185899" y="95016"/>
                                            <a:pt x="184785" y="93345"/>
                                          </a:cubicBezTo>
                                          <a:cubicBezTo>
                                            <a:pt x="174937" y="78573"/>
                                            <a:pt x="178613" y="86259"/>
                                            <a:pt x="173355" y="70485"/>
                                          </a:cubicBezTo>
                                          <a:cubicBezTo>
                                            <a:pt x="172631" y="68313"/>
                                            <a:pt x="171268" y="66278"/>
                                            <a:pt x="169545" y="64770"/>
                                          </a:cubicBezTo>
                                          <a:cubicBezTo>
                                            <a:pt x="166099" y="61755"/>
                                            <a:pt x="158115" y="57150"/>
                                            <a:pt x="158115" y="57150"/>
                                          </a:cubicBezTo>
                                          <a:cubicBezTo>
                                            <a:pt x="156845" y="54610"/>
                                            <a:pt x="155714" y="51996"/>
                                            <a:pt x="154305" y="49530"/>
                                          </a:cubicBezTo>
                                          <a:cubicBezTo>
                                            <a:pt x="153169" y="47542"/>
                                            <a:pt x="151299" y="45959"/>
                                            <a:pt x="150495" y="43815"/>
                                          </a:cubicBezTo>
                                          <a:cubicBezTo>
                                            <a:pt x="149358" y="40783"/>
                                            <a:pt x="149442" y="37414"/>
                                            <a:pt x="148590" y="34290"/>
                                          </a:cubicBezTo>
                                          <a:cubicBezTo>
                                            <a:pt x="147533" y="30415"/>
                                            <a:pt x="146050" y="26670"/>
                                            <a:pt x="144780" y="22860"/>
                                          </a:cubicBezTo>
                                          <a:cubicBezTo>
                                            <a:pt x="144145" y="20955"/>
                                            <a:pt x="140970" y="21590"/>
                                            <a:pt x="139065" y="20955"/>
                                          </a:cubicBezTo>
                                          <a:cubicBezTo>
                                            <a:pt x="138884" y="20820"/>
                                            <a:pt x="127401" y="11987"/>
                                            <a:pt x="125730" y="11430"/>
                                          </a:cubicBezTo>
                                          <a:cubicBezTo>
                                            <a:pt x="122066" y="10209"/>
                                            <a:pt x="118077" y="10334"/>
                                            <a:pt x="114300" y="9525"/>
                                          </a:cubicBezTo>
                                          <a:cubicBezTo>
                                            <a:pt x="84977" y="3242"/>
                                            <a:pt x="113848" y="6853"/>
                                            <a:pt x="74295" y="3810"/>
                                          </a:cubicBezTo>
                                          <a:cubicBezTo>
                                            <a:pt x="71755" y="3175"/>
                                            <a:pt x="69192" y="2624"/>
                                            <a:pt x="66675" y="1905"/>
                                          </a:cubicBezTo>
                                          <a:cubicBezTo>
                                            <a:pt x="64744" y="1353"/>
                                            <a:pt x="62968" y="0"/>
                                            <a:pt x="60960" y="0"/>
                                          </a:cubicBezTo>
                                          <a:cubicBezTo>
                                            <a:pt x="53946" y="0"/>
                                            <a:pt x="46990" y="1270"/>
                                            <a:pt x="40005" y="1905"/>
                                          </a:cubicBezTo>
                                          <a:cubicBezTo>
                                            <a:pt x="38079" y="4794"/>
                                            <a:pt x="34290" y="9391"/>
                                            <a:pt x="34290" y="13335"/>
                                          </a:cubicBezTo>
                                          <a:cubicBezTo>
                                            <a:pt x="34290" y="13970"/>
                                            <a:pt x="37783" y="10160"/>
                                            <a:pt x="38100" y="11430"/>
                                          </a:cubicBezTo>
                                          <a:close/>
                                        </a:path>
                                      </a:pathLst>
                                    </a:custGeom>
                                    <a:no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reeform 19"/>
                                  <wps:cNvSpPr/>
                                  <wps:spPr>
                                    <a:xfrm>
                                      <a:off x="1382233" y="1446028"/>
                                      <a:ext cx="287861" cy="240204"/>
                                    </a:xfrm>
                                    <a:custGeom>
                                      <a:avLst/>
                                      <a:gdLst>
                                        <a:gd name="connsiteX0" fmla="*/ 206 w 287861"/>
                                        <a:gd name="connsiteY0" fmla="*/ 30654 h 240204"/>
                                        <a:gd name="connsiteX1" fmla="*/ 5921 w 287861"/>
                                        <a:gd name="connsiteY1" fmla="*/ 42084 h 240204"/>
                                        <a:gd name="connsiteX2" fmla="*/ 9731 w 287861"/>
                                        <a:gd name="connsiteY2" fmla="*/ 47799 h 240204"/>
                                        <a:gd name="connsiteX3" fmla="*/ 11636 w 287861"/>
                                        <a:gd name="connsiteY3" fmla="*/ 53514 h 240204"/>
                                        <a:gd name="connsiteX4" fmla="*/ 19256 w 287861"/>
                                        <a:gd name="connsiteY4" fmla="*/ 64944 h 240204"/>
                                        <a:gd name="connsiteX5" fmla="*/ 21161 w 287861"/>
                                        <a:gd name="connsiteY5" fmla="*/ 70659 h 240204"/>
                                        <a:gd name="connsiteX6" fmla="*/ 26876 w 287861"/>
                                        <a:gd name="connsiteY6" fmla="*/ 74469 h 240204"/>
                                        <a:gd name="connsiteX7" fmla="*/ 34496 w 287861"/>
                                        <a:gd name="connsiteY7" fmla="*/ 85899 h 240204"/>
                                        <a:gd name="connsiteX8" fmla="*/ 45926 w 287861"/>
                                        <a:gd name="connsiteY8" fmla="*/ 97329 h 240204"/>
                                        <a:gd name="connsiteX9" fmla="*/ 49736 w 287861"/>
                                        <a:gd name="connsiteY9" fmla="*/ 108759 h 240204"/>
                                        <a:gd name="connsiteX10" fmla="*/ 53546 w 287861"/>
                                        <a:gd name="connsiteY10" fmla="*/ 114474 h 240204"/>
                                        <a:gd name="connsiteX11" fmla="*/ 55451 w 287861"/>
                                        <a:gd name="connsiteY11" fmla="*/ 120189 h 240204"/>
                                        <a:gd name="connsiteX12" fmla="*/ 61166 w 287861"/>
                                        <a:gd name="connsiteY12" fmla="*/ 123999 h 240204"/>
                                        <a:gd name="connsiteX13" fmla="*/ 66881 w 287861"/>
                                        <a:gd name="connsiteY13" fmla="*/ 135429 h 240204"/>
                                        <a:gd name="connsiteX14" fmla="*/ 68786 w 287861"/>
                                        <a:gd name="connsiteY14" fmla="*/ 141144 h 240204"/>
                                        <a:gd name="connsiteX15" fmla="*/ 76406 w 287861"/>
                                        <a:gd name="connsiteY15" fmla="*/ 152574 h 240204"/>
                                        <a:gd name="connsiteX16" fmla="*/ 84026 w 287861"/>
                                        <a:gd name="connsiteY16" fmla="*/ 164004 h 240204"/>
                                        <a:gd name="connsiteX17" fmla="*/ 91646 w 287861"/>
                                        <a:gd name="connsiteY17" fmla="*/ 175434 h 240204"/>
                                        <a:gd name="connsiteX18" fmla="*/ 93551 w 287861"/>
                                        <a:gd name="connsiteY18" fmla="*/ 181149 h 240204"/>
                                        <a:gd name="connsiteX19" fmla="*/ 99266 w 287861"/>
                                        <a:gd name="connsiteY19" fmla="*/ 184959 h 240204"/>
                                        <a:gd name="connsiteX20" fmla="*/ 101171 w 287861"/>
                                        <a:gd name="connsiteY20" fmla="*/ 190674 h 240204"/>
                                        <a:gd name="connsiteX21" fmla="*/ 108791 w 287861"/>
                                        <a:gd name="connsiteY21" fmla="*/ 202104 h 240204"/>
                                        <a:gd name="connsiteX22" fmla="*/ 114506 w 287861"/>
                                        <a:gd name="connsiteY22" fmla="*/ 207819 h 240204"/>
                                        <a:gd name="connsiteX23" fmla="*/ 118316 w 287861"/>
                                        <a:gd name="connsiteY23" fmla="*/ 213534 h 240204"/>
                                        <a:gd name="connsiteX24" fmla="*/ 125936 w 287861"/>
                                        <a:gd name="connsiteY24" fmla="*/ 238299 h 240204"/>
                                        <a:gd name="connsiteX25" fmla="*/ 131651 w 287861"/>
                                        <a:gd name="connsiteY25" fmla="*/ 240204 h 240204"/>
                                        <a:gd name="connsiteX26" fmla="*/ 135461 w 287861"/>
                                        <a:gd name="connsiteY26" fmla="*/ 228774 h 240204"/>
                                        <a:gd name="connsiteX27" fmla="*/ 152606 w 287861"/>
                                        <a:gd name="connsiteY27" fmla="*/ 219249 h 240204"/>
                                        <a:gd name="connsiteX28" fmla="*/ 167846 w 287861"/>
                                        <a:gd name="connsiteY28" fmla="*/ 217344 h 240204"/>
                                        <a:gd name="connsiteX29" fmla="*/ 179276 w 287861"/>
                                        <a:gd name="connsiteY29" fmla="*/ 213534 h 240204"/>
                                        <a:gd name="connsiteX30" fmla="*/ 181181 w 287861"/>
                                        <a:gd name="connsiteY30" fmla="*/ 207819 h 240204"/>
                                        <a:gd name="connsiteX31" fmla="*/ 192611 w 287861"/>
                                        <a:gd name="connsiteY31" fmla="*/ 200199 h 240204"/>
                                        <a:gd name="connsiteX32" fmla="*/ 209756 w 287861"/>
                                        <a:gd name="connsiteY32" fmla="*/ 194484 h 240204"/>
                                        <a:gd name="connsiteX33" fmla="*/ 215471 w 287861"/>
                                        <a:gd name="connsiteY33" fmla="*/ 192579 h 240204"/>
                                        <a:gd name="connsiteX34" fmla="*/ 244046 w 287861"/>
                                        <a:gd name="connsiteY34" fmla="*/ 194484 h 240204"/>
                                        <a:gd name="connsiteX35" fmla="*/ 255476 w 287861"/>
                                        <a:gd name="connsiteY35" fmla="*/ 198294 h 240204"/>
                                        <a:gd name="connsiteX36" fmla="*/ 261191 w 287861"/>
                                        <a:gd name="connsiteY36" fmla="*/ 200199 h 240204"/>
                                        <a:gd name="connsiteX37" fmla="*/ 259286 w 287861"/>
                                        <a:gd name="connsiteY37" fmla="*/ 192579 h 240204"/>
                                        <a:gd name="connsiteX38" fmla="*/ 255476 w 287861"/>
                                        <a:gd name="connsiteY38" fmla="*/ 186864 h 240204"/>
                                        <a:gd name="connsiteX39" fmla="*/ 259286 w 287861"/>
                                        <a:gd name="connsiteY39" fmla="*/ 181149 h 240204"/>
                                        <a:gd name="connsiteX40" fmla="*/ 270716 w 287861"/>
                                        <a:gd name="connsiteY40" fmla="*/ 177339 h 240204"/>
                                        <a:gd name="connsiteX41" fmla="*/ 284051 w 287861"/>
                                        <a:gd name="connsiteY41" fmla="*/ 164004 h 240204"/>
                                        <a:gd name="connsiteX42" fmla="*/ 280241 w 287861"/>
                                        <a:gd name="connsiteY42" fmla="*/ 152574 h 240204"/>
                                        <a:gd name="connsiteX43" fmla="*/ 272621 w 287861"/>
                                        <a:gd name="connsiteY43" fmla="*/ 141144 h 240204"/>
                                        <a:gd name="connsiteX44" fmla="*/ 274526 w 287861"/>
                                        <a:gd name="connsiteY44" fmla="*/ 127809 h 240204"/>
                                        <a:gd name="connsiteX45" fmla="*/ 278336 w 287861"/>
                                        <a:gd name="connsiteY45" fmla="*/ 116379 h 240204"/>
                                        <a:gd name="connsiteX46" fmla="*/ 276431 w 287861"/>
                                        <a:gd name="connsiteY46" fmla="*/ 106854 h 240204"/>
                                        <a:gd name="connsiteX47" fmla="*/ 270716 w 287861"/>
                                        <a:gd name="connsiteY47" fmla="*/ 103044 h 240204"/>
                                        <a:gd name="connsiteX48" fmla="*/ 272621 w 287861"/>
                                        <a:gd name="connsiteY48" fmla="*/ 89709 h 240204"/>
                                        <a:gd name="connsiteX49" fmla="*/ 274526 w 287861"/>
                                        <a:gd name="connsiteY49" fmla="*/ 83994 h 240204"/>
                                        <a:gd name="connsiteX50" fmla="*/ 280241 w 287861"/>
                                        <a:gd name="connsiteY50" fmla="*/ 80184 h 240204"/>
                                        <a:gd name="connsiteX51" fmla="*/ 284051 w 287861"/>
                                        <a:gd name="connsiteY51" fmla="*/ 64944 h 240204"/>
                                        <a:gd name="connsiteX52" fmla="*/ 287861 w 287861"/>
                                        <a:gd name="connsiteY52" fmla="*/ 53514 h 240204"/>
                                        <a:gd name="connsiteX53" fmla="*/ 278336 w 287861"/>
                                        <a:gd name="connsiteY53" fmla="*/ 38274 h 240204"/>
                                        <a:gd name="connsiteX54" fmla="*/ 266906 w 287861"/>
                                        <a:gd name="connsiteY54" fmla="*/ 34464 h 240204"/>
                                        <a:gd name="connsiteX55" fmla="*/ 244046 w 287861"/>
                                        <a:gd name="connsiteY55" fmla="*/ 38274 h 240204"/>
                                        <a:gd name="connsiteX56" fmla="*/ 232616 w 287861"/>
                                        <a:gd name="connsiteY56" fmla="*/ 42084 h 240204"/>
                                        <a:gd name="connsiteX57" fmla="*/ 226901 w 287861"/>
                                        <a:gd name="connsiteY57" fmla="*/ 45894 h 240204"/>
                                        <a:gd name="connsiteX58" fmla="*/ 219281 w 287861"/>
                                        <a:gd name="connsiteY58" fmla="*/ 34464 h 240204"/>
                                        <a:gd name="connsiteX59" fmla="*/ 213566 w 287861"/>
                                        <a:gd name="connsiteY59" fmla="*/ 32559 h 240204"/>
                                        <a:gd name="connsiteX60" fmla="*/ 207851 w 287861"/>
                                        <a:gd name="connsiteY60" fmla="*/ 28749 h 240204"/>
                                        <a:gd name="connsiteX61" fmla="*/ 196421 w 287861"/>
                                        <a:gd name="connsiteY61" fmla="*/ 24939 h 240204"/>
                                        <a:gd name="connsiteX62" fmla="*/ 165941 w 287861"/>
                                        <a:gd name="connsiteY62" fmla="*/ 21129 h 240204"/>
                                        <a:gd name="connsiteX63" fmla="*/ 141176 w 287861"/>
                                        <a:gd name="connsiteY63" fmla="*/ 24939 h 240204"/>
                                        <a:gd name="connsiteX64" fmla="*/ 129746 w 287861"/>
                                        <a:gd name="connsiteY64" fmla="*/ 28749 h 240204"/>
                                        <a:gd name="connsiteX65" fmla="*/ 122126 w 287861"/>
                                        <a:gd name="connsiteY65" fmla="*/ 26844 h 240204"/>
                                        <a:gd name="connsiteX66" fmla="*/ 104981 w 287861"/>
                                        <a:gd name="connsiteY66" fmla="*/ 21129 h 240204"/>
                                        <a:gd name="connsiteX67" fmla="*/ 99266 w 287861"/>
                                        <a:gd name="connsiteY67" fmla="*/ 19224 h 240204"/>
                                        <a:gd name="connsiteX68" fmla="*/ 93551 w 287861"/>
                                        <a:gd name="connsiteY68" fmla="*/ 17319 h 240204"/>
                                        <a:gd name="connsiteX69" fmla="*/ 70691 w 287861"/>
                                        <a:gd name="connsiteY69" fmla="*/ 5889 h 240204"/>
                                        <a:gd name="connsiteX70" fmla="*/ 64976 w 287861"/>
                                        <a:gd name="connsiteY70" fmla="*/ 3984 h 240204"/>
                                        <a:gd name="connsiteX71" fmla="*/ 47831 w 287861"/>
                                        <a:gd name="connsiteY71" fmla="*/ 3984 h 240204"/>
                                        <a:gd name="connsiteX72" fmla="*/ 42116 w 287861"/>
                                        <a:gd name="connsiteY72" fmla="*/ 5889 h 240204"/>
                                        <a:gd name="connsiteX73" fmla="*/ 36401 w 287861"/>
                                        <a:gd name="connsiteY73" fmla="*/ 7794 h 240204"/>
                                        <a:gd name="connsiteX74" fmla="*/ 32591 w 287861"/>
                                        <a:gd name="connsiteY74" fmla="*/ 13509 h 240204"/>
                                        <a:gd name="connsiteX75" fmla="*/ 13541 w 287861"/>
                                        <a:gd name="connsiteY75" fmla="*/ 19224 h 240204"/>
                                        <a:gd name="connsiteX76" fmla="*/ 19256 w 287861"/>
                                        <a:gd name="connsiteY76" fmla="*/ 23034 h 240204"/>
                                        <a:gd name="connsiteX77" fmla="*/ 13541 w 287861"/>
                                        <a:gd name="connsiteY77" fmla="*/ 24939 h 240204"/>
                                        <a:gd name="connsiteX78" fmla="*/ 206 w 287861"/>
                                        <a:gd name="connsiteY78" fmla="*/ 30654 h 2402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287861" h="240204">
                                          <a:moveTo>
                                            <a:pt x="206" y="30654"/>
                                          </a:moveTo>
                                          <a:cubicBezTo>
                                            <a:pt x="-1064" y="33511"/>
                                            <a:pt x="3852" y="38360"/>
                                            <a:pt x="5921" y="42084"/>
                                          </a:cubicBezTo>
                                          <a:cubicBezTo>
                                            <a:pt x="7033" y="44085"/>
                                            <a:pt x="8707" y="45751"/>
                                            <a:pt x="9731" y="47799"/>
                                          </a:cubicBezTo>
                                          <a:cubicBezTo>
                                            <a:pt x="10629" y="49595"/>
                                            <a:pt x="10661" y="51759"/>
                                            <a:pt x="11636" y="53514"/>
                                          </a:cubicBezTo>
                                          <a:cubicBezTo>
                                            <a:pt x="13860" y="57517"/>
                                            <a:pt x="17808" y="60600"/>
                                            <a:pt x="19256" y="64944"/>
                                          </a:cubicBezTo>
                                          <a:cubicBezTo>
                                            <a:pt x="19891" y="66849"/>
                                            <a:pt x="19907" y="69091"/>
                                            <a:pt x="21161" y="70659"/>
                                          </a:cubicBezTo>
                                          <a:cubicBezTo>
                                            <a:pt x="22591" y="72447"/>
                                            <a:pt x="24971" y="73199"/>
                                            <a:pt x="26876" y="74469"/>
                                          </a:cubicBezTo>
                                          <a:lnTo>
                                            <a:pt x="34496" y="85899"/>
                                          </a:lnTo>
                                          <a:cubicBezTo>
                                            <a:pt x="37485" y="90382"/>
                                            <a:pt x="45926" y="97329"/>
                                            <a:pt x="45926" y="97329"/>
                                          </a:cubicBezTo>
                                          <a:cubicBezTo>
                                            <a:pt x="47196" y="101139"/>
                                            <a:pt x="47508" y="105417"/>
                                            <a:pt x="49736" y="108759"/>
                                          </a:cubicBezTo>
                                          <a:cubicBezTo>
                                            <a:pt x="51006" y="110664"/>
                                            <a:pt x="52522" y="112426"/>
                                            <a:pt x="53546" y="114474"/>
                                          </a:cubicBezTo>
                                          <a:cubicBezTo>
                                            <a:pt x="54444" y="116270"/>
                                            <a:pt x="54197" y="118621"/>
                                            <a:pt x="55451" y="120189"/>
                                          </a:cubicBezTo>
                                          <a:cubicBezTo>
                                            <a:pt x="56881" y="121977"/>
                                            <a:pt x="59261" y="122729"/>
                                            <a:pt x="61166" y="123999"/>
                                          </a:cubicBezTo>
                                          <a:cubicBezTo>
                                            <a:pt x="65954" y="138364"/>
                                            <a:pt x="59495" y="120657"/>
                                            <a:pt x="66881" y="135429"/>
                                          </a:cubicBezTo>
                                          <a:cubicBezTo>
                                            <a:pt x="67779" y="137225"/>
                                            <a:pt x="67811" y="139389"/>
                                            <a:pt x="68786" y="141144"/>
                                          </a:cubicBezTo>
                                          <a:cubicBezTo>
                                            <a:pt x="71010" y="145147"/>
                                            <a:pt x="73866" y="148764"/>
                                            <a:pt x="76406" y="152574"/>
                                          </a:cubicBezTo>
                                          <a:lnTo>
                                            <a:pt x="84026" y="164004"/>
                                          </a:lnTo>
                                          <a:lnTo>
                                            <a:pt x="91646" y="175434"/>
                                          </a:lnTo>
                                          <a:cubicBezTo>
                                            <a:pt x="92760" y="177105"/>
                                            <a:pt x="92297" y="179581"/>
                                            <a:pt x="93551" y="181149"/>
                                          </a:cubicBezTo>
                                          <a:cubicBezTo>
                                            <a:pt x="94981" y="182937"/>
                                            <a:pt x="97361" y="183689"/>
                                            <a:pt x="99266" y="184959"/>
                                          </a:cubicBezTo>
                                          <a:cubicBezTo>
                                            <a:pt x="99901" y="186864"/>
                                            <a:pt x="100196" y="188919"/>
                                            <a:pt x="101171" y="190674"/>
                                          </a:cubicBezTo>
                                          <a:cubicBezTo>
                                            <a:pt x="103395" y="194677"/>
                                            <a:pt x="106251" y="198294"/>
                                            <a:pt x="108791" y="202104"/>
                                          </a:cubicBezTo>
                                          <a:cubicBezTo>
                                            <a:pt x="110285" y="204346"/>
                                            <a:pt x="112781" y="205749"/>
                                            <a:pt x="114506" y="207819"/>
                                          </a:cubicBezTo>
                                          <a:cubicBezTo>
                                            <a:pt x="115972" y="209578"/>
                                            <a:pt x="117046" y="211629"/>
                                            <a:pt x="118316" y="213534"/>
                                          </a:cubicBezTo>
                                          <a:cubicBezTo>
                                            <a:pt x="119624" y="226612"/>
                                            <a:pt x="116074" y="231724"/>
                                            <a:pt x="125936" y="238299"/>
                                          </a:cubicBezTo>
                                          <a:cubicBezTo>
                                            <a:pt x="127607" y="239413"/>
                                            <a:pt x="129746" y="239569"/>
                                            <a:pt x="131651" y="240204"/>
                                          </a:cubicBezTo>
                                          <a:lnTo>
                                            <a:pt x="135461" y="228774"/>
                                          </a:lnTo>
                                          <a:cubicBezTo>
                                            <a:pt x="136482" y="225712"/>
                                            <a:pt x="147844" y="220115"/>
                                            <a:pt x="152606" y="219249"/>
                                          </a:cubicBezTo>
                                          <a:cubicBezTo>
                                            <a:pt x="157643" y="218333"/>
                                            <a:pt x="162766" y="217979"/>
                                            <a:pt x="167846" y="217344"/>
                                          </a:cubicBezTo>
                                          <a:lnTo>
                                            <a:pt x="179276" y="213534"/>
                                          </a:lnTo>
                                          <a:cubicBezTo>
                                            <a:pt x="181181" y="212899"/>
                                            <a:pt x="179761" y="209239"/>
                                            <a:pt x="181181" y="207819"/>
                                          </a:cubicBezTo>
                                          <a:cubicBezTo>
                                            <a:pt x="184419" y="204581"/>
                                            <a:pt x="188267" y="201647"/>
                                            <a:pt x="192611" y="200199"/>
                                          </a:cubicBezTo>
                                          <a:lnTo>
                                            <a:pt x="209756" y="194484"/>
                                          </a:lnTo>
                                          <a:lnTo>
                                            <a:pt x="215471" y="192579"/>
                                          </a:lnTo>
                                          <a:cubicBezTo>
                                            <a:pt x="224996" y="193214"/>
                                            <a:pt x="234596" y="193134"/>
                                            <a:pt x="244046" y="194484"/>
                                          </a:cubicBezTo>
                                          <a:cubicBezTo>
                                            <a:pt x="248022" y="195052"/>
                                            <a:pt x="251666" y="197024"/>
                                            <a:pt x="255476" y="198294"/>
                                          </a:cubicBezTo>
                                          <a:lnTo>
                                            <a:pt x="261191" y="200199"/>
                                          </a:lnTo>
                                          <a:cubicBezTo>
                                            <a:pt x="260556" y="197659"/>
                                            <a:pt x="260317" y="194985"/>
                                            <a:pt x="259286" y="192579"/>
                                          </a:cubicBezTo>
                                          <a:cubicBezTo>
                                            <a:pt x="258384" y="190475"/>
                                            <a:pt x="255476" y="189154"/>
                                            <a:pt x="255476" y="186864"/>
                                          </a:cubicBezTo>
                                          <a:cubicBezTo>
                                            <a:pt x="255476" y="184574"/>
                                            <a:pt x="257344" y="182362"/>
                                            <a:pt x="259286" y="181149"/>
                                          </a:cubicBezTo>
                                          <a:cubicBezTo>
                                            <a:pt x="262692" y="179020"/>
                                            <a:pt x="270716" y="177339"/>
                                            <a:pt x="270716" y="177339"/>
                                          </a:cubicBezTo>
                                          <a:cubicBezTo>
                                            <a:pt x="283817" y="168605"/>
                                            <a:pt x="280698" y="174063"/>
                                            <a:pt x="284051" y="164004"/>
                                          </a:cubicBezTo>
                                          <a:lnTo>
                                            <a:pt x="280241" y="152574"/>
                                          </a:lnTo>
                                          <a:cubicBezTo>
                                            <a:pt x="278793" y="148230"/>
                                            <a:pt x="272621" y="141144"/>
                                            <a:pt x="272621" y="141144"/>
                                          </a:cubicBezTo>
                                          <a:cubicBezTo>
                                            <a:pt x="273256" y="136699"/>
                                            <a:pt x="273516" y="132184"/>
                                            <a:pt x="274526" y="127809"/>
                                          </a:cubicBezTo>
                                          <a:cubicBezTo>
                                            <a:pt x="275429" y="123896"/>
                                            <a:pt x="278336" y="116379"/>
                                            <a:pt x="278336" y="116379"/>
                                          </a:cubicBezTo>
                                          <a:cubicBezTo>
                                            <a:pt x="277701" y="113204"/>
                                            <a:pt x="278037" y="109665"/>
                                            <a:pt x="276431" y="106854"/>
                                          </a:cubicBezTo>
                                          <a:cubicBezTo>
                                            <a:pt x="275295" y="104866"/>
                                            <a:pt x="271213" y="105279"/>
                                            <a:pt x="270716" y="103044"/>
                                          </a:cubicBezTo>
                                          <a:cubicBezTo>
                                            <a:pt x="269742" y="98661"/>
                                            <a:pt x="271740" y="94112"/>
                                            <a:pt x="272621" y="89709"/>
                                          </a:cubicBezTo>
                                          <a:cubicBezTo>
                                            <a:pt x="273015" y="87740"/>
                                            <a:pt x="273272" y="85562"/>
                                            <a:pt x="274526" y="83994"/>
                                          </a:cubicBezTo>
                                          <a:cubicBezTo>
                                            <a:pt x="275956" y="82206"/>
                                            <a:pt x="278336" y="81454"/>
                                            <a:pt x="280241" y="80184"/>
                                          </a:cubicBezTo>
                                          <a:cubicBezTo>
                                            <a:pt x="281511" y="75104"/>
                                            <a:pt x="282395" y="69912"/>
                                            <a:pt x="284051" y="64944"/>
                                          </a:cubicBezTo>
                                          <a:lnTo>
                                            <a:pt x="287861" y="53514"/>
                                          </a:lnTo>
                                          <a:cubicBezTo>
                                            <a:pt x="284708" y="44056"/>
                                            <a:pt x="286605" y="41949"/>
                                            <a:pt x="278336" y="38274"/>
                                          </a:cubicBezTo>
                                          <a:cubicBezTo>
                                            <a:pt x="274666" y="36643"/>
                                            <a:pt x="266906" y="34464"/>
                                            <a:pt x="266906" y="34464"/>
                                          </a:cubicBezTo>
                                          <a:cubicBezTo>
                                            <a:pt x="256100" y="35815"/>
                                            <a:pt x="253036" y="35577"/>
                                            <a:pt x="244046" y="38274"/>
                                          </a:cubicBezTo>
                                          <a:cubicBezTo>
                                            <a:pt x="240199" y="39428"/>
                                            <a:pt x="232616" y="42084"/>
                                            <a:pt x="232616" y="42084"/>
                                          </a:cubicBezTo>
                                          <a:cubicBezTo>
                                            <a:pt x="230711" y="43354"/>
                                            <a:pt x="228889" y="47030"/>
                                            <a:pt x="226901" y="45894"/>
                                          </a:cubicBezTo>
                                          <a:cubicBezTo>
                                            <a:pt x="222925" y="43622"/>
                                            <a:pt x="223625" y="35912"/>
                                            <a:pt x="219281" y="34464"/>
                                          </a:cubicBezTo>
                                          <a:lnTo>
                                            <a:pt x="213566" y="32559"/>
                                          </a:lnTo>
                                          <a:cubicBezTo>
                                            <a:pt x="211661" y="31289"/>
                                            <a:pt x="209943" y="29679"/>
                                            <a:pt x="207851" y="28749"/>
                                          </a:cubicBezTo>
                                          <a:cubicBezTo>
                                            <a:pt x="204181" y="27118"/>
                                            <a:pt x="200231" y="26209"/>
                                            <a:pt x="196421" y="24939"/>
                                          </a:cubicBezTo>
                                          <a:cubicBezTo>
                                            <a:pt x="182851" y="20416"/>
                                            <a:pt x="192708" y="23188"/>
                                            <a:pt x="165941" y="21129"/>
                                          </a:cubicBezTo>
                                          <a:cubicBezTo>
                                            <a:pt x="157686" y="22399"/>
                                            <a:pt x="149349" y="23218"/>
                                            <a:pt x="141176" y="24939"/>
                                          </a:cubicBezTo>
                                          <a:cubicBezTo>
                                            <a:pt x="137246" y="25766"/>
                                            <a:pt x="129746" y="28749"/>
                                            <a:pt x="129746" y="28749"/>
                                          </a:cubicBezTo>
                                          <a:cubicBezTo>
                                            <a:pt x="127206" y="28114"/>
                                            <a:pt x="124634" y="27596"/>
                                            <a:pt x="122126" y="26844"/>
                                          </a:cubicBezTo>
                                          <a:cubicBezTo>
                                            <a:pt x="116356" y="25113"/>
                                            <a:pt x="110696" y="23034"/>
                                            <a:pt x="104981" y="21129"/>
                                          </a:cubicBezTo>
                                          <a:lnTo>
                                            <a:pt x="99266" y="19224"/>
                                          </a:lnTo>
                                          <a:lnTo>
                                            <a:pt x="93551" y="17319"/>
                                          </a:lnTo>
                                          <a:cubicBezTo>
                                            <a:pt x="78779" y="7471"/>
                                            <a:pt x="86465" y="11147"/>
                                            <a:pt x="70691" y="5889"/>
                                          </a:cubicBezTo>
                                          <a:lnTo>
                                            <a:pt x="64976" y="3984"/>
                                          </a:lnTo>
                                          <a:cubicBezTo>
                                            <a:pt x="55919" y="-2054"/>
                                            <a:pt x="61433" y="-550"/>
                                            <a:pt x="47831" y="3984"/>
                                          </a:cubicBezTo>
                                          <a:lnTo>
                                            <a:pt x="42116" y="5889"/>
                                          </a:lnTo>
                                          <a:lnTo>
                                            <a:pt x="36401" y="7794"/>
                                          </a:lnTo>
                                          <a:cubicBezTo>
                                            <a:pt x="35131" y="9699"/>
                                            <a:pt x="34454" y="12178"/>
                                            <a:pt x="32591" y="13509"/>
                                          </a:cubicBezTo>
                                          <a:cubicBezTo>
                                            <a:pt x="27718" y="16990"/>
                                            <a:pt x="19168" y="18099"/>
                                            <a:pt x="13541" y="19224"/>
                                          </a:cubicBezTo>
                                          <a:cubicBezTo>
                                            <a:pt x="15446" y="20494"/>
                                            <a:pt x="19256" y="20744"/>
                                            <a:pt x="19256" y="23034"/>
                                          </a:cubicBezTo>
                                          <a:cubicBezTo>
                                            <a:pt x="19256" y="25042"/>
                                            <a:pt x="15337" y="24041"/>
                                            <a:pt x="13541" y="24939"/>
                                          </a:cubicBezTo>
                                          <a:cubicBezTo>
                                            <a:pt x="5217" y="29101"/>
                                            <a:pt x="1476" y="27797"/>
                                            <a:pt x="206" y="30654"/>
                                          </a:cubicBezTo>
                                          <a:close/>
                                        </a:path>
                                      </a:pathLst>
                                    </a:custGeom>
                                    <a:noFill/>
                                    <a:ln>
                                      <a:solidFill>
                                        <a:srgbClr val="FF000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15386" y="2835349"/>
                                      <a:ext cx="191135"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
                                <wps:cNvSpPr txBox="1">
                                  <a:spLocks noChangeArrowheads="1"/>
                                </wps:cNvSpPr>
                                <wps:spPr bwMode="auto">
                                  <a:xfrm>
                                    <a:off x="1949226" y="2778135"/>
                                    <a:ext cx="1063624" cy="224789"/>
                                  </a:xfrm>
                                  <a:prstGeom prst="rect">
                                    <a:avLst/>
                                  </a:prstGeom>
                                  <a:solidFill>
                                    <a:srgbClr val="FFFFFF"/>
                                  </a:solidFill>
                                  <a:ln w="9525">
                                    <a:noFill/>
                                    <a:miter lim="800000"/>
                                    <a:headEnd/>
                                    <a:tailEnd/>
                                  </a:ln>
                                </wps:spPr>
                                <wps:txbx>
                                  <w:txbxContent>
                                    <w:p w14:paraId="46BAF4AC" w14:textId="77777777" w:rsidR="00924ADF" w:rsidRPr="00821EFF" w:rsidRDefault="00924ADF" w:rsidP="000865EB">
                                      <w:pPr>
                                        <w:rPr>
                                          <w:rFonts w:asciiTheme="minorHAnsi" w:hAnsiTheme="minorHAnsi" w:cstheme="minorHAnsi"/>
                                          <w:b/>
                                          <w:color w:val="808080" w:themeColor="background1" w:themeShade="80"/>
                                          <w:sz w:val="16"/>
                                          <w:szCs w:val="16"/>
                                        </w:rPr>
                                      </w:pPr>
                                      <w:r w:rsidRPr="00821EFF">
                                        <w:rPr>
                                          <w:rFonts w:asciiTheme="minorHAnsi" w:hAnsiTheme="minorHAnsi" w:cstheme="minorHAnsi"/>
                                          <w:b/>
                                          <w:color w:val="808080" w:themeColor="background1" w:themeShade="80"/>
                                          <w:sz w:val="16"/>
                                          <w:szCs w:val="16"/>
                                        </w:rPr>
                                        <w:t>Project Boundary</w:t>
                                      </w:r>
                                    </w:p>
                                  </w:txbxContent>
                                </wps:txbx>
                                <wps:bodyPr rot="0" vert="horz" wrap="square" lIns="91440" tIns="45720" rIns="91440" bIns="45720" anchor="t" anchorCtr="0">
                                  <a:spAutoFit/>
                                </wps:bodyPr>
                              </wps:wsp>
                            </wpg:grpSp>
                            <wps:wsp>
                              <wps:cNvPr id="23" name="Text Box 2"/>
                              <wps:cNvSpPr txBox="1">
                                <a:spLocks noChangeArrowheads="1"/>
                              </wps:cNvSpPr>
                              <wps:spPr bwMode="auto">
                                <a:xfrm>
                                  <a:off x="340194" y="2594337"/>
                                  <a:ext cx="1183639" cy="224789"/>
                                </a:xfrm>
                                <a:prstGeom prst="rect">
                                  <a:avLst/>
                                </a:prstGeom>
                                <a:solidFill>
                                  <a:srgbClr val="FFFFFF"/>
                                </a:solidFill>
                                <a:ln w="9525">
                                  <a:noFill/>
                                  <a:miter lim="800000"/>
                                  <a:headEnd/>
                                  <a:tailEnd/>
                                </a:ln>
                              </wps:spPr>
                              <wps:txbx>
                                <w:txbxContent>
                                  <w:p w14:paraId="0D49406E" w14:textId="77777777" w:rsidR="00924ADF" w:rsidRPr="00821EFF" w:rsidRDefault="00924ADF" w:rsidP="000865EB">
                                    <w:pPr>
                                      <w:rPr>
                                        <w:rFonts w:asciiTheme="minorHAnsi" w:hAnsiTheme="minorHAnsi" w:cstheme="minorHAnsi"/>
                                        <w:b/>
                                        <w:color w:val="808080" w:themeColor="background1" w:themeShade="80"/>
                                        <w:sz w:val="16"/>
                                        <w:szCs w:val="16"/>
                                        <w:lang w:val="pt-PT"/>
                                      </w:rPr>
                                    </w:pPr>
                                    <w:r>
                                      <w:rPr>
                                        <w:rFonts w:asciiTheme="minorHAnsi" w:hAnsiTheme="minorHAnsi" w:cstheme="minorHAnsi"/>
                                        <w:b/>
                                        <w:color w:val="808080" w:themeColor="background1" w:themeShade="80"/>
                                        <w:sz w:val="16"/>
                                        <w:szCs w:val="16"/>
                                        <w:lang w:val="pt-PT"/>
                                      </w:rPr>
                                      <w:t>Original Atlantic Forest</w:t>
                                    </w:r>
                                  </w:p>
                                </w:txbxContent>
                              </wps:txbx>
                              <wps:bodyPr rot="0" vert="horz" wrap="square" lIns="91440" tIns="45720" rIns="91440" bIns="45720" anchor="t" anchorCtr="0">
                                <a:spAutoFit/>
                              </wps:bodyPr>
                            </wps:wsp>
                            <wps:wsp>
                              <wps:cNvPr id="25" name="Rectangle 25"/>
                              <wps:cNvSpPr/>
                              <wps:spPr>
                                <a:xfrm>
                                  <a:off x="0" y="2615610"/>
                                  <a:ext cx="345440" cy="142240"/>
                                </a:xfrm>
                                <a:prstGeom prst="rect">
                                  <a:avLst/>
                                </a:prstGeom>
                                <a:pattFill prst="wdDnDiag">
                                  <a:fgClr>
                                    <a:srgbClr val="92D050"/>
                                  </a:fgClr>
                                  <a:bgClr>
                                    <a:schemeClr val="bg1"/>
                                  </a:bgClr>
                                </a:patt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 name="Text Box 2"/>
                            <wps:cNvSpPr txBox="1">
                              <a:spLocks noChangeArrowheads="1"/>
                            </wps:cNvSpPr>
                            <wps:spPr bwMode="auto">
                              <a:xfrm>
                                <a:off x="1857154" y="0"/>
                                <a:ext cx="1446027" cy="255181"/>
                              </a:xfrm>
                              <a:prstGeom prst="rect">
                                <a:avLst/>
                              </a:prstGeom>
                              <a:solidFill>
                                <a:srgbClr val="FFFFFF"/>
                              </a:solidFill>
                              <a:ln w="9525">
                                <a:noFill/>
                                <a:miter lim="800000"/>
                                <a:headEnd/>
                                <a:tailEnd/>
                              </a:ln>
                            </wps:spPr>
                            <wps:txbx>
                              <w:txbxContent>
                                <w:p w14:paraId="4E397C8C" w14:textId="77777777" w:rsidR="00924ADF" w:rsidRPr="00D439B5" w:rsidRDefault="00924ADF" w:rsidP="000865EB">
                                  <w:pPr>
                                    <w:rPr>
                                      <w:rFonts w:asciiTheme="minorHAnsi" w:hAnsiTheme="minorHAnsi" w:cstheme="minorHAnsi"/>
                                      <w:b/>
                                      <w:color w:val="808080" w:themeColor="background1" w:themeShade="80"/>
                                      <w:sz w:val="20"/>
                                    </w:rPr>
                                  </w:pPr>
                                  <w:r w:rsidRPr="00D439B5">
                                    <w:rPr>
                                      <w:rFonts w:asciiTheme="minorHAnsi" w:hAnsiTheme="minorHAnsi" w:cstheme="minorHAnsi"/>
                                      <w:b/>
                                      <w:color w:val="808080" w:themeColor="background1" w:themeShade="80"/>
                                      <w:sz w:val="20"/>
                                    </w:rPr>
                                    <w:t>REC</w:t>
                                  </w:r>
                                  <w:r>
                                    <w:rPr>
                                      <w:rFonts w:asciiTheme="minorHAnsi" w:hAnsiTheme="minorHAnsi" w:cstheme="minorHAnsi"/>
                                      <w:b/>
                                      <w:color w:val="808080" w:themeColor="background1" w:themeShade="80"/>
                                      <w:sz w:val="20"/>
                                    </w:rPr>
                                    <w:t>Ô</w:t>
                                  </w:r>
                                  <w:r w:rsidRPr="00D439B5">
                                    <w:rPr>
                                      <w:rFonts w:asciiTheme="minorHAnsi" w:hAnsiTheme="minorHAnsi" w:cstheme="minorHAnsi"/>
                                      <w:b/>
                                      <w:color w:val="808080" w:themeColor="background1" w:themeShade="80"/>
                                      <w:sz w:val="20"/>
                                    </w:rPr>
                                    <w:t>NCAVO REGION</w:t>
                                  </w:r>
                                </w:p>
                              </w:txbxContent>
                            </wps:txbx>
                            <wps:bodyPr rot="0" vert="horz" wrap="square" lIns="91440" tIns="45720" rIns="91440" bIns="45720" anchor="t" anchorCtr="0">
                              <a:spAutoFit/>
                            </wps:bodyPr>
                          </wps:wsp>
                        </wpg:grpSp>
                      </wpg:grpSp>
                      <wps:wsp>
                        <wps:cNvPr id="17" name="Oval 17"/>
                        <wps:cNvSpPr/>
                        <wps:spPr>
                          <a:xfrm rot="2684906">
                            <a:off x="2948763" y="864781"/>
                            <a:ext cx="533400" cy="90614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81" o:spid="_x0000_s1032" style="position:absolute;left:0;text-align:left;margin-left:7.05pt;margin-top:12.5pt;width:445.35pt;height:250.9pt;z-index:251696128" coordsize="56559,318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">
                <v:group id="Group 680" o:spid="_x0000_s1033" style="position:absolute;width:56559;height:31864" coordsize="56562,31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shape id="Picture 60" o:spid="_x0000_s1034" type="#_x0000_t75" style="position:absolute;width:47492;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o3bPBAAAA2gAAAA8AAABkcnMvZG93bnJldi54bWxEj09rwkAUxO+FfoflFbyZTYqIRFcRQfAg&#10;gmm9P7Mvf2j2bbq7TdJv3xWEHoeZ+Q2z2U2mEwM531pWkCUpCOLS6pZrBZ8fx/kKhA/IGjvLpOCX&#10;POy2ry8bzLUd+UpDEWoRIexzVNCE0OdS+rIhgz6xPXH0KusMhihdLbXDMcJNJ9/TdCkNthwXGuzp&#10;0FD5VfwYBaasLvfztzZVdnD9sNe3UIyZUrO3ab8GEWgK/+Fn+6QVLOBxJd4Auf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o3bPBAAAA2gAAAA8AAAAAAAAAAAAAAAAAnwIA&#10;AGRycy9kb3ducmV2LnhtbFBLBQYAAAAABAAEAPcAAACNAwAAAAA=&#10;">
                    <v:imagedata r:id="rId28" o:title="" cropright="13240f"/>
                    <v:path arrowok="t"/>
                  </v:shape>
                  <v:group id="Group 679" o:spid="_x0000_s1035" style="position:absolute;left:18075;top:779;width:38487;height:31090" coordsize="38492,3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group id="Group 678" o:spid="_x0000_s1036" style="position:absolute;top:1063;width:38492;height:30029" coordsize="38492,30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group id="Group 677" o:spid="_x0000_s1037" style="position:absolute;left:8364;width:30128;height:30029" coordsize="30128,30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group id="Group 676" o:spid="_x0000_s1038" style="position:absolute;width:26790;height:29420" coordsize="26790,29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Group 675" o:spid="_x0000_s1039" style="position:absolute;width:26790;height:27686" coordsize="26790,2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H3MUAAADcAAAADwAAAGRycy9kb3ducmV2LnhtbESPQYvCMBSE78L+h/CE&#10;vWnaXdSlGkXEXTyIoC6It0fzbIvNS2liW/+9EQSPw8x8w8wWnSlFQ7UrLCuIhxEI4tTqgjMF/8ff&#10;wQ8I55E1lpZJwZ0cLOYfvRkm2ra8p+bgMxEg7BJUkHtfJVK6NCeDbmgr4uBdbG3QB1lnUtfYBrgp&#10;5VcUjaXBgsNCjhWtckqvh5tR8Ndiu/yO1832elndz8fR7rSNSanPfrecgvDU+Xf41d5oBePJ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fh9zFAAAA3AAA&#10;AA8AAAAAAAAAAAAAAAAAqgIAAGRycy9kb3ducmV2LnhtbFBLBQYAAAAABAAEAPoAAACcAwAAAAA=&#10;">
                            <v:group id="Group 17" o:spid="_x0000_s1040" style="position:absolute;left:5245;width:21545;height:27686" coordorigin="5878,736" coordsize="4265,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6" o:spid="_x0000_s1041" style="position:absolute;left:5878;top:736;width:4265;height:5205" coordorigin="6009,871" coordsize="4265,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4" o:spid="_x0000_s1042" type="#_x0000_t75" alt="Divisao_política" style="position:absolute;left:6246;top:871;width:4028;height:5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iDK/AAAA2wAAAA8AAABkcnMvZG93bnJldi54bWxET82KwjAQvi/4DmEEb2uqwrJWo4igyJ66&#10;6gMMzZgUm0ltom3ffrOwsLf5+H5nve1dLV7Uhsqzgtk0A0Fcel2xUXC9HN4/QYSIrLH2TAoGCrDd&#10;jN7WmGvf8Te9ztGIFMIhRwU2xiaXMpSWHIapb4gTd/Otw5hga6RusUvhrpbzLPuQDitODRYb2lsq&#10;7+enU3C5Hp+2KDgzX/JhlkU37PowKDUZ97sViEh9/Bf/uU86zV/A7y/pA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zYgyvwAAANsAAAAPAAAAAAAAAAAAAAAAAJ8CAABk&#10;cnMvZG93bnJldi54bWxQSwUGAAAAAAQABAD3AAAAiwMAAAAA&#10;">
                                  <v:imagedata r:id="rId29" o:title="Divisao_política" cropbottom="5608f"/>
                                </v:shape>
                                <v:rect id="Rectangle 5" o:spid="_x0000_s1043" style="position:absolute;left:6009;top:3420;width:471;height:1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dJcAA&#10;AADbAAAADwAAAGRycy9kb3ducmV2LnhtbERPS4vCMBC+L/gfwgje1sTHFq1GEUEQ3D2sCl6HZmyL&#10;zaQ2Ueu/3wjC3ubje8582dpK3KnxpWMNg74CQZw5U3Ku4XjYfE5A+IBssHJMGp7kYbnofMwxNe7B&#10;v3Tfh1zEEPYpaihCqFMpfVaQRd93NXHkzq6xGCJscmkafMRwW8mhUom0WHJsKLCmdUHZZX+zGjAZ&#10;m+vPefR92N0SnOat2nydlNa9bruagQjUhn/x2701cf4YXr/EA+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OdJcAAAADbAAAADwAAAAAAAAAAAAAAAACYAgAAZHJzL2Rvd25y&#10;ZXYueG1sUEsFBgAAAAAEAAQA9QAAAIUDAAAAAA==&#10;" stroked="f"/>
                              </v:group>
                              <v:rect id="Rectangle 16" o:spid="_x0000_s1044" style="position:absolute;left:6349;top:1470;width:1102;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4vsIA&#10;AADbAAAADwAAAGRycy9kb3ducmV2LnhtbERPTWvCQBC9F/wPywje6q7VBJu6hiIIQttDVeh1yI5J&#10;aHY2Zjcm/fduodDbPN7nbPLRNuJGna8da1jMFQjiwpmaSw3n0/5xDcIHZIONY9LwQx7y7eRhg5lx&#10;A3/S7RhKEUPYZ6ihCqHNpPRFRRb93LXEkbu4zmKIsCul6XCI4baRT0ql0mLNsaHClnYVFd/H3mrA&#10;dGWuH5fl++mtT/G5HNU++VJaz6bj6wuIQGP4F/+5DybOT+D3l3i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nzi+wgAAANsAAAAPAAAAAAAAAAAAAAAAAJgCAABkcnMvZG93&#10;bnJldi54bWxQSwUGAAAAAAQABAD1AAAAhwMAAAAA&#10;" stroked="f"/>
                            </v:group>
                            <v:shapetype id="_x0000_t32" coordsize="21600,21600" o:spt="32" o:oned="t" path="m,l21600,21600e" filled="f">
                              <v:path arrowok="t" fillok="f" o:connecttype="none"/>
                              <o:lock v:ext="edit" shapetype="t"/>
                            </v:shapetype>
                            <v:shape id="AutoShape 8" o:spid="_x0000_s1045" type="#_x0000_t32" style="position:absolute;left:496;top:2977;width:9666;height:8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afJcQAAADbAAAADwAAAGRycy9kb3ducmV2LnhtbESPT2/CMAzF75P2HSJP4jbSckBTR0Bl&#10;GhIcOPDnspvXeE1F41RNgPbb48Mkbrbe83s/L1aDb9WN+tgENpBPM1DEVbAN1wbOp837B6iYkC22&#10;gcnASBFWy9eXBRY23PlAt2OqlYRwLNCAS6krtI6VI49xGjpi0f5C7zHJ2tfa9niXcN/qWZbNtceG&#10;pcFhR1+Oqsvx6g20s+36O+3Ln3LM97/j0Lkd5QdjJm9D+Qkq0ZCe5v/rrRV8oZdfZAC9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tp8lxAAAANsAAAAPAAAAAAAAAAAA&#10;AAAAAKECAABkcnMvZG93bnJldi54bWxQSwUGAAAAAAQABAD5AAAAkgMAAAAA&#10;" strokecolor="#365f91" strokeweight="1.5pt"/>
                            <v:shape id="AutoShape 9" o:spid="_x0000_s1046" type="#_x0000_t32" style="position:absolute;top:12971;width:6908;height:10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qGGMEAAADaAAAADwAAAGRycy9kb3ducmV2LnhtbERPTWvCQBC9C/0PyxR6Ed1oQEp0lSLY&#10;eitqFb0N2TEJzc6G7Khpf717EDw+3vds0blaXakNlWcDo2ECijj3tuLCwM9uNXgHFQTZYu2ZDPxR&#10;gMX8pTfDzPobb+i6lULFEA4ZGihFmkzrkJfkMAx9Qxy5s28dSoRtoW2Ltxjuaj1Okol2WHFsKLGh&#10;ZUn57/biDJzlchqn3Wf6JYdluu9/r/l/czTm7bX7mIIS6uQpfrjX1kDcGq/EG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2oYYwQAAANoAAAAPAAAAAAAAAAAAAAAA&#10;AKECAABkcnMvZG93bnJldi54bWxQSwUGAAAAAAQABAD5AAAAjwMAAAAA&#10;" strokecolor="#365f91" strokeweight="1.5pt"/>
                          </v:group>
                          <v:shape id="Freeform 18" o:spid="_x0000_s1047" style="position:absolute;left:16303;top:18217;width:2724;height:4229;visibility:visible;mso-wrap-style:square;v-text-anchor:middle" coordsize="272415,422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kWcUA&#10;AADbAAAADwAAAGRycy9kb3ducmV2LnhtbESPT2sCQQzF7wW/wxDBW52tBWlXZ6VUBcFL3fbSW9jJ&#10;/sGdzHZmquu3N4dCbwnv5b1f1pvR9epCIXaeDTzNM1DElbcdNwa+PvePL6BiQrbYeyYDN4qwKSYP&#10;a8ytv/KJLmVqlIRwzNFAm9KQax2rlhzGuR+IRat9cJhkDY22Aa8S7nq9yLKldtixNLQ40HtL1bn8&#10;dQaOXb14DsP3we5uP+X+ZJttfP0wZjYd31agEo3p3/x3fbCCL7Dyiwy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eRZxQAAANsAAAAPAAAAAAAAAAAAAAAAAJgCAABkcnMv&#10;ZG93bnJldi54bWxQSwUGAAAAAAQABAD1AAAAigMAAAAA&#10;" path="m38100,11430v317,1270,-1120,6384,-1905,9525c35708,22903,34290,24662,34290,26670v,16533,2171,12495,5715,26670c40640,55880,41158,58452,41910,60960v1154,3847,3810,11430,3810,11430c46773,95547,49747,133053,45720,156210v-344,1978,-3810,1270,-5715,1905c38100,159385,36394,161023,34290,161925v-7704,3302,-30145,3638,-32385,3810c1270,167640,,169442,,171450v,3099,3789,9504,5715,11430c7334,184499,9525,185420,11430,186690v3353,10059,791,4044,9525,17145l28575,215265v1270,1905,3667,2786,5715,3810c36086,219973,38100,220345,40005,220980v1270,1905,2880,3623,3810,5715c45446,230365,46355,234315,47625,238125r1905,5715l51435,249555v635,1905,791,4044,1905,5715l64770,272415v1114,1671,1270,3810,1905,5715c66065,280571,64231,288732,62865,291465v-1024,2048,-2022,4285,-3810,5715c57487,298434,55245,298450,53340,299085v-5039,20157,1803,-3580,-5715,13335c45994,316090,45085,320040,43815,323850l30480,363855v-724,2172,-2786,3667,-3810,5715c23571,375768,26414,375541,20955,381000v-1619,1619,-3810,2540,-5715,3810c13970,387350,12839,389964,11430,392430v-1136,1988,-2786,3667,-3810,5715c6722,399941,6350,401955,5715,403860v19206,6402,-10585,-3366,13335,3810c22897,408824,26670,410210,30480,411480r5715,1905c38100,414020,39907,415147,41910,415290v37456,2675,17773,1382,59055,3810c110932,418194,121603,417974,131445,415290v3875,-1057,11430,-3810,11430,-3810c140335,410845,136083,412059,135255,409575v-724,-2172,3429,-3683,5715,-3810c150501,405235,160020,407035,169545,407670v1905,635,4295,485,5715,1905c176680,410995,176267,413494,177165,415290v3447,6893,2934,5423,9525,7620c189255,407519,187374,415144,192405,400050r1905,-5715c189776,380733,192728,386247,186690,377190v2403,-19225,286,-10383,5715,-26670c193129,348348,194945,346710,196215,344805v-16,-66,-2899,-12424,-3810,-13335c190985,330050,188595,330200,186690,329565v-431,-3020,-4178,-18682,,-22860c189530,303865,198120,302895,198120,302895v1905,-1270,3611,-2908,5715,-3810c206241,298054,208938,297899,211455,297180v19131,-5466,-10486,2145,13335,-3810c226695,292100,228401,290462,230505,289560v2406,-1031,5112,-1153,7620,-1905c241972,286501,245745,285115,249555,283845r5715,-1905l260985,280035v635,-1905,1007,-3919,1905,-5715c263914,272272,267076,270863,266700,268605v-443,-2657,-3810,-3810,-5715,-5715c260350,260985,259080,259183,259080,257175v,-16074,1277,-14298,9525,-26670c270833,227163,272415,219075,272415,219075v-635,-5715,-960,-11473,-1905,-17145c270180,199949,269859,197783,268605,196215v-1430,-1788,-3810,-2540,-5715,-3810c261620,190500,260699,188309,259080,186690v-1619,-1619,-5086,-1609,-5715,-3810c244984,153548,259704,165516,245745,156210v-1270,-1905,-2191,-4096,-3810,-5715c240316,148876,237650,148473,236220,146685v-1254,-1568,-791,-4044,-1905,-5715c232821,138728,230727,136909,228600,135255v-9826,-7642,-8522,-6651,-17145,-9525c209550,124460,207788,122944,205740,121920v-15774,-7887,4948,5204,-11430,-5715c188272,107148,191224,112662,186690,99060v-635,-1905,-791,-4044,-1905,-5715c174937,78573,178613,86259,173355,70485v-724,-2172,-2087,-4207,-3810,-5715c166099,61755,158115,57150,158115,57150v-1270,-2540,-2401,-5154,-3810,-7620c153169,47542,151299,45959,150495,43815v-1137,-3032,-1053,-6401,-1905,-9525c147533,30415,146050,26670,144780,22860v-635,-1905,-3810,-1270,-5715,-1905c138884,20820,127401,11987,125730,11430v-3664,-1221,-7653,-1096,-11430,-1905c84977,3242,113848,6853,74295,3810,71755,3175,69192,2624,66675,1905,64744,1353,62968,,60960,,53946,,46990,1270,40005,1905,38079,4794,34290,9391,34290,13335v,635,3493,-3175,3810,-1905xe" filled="f" strokecolor="red" strokeweight="1pt">
                            <v:stroke joinstyle="miter"/>
                            <v:path arrowok="t" o:connecttype="custom" o:connectlocs="38100,11430;36195,20955;34290,26670;40005,53340;41910,60960;45720,72390;45720,156210;40005,158115;34290,161925;1905,165735;0,171450;5715,182880;11430,186690;20955,203835;28575,215265;34290,219075;40005,220980;43815,226695;47625,238125;49530,243840;51435,249555;53340,255270;64770,272415;66675,278130;62865,291465;59055,297180;53340,299085;47625,312420;43815,323850;30480,363855;26670,369570;20955,381000;15240,384810;11430,392430;7620,398145;5715,403860;19050,407670;30480,411480;36195,413385;41910,415290;100965,419100;131445,415290;142875,411480;135255,409575;140970,405765;169545,407670;175260,409575;177165,415290;186690,422910;192405,400050;194310,394335;186690,377190;192405,350520;196215,344805;192405,331470;186690,329565;186690,306705;198120,302895;203835,299085;211455,297180;224790,293370;230505,289560;238125,287655;249555,283845;255270,281940;260985,280035;262890,274320;266700,268605;260985,262890;259080,257175;268605,230505;272415,219075;270510,201930;268605,196215;262890,192405;259080,186690;253365,182880;245745,156210;241935,150495;236220,146685;234315,140970;228600,135255;211455,125730;205740,121920;194310,116205;186690,99060;184785,93345;173355,70485;169545,64770;158115,57150;154305,49530;150495,43815;148590,34290;144780,22860;139065,20955;125730,11430;114300,9525;74295,3810;66675,1905;60960,0;40005,1905;34290,13335;38100,11430" o:connectangles="0,0,0,0,0,0,0,0,0,0,0,0,0,0,0,0,0,0,0,0,0,0,0,0,0,0,0,0,0,0,0,0,0,0,0,0,0,0,0,0,0,0,0,0,0,0,0,0,0,0,0,0,0,0,0,0,0,0,0,0,0,0,0,0,0,0,0,0,0,0,0,0,0,0,0,0,0,0,0,0,0,0,0,0,0,0,0,0,0,0,0,0,0,0,0,0,0,0,0,0,0,0,0"/>
                          </v:shape>
                          <v:shape id="Freeform 19" o:spid="_x0000_s1048" style="position:absolute;left:13822;top:14460;width:2878;height:2402;visibility:visible;mso-wrap-style:square;v-text-anchor:middle" coordsize="287861,240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Nr8MA&#10;AADbAAAADwAAAGRycy9kb3ducmV2LnhtbERPTWvCQBC9C/6HZYTedKNIW6OrqFBaEAqmPXgcs2M2&#10;JDsbs1uN/vpuQehtHu9zFqvO1uJCrS8dKxiPEhDEudMlFwq+v96GryB8QNZYOyYFN/KwWvZ7C0y1&#10;u/KeLlkoRAxhn6ICE0KTSulzQxb9yDXEkTu51mKIsC2kbvEaw20tJ0nyLC2WHBsMNrQ1lFfZj1VQ&#10;T/eb9zw7H47dbnq+80tlPneVUk+Dbj0HEagL/+KH+0PH+TP4+yU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rNr8MAAADbAAAADwAAAAAAAAAAAAAAAACYAgAAZHJzL2Rv&#10;d25yZXYueG1sUEsFBgAAAAAEAAQA9QAAAIgDAAAAAA==&#10;" path="m206,30654v-1270,2857,3646,7706,5715,11430c7033,44085,8707,45751,9731,47799v898,1796,930,3960,1905,5715c13860,57517,17808,60600,19256,64944v635,1905,651,4147,1905,5715c22591,72447,24971,73199,26876,74469r7620,11430c37485,90382,45926,97329,45926,97329v1270,3810,1582,8088,3810,11430c51006,110664,52522,112426,53546,114474v898,1796,651,4147,1905,5715c56881,121977,59261,122729,61166,123999v4788,14365,-1671,-3342,5715,11430c67779,137225,67811,139389,68786,141144v2224,4003,5080,7620,7620,11430l84026,164004r7620,11430c92760,177105,92297,179581,93551,181149v1430,1788,3810,2540,5715,3810c99901,186864,100196,188919,101171,190674v2224,4003,5080,7620,7620,11430c110285,204346,112781,205749,114506,207819v1466,1759,2540,3810,3810,5715c119624,226612,116074,231724,125936,238299v1671,1114,3810,1270,5715,1905l135461,228774v1021,-3062,12383,-8659,17145,-9525c157643,218333,162766,217979,167846,217344r11430,-3810c181181,212899,179761,209239,181181,207819v3238,-3238,7086,-6172,11430,-7620l209756,194484r5715,-1905c224996,193214,234596,193134,244046,194484v3976,568,7620,2540,11430,3810l261191,200199v-635,-2540,-874,-5214,-1905,-7620c258384,190475,255476,189154,255476,186864v,-2290,1868,-4502,3810,-5715c262692,179020,270716,177339,270716,177339v13101,-8734,9982,-3276,13335,-13335l280241,152574v-1448,-4344,-7620,-11430,-7620,-11430c273256,136699,273516,132184,274526,127809v903,-3913,3810,-11430,3810,-11430c277701,113204,278037,109665,276431,106854v-1136,-1988,-5218,-1575,-5715,-3810c269742,98661,271740,94112,272621,89709v394,-1969,651,-4147,1905,-5715c275956,82206,278336,81454,280241,80184v1270,-5080,2154,-10272,3810,-15240l287861,53514v-3153,-9458,-1256,-11565,-9525,-15240c274666,36643,266906,34464,266906,34464v-10806,1351,-13870,1113,-22860,3810c240199,39428,232616,42084,232616,42084v-1905,1270,-3727,4946,-5715,3810c222925,43622,223625,35912,219281,34464r-5715,-1905c211661,31289,209943,29679,207851,28749v-3670,-1631,-7620,-2540,-11430,-3810c182851,20416,192708,23188,165941,21129v-8255,1270,-16592,2089,-24765,3810c137246,25766,129746,28749,129746,28749v-2540,-635,-5112,-1153,-7620,-1905c116356,25113,110696,23034,104981,21129l99266,19224,93551,17319c78779,7471,86465,11147,70691,5889l64976,3984v-9057,-6038,-3543,-4534,-17145,l42116,5889,36401,7794v-1270,1905,-1947,4384,-3810,5715c27718,16990,19168,18099,13541,19224v1905,1270,5715,1520,5715,3810c19256,25042,15337,24041,13541,24939,5217,29101,1476,27797,206,30654xe" filled="f" strokecolor="red" strokeweight="1pt">
                            <v:stroke joinstyle="miter"/>
                            <v:path arrowok="t" o:connecttype="custom" o:connectlocs="206,30654;5921,42084;9731,47799;11636,53514;19256,64944;21161,70659;26876,74469;34496,85899;45926,97329;49736,108759;53546,114474;55451,120189;61166,123999;66881,135429;68786,141144;76406,152574;84026,164004;91646,175434;93551,181149;99266,184959;101171,190674;108791,202104;114506,207819;118316,213534;125936,238299;131651,240204;135461,228774;152606,219249;167846,217344;179276,213534;181181,207819;192611,200199;209756,194484;215471,192579;244046,194484;255476,198294;261191,200199;259286,192579;255476,186864;259286,181149;270716,177339;284051,164004;280241,152574;272621,141144;274526,127809;278336,116379;276431,106854;270716,103044;272621,89709;274526,83994;280241,80184;284051,64944;287861,53514;278336,38274;266906,34464;244046,38274;232616,42084;226901,45894;219281,34464;213566,32559;207851,28749;196421,24939;165941,21129;141176,24939;129746,28749;122126,26844;104981,21129;99266,19224;93551,17319;70691,5889;64976,3984;47831,3984;42116,5889;36401,7794;32591,13509;13541,19224;19256,23034;13541,24939;206,30654" o:connectangles="0,0,0,0,0,0,0,0,0,0,0,0,0,0,0,0,0,0,0,0,0,0,0,0,0,0,0,0,0,0,0,0,0,0,0,0,0,0,0,0,0,0,0,0,0,0,0,0,0,0,0,0,0,0,0,0,0,0,0,0,0,0,0,0,0,0,0,0,0,0,0,0,0,0,0,0,0,0,0"/>
                          </v:shape>
                          <v:rect id="Rectangle 21" o:spid="_x0000_s1049" style="position:absolute;left:17153;top:28353;width:1912;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IKcMA&#10;AADbAAAADwAAAGRycy9kb3ducmV2LnhtbESPwWrDMBBE74X8g9hAb7XsHNriWAkhJFDooW0SyHWx&#10;NraJtRKSYjt/HxUKPQ6z82anWk+mFwP50FlWUGQ5COLa6o4bBafj/uUdRIjIGnvLpOBOAdar2VOF&#10;pbYj/9BwiI1IEA4lKmhjdKWUoW7JYMisI07exXqDMUnfSO1xTHDTy0Wev0qDHaeGFh1tW6qvh5tJ&#10;b7j+2+nb1/V0Lqa93+nPgM2bUs/zabMEEWmK/8d/6Q+tYFHA75YE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IKcMAAADbAAAADwAAAAAAAAAAAAAAAACYAgAAZHJzL2Rv&#10;d25yZXYueG1sUEsFBgAAAAAEAAQA9QAAAIgDAAAAAA==&#10;" filled="f" strokecolor="red" strokeweight="1pt"/>
                        </v:group>
                        <v:shape id="_x0000_s1050" type="#_x0000_t202" style="position:absolute;left:19492;top:27781;width:10636;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h8MA&#10;AADbAAAADwAAAGRycy9kb3ducmV2LnhtbESPzWrDMBCE74W+g9hCbrUcQ0xxo4QQKJTiQ53m0ONi&#10;bS3X1sq1lNh9+ygQyHGYn49Zb2fbizONvnWsYJmkIIhrp1tuFBy/3p5fQPiArLF3TAr+ycN28/iw&#10;xkK7iSs6H0Ij4gj7AhWYEIZCSl8bsugTNxBH78eNFkOUYyP1iFMct73M0jSXFluOBIMD7Q3V3eFk&#10;I6T09alyf7/LspPfpstx9Wk+lFo8zbtXEIHmcA/f2u9aQZbB9Uv8AX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Wh8MAAADbAAAADwAAAAAAAAAAAAAAAACYAgAAZHJzL2Rv&#10;d25yZXYueG1sUEsFBgAAAAAEAAQA9QAAAIgDAAAAAA==&#10;" stroked="f">
                          <v:textbox style="mso-fit-shape-to-text:t">
                            <w:txbxContent>
                              <w:p w14:paraId="46BAF4AC" w14:textId="77777777" w:rsidR="00924ADF" w:rsidRPr="00821EFF" w:rsidRDefault="00924ADF" w:rsidP="000865EB">
                                <w:pPr>
                                  <w:rPr>
                                    <w:rFonts w:asciiTheme="minorHAnsi" w:hAnsiTheme="minorHAnsi" w:cstheme="minorHAnsi"/>
                                    <w:b/>
                                    <w:color w:val="808080" w:themeColor="background1" w:themeShade="80"/>
                                    <w:sz w:val="16"/>
                                    <w:szCs w:val="16"/>
                                  </w:rPr>
                                </w:pPr>
                                <w:r w:rsidRPr="00821EFF">
                                  <w:rPr>
                                    <w:rFonts w:asciiTheme="minorHAnsi" w:hAnsiTheme="minorHAnsi" w:cstheme="minorHAnsi"/>
                                    <w:b/>
                                    <w:color w:val="808080" w:themeColor="background1" w:themeShade="80"/>
                                    <w:sz w:val="16"/>
                                    <w:szCs w:val="16"/>
                                  </w:rPr>
                                  <w:t>Project Boundary</w:t>
                                </w:r>
                              </w:p>
                            </w:txbxContent>
                          </v:textbox>
                        </v:shape>
                      </v:group>
                      <v:shape id="_x0000_s1051" type="#_x0000_t202" style="position:absolute;left:3401;top:25943;width:11837;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zHMMA&#10;AADbAAAADwAAAGRycy9kb3ducmV2LnhtbESPy2rDMBBF94X8g5hAd7Vsl4biRjGlEAgli7wWXQ7W&#10;1HJtjVxLTty/jwqBLC/3cbjLcrKdONPgG8cKsiQFQVw53XCt4HRcP72C8AFZY+eYFPyRh3I1e1hi&#10;od2F93Q+hFrEEfYFKjAh9IWUvjJk0SeuJ47etxsshiiHWuoBL3HcdjJP04W02HAkGOzpw1DVHkYb&#10;IVtfjXv3+5NtW/ll2gW+7MynUo/z6f0NRKAp3MO39kYryJ/h/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azHMMAAADbAAAADwAAAAAAAAAAAAAAAACYAgAAZHJzL2Rv&#10;d25yZXYueG1sUEsFBgAAAAAEAAQA9QAAAIgDAAAAAA==&#10;" stroked="f">
                        <v:textbox style="mso-fit-shape-to-text:t">
                          <w:txbxContent>
                            <w:p w14:paraId="0D49406E" w14:textId="77777777" w:rsidR="00924ADF" w:rsidRPr="00821EFF" w:rsidRDefault="00924ADF" w:rsidP="000865EB">
                              <w:pPr>
                                <w:rPr>
                                  <w:rFonts w:asciiTheme="minorHAnsi" w:hAnsiTheme="minorHAnsi" w:cstheme="minorHAnsi"/>
                                  <w:b/>
                                  <w:color w:val="808080" w:themeColor="background1" w:themeShade="80"/>
                                  <w:sz w:val="16"/>
                                  <w:szCs w:val="16"/>
                                  <w:lang w:val="pt-PT"/>
                                </w:rPr>
                              </w:pPr>
                              <w:r>
                                <w:rPr>
                                  <w:rFonts w:asciiTheme="minorHAnsi" w:hAnsiTheme="minorHAnsi" w:cstheme="minorHAnsi"/>
                                  <w:b/>
                                  <w:color w:val="808080" w:themeColor="background1" w:themeShade="80"/>
                                  <w:sz w:val="16"/>
                                  <w:szCs w:val="16"/>
                                  <w:lang w:val="pt-PT"/>
                                </w:rPr>
                                <w:t>Original Atlantic Forest</w:t>
                              </w:r>
                            </w:p>
                          </w:txbxContent>
                        </v:textbox>
                      </v:shape>
                      <v:rect id="Rectangle 25" o:spid="_x0000_s1052" style="position:absolute;top:26156;width:3454;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Fs0sMA&#10;AADbAAAADwAAAGRycy9kb3ducmV2LnhtbESP3YrCMBSE7xd8h3CEvVtTu7hINYooiogs+PMAh+bY&#10;FpuT2sS2u09vBMHLYWa+YabzzpSiodoVlhUMBxEI4tTqgjMF59P6awzCeWSNpWVS8EcO5rPexxQT&#10;bVs+UHP0mQgQdgkqyL2vEildmpNBN7AVcfAutjbog6wzqWtsA9yUMo6iH2mw4LCQY0XLnNLr8W4U&#10;WP/f7A63y75c/S64WG437XcVK/XZ7xYTEJ46/w6/2lutIB7B80v4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Fs0sMAAADbAAAADwAAAAAAAAAAAAAAAACYAgAAZHJzL2Rv&#10;d25yZXYueG1sUEsFBgAAAAAEAAQA9QAAAIgDAAAAAA==&#10;" fillcolor="#92d050" strokecolor="#92d050" strokeweight="1pt">
                        <v:fill r:id="rId30" o:title="" color2="white [3212]" type="pattern"/>
                      </v:rect>
                    </v:group>
                    <v:shape id="_x0000_s1053" type="#_x0000_t202" style="position:absolute;left:18571;width:14460;height:2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14:paraId="4E397C8C" w14:textId="77777777" w:rsidR="00924ADF" w:rsidRPr="00D439B5" w:rsidRDefault="00924ADF" w:rsidP="000865EB">
                            <w:pPr>
                              <w:rPr>
                                <w:rFonts w:asciiTheme="minorHAnsi" w:hAnsiTheme="minorHAnsi" w:cstheme="minorHAnsi"/>
                                <w:b/>
                                <w:color w:val="808080" w:themeColor="background1" w:themeShade="80"/>
                                <w:sz w:val="20"/>
                              </w:rPr>
                            </w:pPr>
                            <w:r w:rsidRPr="00D439B5">
                              <w:rPr>
                                <w:rFonts w:asciiTheme="minorHAnsi" w:hAnsiTheme="minorHAnsi" w:cstheme="minorHAnsi"/>
                                <w:b/>
                                <w:color w:val="808080" w:themeColor="background1" w:themeShade="80"/>
                                <w:sz w:val="20"/>
                              </w:rPr>
                              <w:t>REC</w:t>
                            </w:r>
                            <w:r>
                              <w:rPr>
                                <w:rFonts w:asciiTheme="minorHAnsi" w:hAnsiTheme="minorHAnsi" w:cstheme="minorHAnsi"/>
                                <w:b/>
                                <w:color w:val="808080" w:themeColor="background1" w:themeShade="80"/>
                                <w:sz w:val="20"/>
                              </w:rPr>
                              <w:t>Ô</w:t>
                            </w:r>
                            <w:r w:rsidRPr="00D439B5">
                              <w:rPr>
                                <w:rFonts w:asciiTheme="minorHAnsi" w:hAnsiTheme="minorHAnsi" w:cstheme="minorHAnsi"/>
                                <w:b/>
                                <w:color w:val="808080" w:themeColor="background1" w:themeShade="80"/>
                                <w:sz w:val="20"/>
                              </w:rPr>
                              <w:t>NCAVO REGION</w:t>
                            </w:r>
                          </w:p>
                        </w:txbxContent>
                      </v:textbox>
                    </v:shape>
                  </v:group>
                </v:group>
                <v:oval id="Oval 17" o:spid="_x0000_s1054" style="position:absolute;left:29487;top:8647;width:5334;height:9062;rotation:29326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Rh8IA&#10;AADbAAAADwAAAGRycy9kb3ducmV2LnhtbERPTWvCQBC9C/6HZQredNMKtURXEYu2J0FNocchO2aj&#10;2dmQXZO0v74rCL3N433OYtXbSrTU+NKxgudJAoI4d7rkQkF22o7fQPiArLFyTAp+yMNqORwsMNWu&#10;4wO1x1CIGMI+RQUmhDqV0ueGLPqJq4kjd3aNxRBhU0jdYBfDbSVfkuRVWiw5NhisaWMovx5vVsFv&#10;6w7792m3++K2WJ8u2+z7w2RKjZ769RxEoD78ix/uTx3nz+D+Szx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ZGHwgAAANsAAAAPAAAAAAAAAAAAAAAAAJgCAABkcnMvZG93&#10;bnJldi54bWxQSwUGAAAAAAQABAD1AAAAhwMAAAAA&#10;" fillcolor="white [3212]" stroked="f" strokeweight="1pt">
                  <v:stroke joinstyle="miter"/>
                </v:oval>
                <w10:wrap type="topAndBottom"/>
              </v:group>
            </w:pict>
          </mc:Fallback>
        </mc:AlternateContent>
      </w:r>
    </w:p>
    <w:p w14:paraId="4B65058F" w14:textId="77777777" w:rsidR="000865EB" w:rsidRDefault="000865EB" w:rsidP="000D7B02"/>
    <w:p w14:paraId="7D9327D8" w14:textId="48353458" w:rsidR="000865EB" w:rsidRDefault="000865EB" w:rsidP="000D7B02"/>
    <w:p w14:paraId="116C9510" w14:textId="166D8D98" w:rsidR="000865EB" w:rsidRDefault="000865EB" w:rsidP="000D7B02"/>
    <w:p w14:paraId="0D9F4994" w14:textId="57EA8A44" w:rsidR="000865EB" w:rsidRDefault="000865EB" w:rsidP="000D7B02"/>
    <w:p w14:paraId="025C946E" w14:textId="77777777" w:rsidR="000865EB" w:rsidRDefault="000865EB" w:rsidP="000D7B02"/>
    <w:p w14:paraId="34B6F8FB" w14:textId="77777777" w:rsidR="000865EB" w:rsidRDefault="000865EB" w:rsidP="000D7B02"/>
    <w:p w14:paraId="7ED51A69" w14:textId="4FCE11B0" w:rsidR="000865EB" w:rsidRPr="007C1D64" w:rsidRDefault="000865EB" w:rsidP="000D7B02"/>
    <w:p w14:paraId="10A725BB"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bookmarkStart w:id="11" w:name="_Ref317687384"/>
      <w:r w:rsidRPr="007C1D64">
        <w:rPr>
          <w:rFonts w:ascii="Avenir Book" w:hAnsi="Avenir Book"/>
        </w:rPr>
        <w:tab/>
        <w:t>Establishment and description of baseline scenario</w:t>
      </w:r>
      <w:bookmarkEnd w:id="11"/>
    </w:p>
    <w:p w14:paraId="775F3306" w14:textId="77777777" w:rsidR="00675CDA" w:rsidRPr="007C1D64" w:rsidRDefault="00675CDA" w:rsidP="00675CDA">
      <w:pPr>
        <w:rPr>
          <w:rFonts w:ascii="Avenir Book" w:eastAsia="MS Mincho" w:hAnsi="Avenir Book"/>
        </w:rPr>
      </w:pPr>
      <w:bookmarkStart w:id="12" w:name="_Ref317687601"/>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 xml:space="preserve">Explain how the baseline scenario is established in accordance with guidelines provided in GS4GG Principles &amp; Requirements and the selected </w:t>
      </w:r>
      <w:proofErr w:type="gramStart"/>
      <w:r w:rsidRPr="007C1D64">
        <w:rPr>
          <w:rFonts w:ascii="Avenir Book" w:hAnsi="Avenir Book"/>
          <w:i/>
        </w:rPr>
        <w:t>methodology(</w:t>
      </w:r>
      <w:proofErr w:type="spellStart"/>
      <w:proofErr w:type="gramEnd"/>
      <w:r w:rsidRPr="007C1D64">
        <w:rPr>
          <w:rFonts w:ascii="Avenir Book" w:hAnsi="Avenir Book"/>
          <w:i/>
        </w:rPr>
        <w:t>ies</w:t>
      </w:r>
      <w:proofErr w:type="spellEnd"/>
      <w:r w:rsidRPr="007C1D64">
        <w:rPr>
          <w:rFonts w:ascii="Avenir Book" w:hAnsi="Avenir Book"/>
          <w:i/>
        </w:rPr>
        <w:t>). In case suppressed demand baseline is used then same should be explained and justified.)</w:t>
      </w:r>
    </w:p>
    <w:p w14:paraId="1A3560F2" w14:textId="77777777"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t>The baseline is the use of inefficient, rudimentary cookstoves that burn non-renewable biomass for fuel. No changes to the baseline are expected in the project region for the next 10 years. The region has been economically stagnant for decades and no major changes have occurred over the past decades to the cooking practices of local residents. Therefore, the baseline is fixed.</w:t>
      </w:r>
    </w:p>
    <w:p w14:paraId="0CD4EFD2" w14:textId="77777777" w:rsidR="00675CDA" w:rsidRPr="000865EB" w:rsidRDefault="00675CDA" w:rsidP="00675CDA">
      <w:pPr>
        <w:rPr>
          <w:rFonts w:asciiTheme="minorHAnsi" w:eastAsia="MS Mincho" w:hAnsiTheme="minorHAnsi" w:cstheme="minorHAnsi"/>
          <w:sz w:val="20"/>
        </w:rPr>
      </w:pPr>
    </w:p>
    <w:p w14:paraId="6000FED7" w14:textId="77777777"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t>Baseline fuel consumption was determined according to “Option a: Historical data” of the Simplified Methodology for Efficient Cookstove, p. 5. The methodology states that: “for option (a), the project proponents need to make sure that historical data is relevant to the target population and appropriately justified.”</w:t>
      </w:r>
    </w:p>
    <w:p w14:paraId="213D56BF" w14:textId="77777777"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t>The baseline applied in this project is the same that was approved in 2015 for projects GS832 and GS1028, and applies the Gold Standard Simplified Methodology for Efficient Cookstove, option a: Historical data method for determining baseline fuel consumption.  Historical annual fuelwood consumption was determined to be:</w:t>
      </w:r>
    </w:p>
    <w:p w14:paraId="4935B2A8" w14:textId="77777777" w:rsidR="00675CDA" w:rsidRPr="000865EB" w:rsidRDefault="00675CDA" w:rsidP="00675CDA">
      <w:pPr>
        <w:jc w:val="center"/>
        <w:rPr>
          <w:rFonts w:asciiTheme="minorHAnsi" w:hAnsiTheme="minorHAnsi" w:cstheme="minorHAnsi"/>
          <w:sz w:val="20"/>
        </w:rPr>
      </w:pPr>
      <w:r w:rsidRPr="000865EB">
        <w:rPr>
          <w:rFonts w:asciiTheme="minorHAnsi" w:hAnsiTheme="minorHAnsi" w:cstheme="minorHAnsi"/>
          <w:b/>
          <w:sz w:val="20"/>
          <w:u w:val="single"/>
        </w:rPr>
        <w:t>4.2 tons of wood/HH</w:t>
      </w:r>
    </w:p>
    <w:p w14:paraId="2C13A5A2" w14:textId="77777777"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lastRenderedPageBreak/>
        <w:t xml:space="preserve">Historical data was obtained from Bahia state Energy report, published by the government of Bahia, as well as a study prepared by </w:t>
      </w:r>
      <w:proofErr w:type="spellStart"/>
      <w:r w:rsidRPr="000865EB">
        <w:rPr>
          <w:rFonts w:asciiTheme="minorHAnsi" w:eastAsia="MS Mincho" w:hAnsiTheme="minorHAnsi" w:cstheme="minorHAnsi"/>
          <w:sz w:val="20"/>
        </w:rPr>
        <w:t>Winrock</w:t>
      </w:r>
      <w:proofErr w:type="spellEnd"/>
      <w:r w:rsidRPr="000865EB">
        <w:rPr>
          <w:rFonts w:asciiTheme="minorHAnsi" w:eastAsia="MS Mincho" w:hAnsiTheme="minorHAnsi" w:cstheme="minorHAnsi"/>
          <w:sz w:val="20"/>
        </w:rPr>
        <w:t xml:space="preserve"> International and the Shell Foundation.  </w:t>
      </w:r>
    </w:p>
    <w:p w14:paraId="08C60016" w14:textId="6D8F998E"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t xml:space="preserve">The 2007 </w:t>
      </w:r>
      <w:proofErr w:type="spellStart"/>
      <w:r w:rsidRPr="000865EB">
        <w:rPr>
          <w:rFonts w:asciiTheme="minorHAnsi" w:eastAsia="MS Mincho" w:hAnsiTheme="minorHAnsi" w:cstheme="minorHAnsi"/>
          <w:sz w:val="20"/>
        </w:rPr>
        <w:t>Winrock</w:t>
      </w:r>
      <w:proofErr w:type="spellEnd"/>
      <w:r w:rsidRPr="000865EB">
        <w:rPr>
          <w:rFonts w:asciiTheme="minorHAnsi" w:eastAsia="MS Mincho" w:hAnsiTheme="minorHAnsi" w:cstheme="minorHAnsi"/>
          <w:sz w:val="20"/>
        </w:rPr>
        <w:t>/Shell report, entitled Brazil Market Analysis for</w:t>
      </w:r>
      <w:r w:rsidR="0031209D">
        <w:rPr>
          <w:rFonts w:asciiTheme="minorHAnsi" w:eastAsia="MS Mincho" w:hAnsiTheme="minorHAnsi" w:cstheme="minorHAnsi"/>
          <w:sz w:val="20"/>
        </w:rPr>
        <w:t xml:space="preserve"> Improved Stoves</w:t>
      </w:r>
      <w:r w:rsidRPr="000865EB">
        <w:rPr>
          <w:rFonts w:asciiTheme="minorHAnsi" w:eastAsia="MS Mincho" w:hAnsiTheme="minorHAnsi" w:cstheme="minorHAnsi"/>
          <w:sz w:val="20"/>
        </w:rPr>
        <w:t>, submitted as supporting document to the GS 1028_Request to Revise Baseline Fuelwood Consumption</w:t>
      </w:r>
      <w:proofErr w:type="gramStart"/>
      <w:r w:rsidRPr="000865EB">
        <w:rPr>
          <w:rFonts w:asciiTheme="minorHAnsi" w:eastAsia="MS Mincho" w:hAnsiTheme="minorHAnsi" w:cstheme="minorHAnsi"/>
          <w:sz w:val="20"/>
        </w:rPr>
        <w:t>,  is</w:t>
      </w:r>
      <w:proofErr w:type="gramEnd"/>
      <w:r w:rsidRPr="000865EB">
        <w:rPr>
          <w:rFonts w:asciiTheme="minorHAnsi" w:eastAsia="MS Mincho" w:hAnsiTheme="minorHAnsi" w:cstheme="minorHAnsi"/>
          <w:sz w:val="20"/>
        </w:rPr>
        <w:t xml:space="preserve"> not accessible online and was finally obtained by Perene by personally contacting </w:t>
      </w:r>
      <w:proofErr w:type="spellStart"/>
      <w:r w:rsidRPr="000865EB">
        <w:rPr>
          <w:rFonts w:asciiTheme="minorHAnsi" w:eastAsia="MS Mincho" w:hAnsiTheme="minorHAnsi" w:cstheme="minorHAnsi"/>
          <w:sz w:val="20"/>
        </w:rPr>
        <w:t>Rogerio</w:t>
      </w:r>
      <w:proofErr w:type="spellEnd"/>
      <w:r w:rsidRPr="000865EB">
        <w:rPr>
          <w:rFonts w:asciiTheme="minorHAnsi" w:eastAsia="MS Mincho" w:hAnsiTheme="minorHAnsi" w:cstheme="minorHAnsi"/>
          <w:sz w:val="20"/>
        </w:rPr>
        <w:t xml:space="preserve"> </w:t>
      </w:r>
      <w:proofErr w:type="spellStart"/>
      <w:r w:rsidRPr="000865EB">
        <w:rPr>
          <w:rFonts w:asciiTheme="minorHAnsi" w:eastAsia="MS Mincho" w:hAnsiTheme="minorHAnsi" w:cstheme="minorHAnsi"/>
          <w:sz w:val="20"/>
        </w:rPr>
        <w:t>Carneiro</w:t>
      </w:r>
      <w:proofErr w:type="spellEnd"/>
      <w:r w:rsidRPr="000865EB">
        <w:rPr>
          <w:rFonts w:asciiTheme="minorHAnsi" w:eastAsia="MS Mincho" w:hAnsiTheme="minorHAnsi" w:cstheme="minorHAnsi"/>
          <w:sz w:val="20"/>
        </w:rPr>
        <w:t xml:space="preserve"> de Miranda, Project Coordinator of the work.  The document is very pertinent as it contains wood-burning household data specific to Bahia, the project home state.  As it is the most thorough and relevant document on the subject, Perene used it as the source for the quantity of domestic wood-burning households in the baseline study.  The excerpted table is presented below: </w:t>
      </w:r>
    </w:p>
    <w:p w14:paraId="2EFE035E" w14:textId="6AC910BB" w:rsidR="00675CDA" w:rsidRDefault="00FA792F" w:rsidP="00675CDA">
      <w:pPr>
        <w:keepNext/>
        <w:jc w:val="center"/>
      </w:pPr>
      <w:r w:rsidRPr="000865EB">
        <w:rPr>
          <w:rFonts w:asciiTheme="minorHAnsi" w:eastAsia="MS Mincho" w:hAnsiTheme="minorHAnsi" w:cstheme="minorHAnsi"/>
          <w:noProof/>
          <w:sz w:val="20"/>
          <w:lang w:val="pt-BR" w:eastAsia="zh-CN"/>
        </w:rPr>
        <mc:AlternateContent>
          <mc:Choice Requires="wpg">
            <w:drawing>
              <wp:anchor distT="0" distB="0" distL="114300" distR="114300" simplePos="0" relativeHeight="251659264" behindDoc="0" locked="0" layoutInCell="1" allowOverlap="1" wp14:anchorId="4759B84F" wp14:editId="5293C469">
                <wp:simplePos x="0" y="0"/>
                <wp:positionH relativeFrom="column">
                  <wp:posOffset>-332740</wp:posOffset>
                </wp:positionH>
                <wp:positionV relativeFrom="paragraph">
                  <wp:posOffset>62230</wp:posOffset>
                </wp:positionV>
                <wp:extent cx="6941820" cy="5008245"/>
                <wp:effectExtent l="0" t="0" r="0" b="1905"/>
                <wp:wrapTopAndBottom/>
                <wp:docPr id="20" name="Group 20"/>
                <wp:cNvGraphicFramePr/>
                <a:graphic xmlns:a="http://schemas.openxmlformats.org/drawingml/2006/main">
                  <a:graphicData uri="http://schemas.microsoft.com/office/word/2010/wordprocessingGroup">
                    <wpg:wgp>
                      <wpg:cNvGrpSpPr/>
                      <wpg:grpSpPr>
                        <a:xfrm>
                          <a:off x="0" y="0"/>
                          <a:ext cx="6941820" cy="5008245"/>
                          <a:chOff x="0" y="0"/>
                          <a:chExt cx="7024254" cy="5008418"/>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39103" t="28261" r="19231" b="22792"/>
                          <a:stretch/>
                        </pic:blipFill>
                        <pic:spPr bwMode="auto">
                          <a:xfrm>
                            <a:off x="0" y="0"/>
                            <a:ext cx="7024254" cy="5008418"/>
                          </a:xfrm>
                          <a:prstGeom prst="rect">
                            <a:avLst/>
                          </a:prstGeom>
                          <a:ln>
                            <a:noFill/>
                          </a:ln>
                          <a:extLst>
                            <a:ext uri="{53640926-AAD7-44D8-BBD7-CCE9431645EC}">
                              <a14:shadowObscured xmlns:a14="http://schemas.microsoft.com/office/drawing/2010/main"/>
                            </a:ext>
                          </a:extLst>
                        </pic:spPr>
                      </pic:pic>
                      <wps:wsp>
                        <wps:cNvPr id="27" name="Rectangle 27"/>
                        <wps:cNvSpPr/>
                        <wps:spPr>
                          <a:xfrm>
                            <a:off x="353291" y="3117272"/>
                            <a:ext cx="6276975" cy="133350"/>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0" o:spid="_x0000_s1026" style="position:absolute;margin-left:-26.2pt;margin-top:4.9pt;width:546.6pt;height:394.35pt;z-index:251659264;mso-width-relative:margin" coordsize="70242,50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">
                <v:shape id="Picture 24" o:spid="_x0000_s1027" type="#_x0000_t75" style="position:absolute;width:70242;height:50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zlAzDAAAA2wAAAA8AAABkcnMvZG93bnJldi54bWxEj0GLwjAUhO+C/yE8wcuiqeIupRqlCIuy&#10;etmq90fzbIvNS2myWvfXG0HwOMzMN8xi1ZlaXKl1lWUFk3EEgji3uuJCwfHwPYpBOI+ssbZMCu7k&#10;YLXs9xaYaHvjX7pmvhABwi5BBaX3TSKly0sy6Ma2IQ7e2bYGfZBtIXWLtwA3tZxG0Zc0WHFYKLGh&#10;dUn5JfszCn4+T2n1PzntY43pxw7P8Sbb7ZUaDrp0DsJT59/hV3urFUxn8PwSf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fOUDMMAAADbAAAADwAAAAAAAAAAAAAAAACf&#10;AgAAZHJzL2Rvd25yZXYueG1sUEsFBgAAAAAEAAQA9wAAAI8DAAAAAA==&#10;">
                  <v:imagedata r:id="rId32" o:title="" croptop="18521f" cropbottom="14937f" cropleft="25627f" cropright="12603f"/>
                  <v:path arrowok="t"/>
                </v:shape>
                <v:rect id="Rectangle 27" o:spid="_x0000_s1028" style="position:absolute;left:3532;top:31172;width:6277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s7hsQA&#10;AADbAAAADwAAAGRycy9kb3ducmV2LnhtbESPQWvCQBSE7wX/w/IEb3WjSFqiq4goehDaqiDenrvP&#10;JJh9G7JrTP99t1DocZiZb5jZorOVaKnxpWMFo2ECglg7U3Ku4HTcvL6D8AHZYOWYFHyTh8W89zLD&#10;zLgnf1F7CLmIEPYZKihCqDMpvS7Ioh+6mjh6N9dYDFE2uTQNPiPcVnKcJKm0WHJcKLCmVUH6fnhY&#10;BenuOtHtPj3v13dOt/rzYrqPWqlBv1tOQQTqwn/4r70zCsZv8Psl/g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rO4bEAAAA2wAAAA8AAAAAAAAAAAAAAAAAmAIAAGRycy9k&#10;b3ducmV2LnhtbFBLBQYAAAAABAAEAPUAAACJAwAAAAA=&#10;" filled="f" strokecolor="#538135 [2409]" strokeweight="3pt"/>
                <w10:wrap type="topAndBottom"/>
              </v:group>
            </w:pict>
          </mc:Fallback>
        </mc:AlternateContent>
      </w:r>
    </w:p>
    <w:p w14:paraId="144E5D35" w14:textId="77777777" w:rsidR="000865EB" w:rsidRDefault="000865EB" w:rsidP="00675CDA">
      <w:pPr>
        <w:keepNext/>
        <w:jc w:val="center"/>
      </w:pPr>
    </w:p>
    <w:p w14:paraId="19B33C69" w14:textId="31321E81" w:rsidR="00675CDA" w:rsidRPr="00EF249B" w:rsidRDefault="00675CDA" w:rsidP="00675CDA">
      <w:pPr>
        <w:rPr>
          <w:szCs w:val="22"/>
        </w:rPr>
      </w:pPr>
    </w:p>
    <w:p w14:paraId="0C21437E" w14:textId="77777777" w:rsidR="00675CDA" w:rsidRPr="000865EB" w:rsidRDefault="00675CDA" w:rsidP="00675CDA">
      <w:pPr>
        <w:rPr>
          <w:rFonts w:asciiTheme="minorHAnsi" w:hAnsiTheme="minorHAnsi" w:cstheme="minorHAnsi"/>
          <w:sz w:val="20"/>
        </w:rPr>
      </w:pPr>
      <w:r w:rsidRPr="000865EB">
        <w:rPr>
          <w:rFonts w:asciiTheme="minorHAnsi" w:hAnsiTheme="minorHAnsi" w:cstheme="minorHAnsi"/>
          <w:sz w:val="20"/>
        </w:rPr>
        <w:t>From the table above, Bahia state had 1,055,575 households using fuelwood as a domestic fuel.  This includes both households that use wood exclusively, as well as households that use wood in combination with LPG or charcoal.</w:t>
      </w:r>
    </w:p>
    <w:p w14:paraId="7326E6DA" w14:textId="77777777" w:rsidR="00675CDA" w:rsidRPr="000865EB" w:rsidRDefault="00675CDA" w:rsidP="00675CDA">
      <w:pPr>
        <w:rPr>
          <w:rFonts w:asciiTheme="minorHAnsi" w:hAnsiTheme="minorHAnsi" w:cstheme="minorHAnsi"/>
          <w:sz w:val="20"/>
        </w:rPr>
      </w:pPr>
      <w:r w:rsidRPr="000865EB">
        <w:rPr>
          <w:rFonts w:asciiTheme="minorHAnsi" w:hAnsiTheme="minorHAnsi" w:cstheme="minorHAnsi"/>
          <w:sz w:val="20"/>
        </w:rPr>
        <w:t xml:space="preserve">Having the above household information pertaining to Bahia, Perene sought to locate consumption data also specific to the state and the same year.  Contact was made by telephone with Aldo de Freitas </w:t>
      </w:r>
      <w:proofErr w:type="spellStart"/>
      <w:r w:rsidRPr="000865EB">
        <w:rPr>
          <w:rFonts w:asciiTheme="minorHAnsi" w:hAnsiTheme="minorHAnsi" w:cstheme="minorHAnsi"/>
          <w:sz w:val="20"/>
        </w:rPr>
        <w:t>Pinheiro</w:t>
      </w:r>
      <w:proofErr w:type="spellEnd"/>
      <w:r w:rsidRPr="000865EB">
        <w:rPr>
          <w:rFonts w:asciiTheme="minorHAnsi" w:hAnsiTheme="minorHAnsi" w:cstheme="minorHAnsi"/>
          <w:sz w:val="20"/>
        </w:rPr>
        <w:t>, Energy Development Coordinator of the Secretariat of Infrastructure of the state of Bahia, responsible for coordinating the</w:t>
      </w:r>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Balanço</w:t>
      </w:r>
      <w:proofErr w:type="spellEnd"/>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Energetico</w:t>
      </w:r>
      <w:proofErr w:type="spellEnd"/>
      <w:r w:rsidRPr="000865EB">
        <w:rPr>
          <w:rFonts w:asciiTheme="minorHAnsi" w:hAnsiTheme="minorHAnsi" w:cstheme="minorHAnsi"/>
          <w:i/>
          <w:sz w:val="20"/>
        </w:rPr>
        <w:t xml:space="preserve"> da Bahia</w:t>
      </w:r>
      <w:r w:rsidRPr="000865EB">
        <w:rPr>
          <w:rFonts w:asciiTheme="minorHAnsi" w:hAnsiTheme="minorHAnsi" w:cstheme="minorHAnsi"/>
          <w:sz w:val="20"/>
        </w:rPr>
        <w:t xml:space="preserve">, or Bahia Energy Report. From Mr. </w:t>
      </w:r>
      <w:proofErr w:type="spellStart"/>
      <w:r w:rsidRPr="000865EB">
        <w:rPr>
          <w:rFonts w:asciiTheme="minorHAnsi" w:hAnsiTheme="minorHAnsi" w:cstheme="minorHAnsi"/>
          <w:sz w:val="20"/>
        </w:rPr>
        <w:t>Pinheiro</w:t>
      </w:r>
      <w:proofErr w:type="spellEnd"/>
      <w:r w:rsidRPr="000865EB">
        <w:rPr>
          <w:rFonts w:asciiTheme="minorHAnsi" w:hAnsiTheme="minorHAnsi" w:cstheme="minorHAnsi"/>
          <w:sz w:val="20"/>
        </w:rPr>
        <w:t>, Perene learned that residential fuelwood use for the state was reported in the</w:t>
      </w:r>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Balanço</w:t>
      </w:r>
      <w:proofErr w:type="spellEnd"/>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Energetico</w:t>
      </w:r>
      <w:proofErr w:type="spellEnd"/>
      <w:r w:rsidRPr="000865EB">
        <w:rPr>
          <w:rFonts w:asciiTheme="minorHAnsi" w:hAnsiTheme="minorHAnsi" w:cstheme="minorHAnsi"/>
          <w:i/>
          <w:sz w:val="20"/>
        </w:rPr>
        <w:t xml:space="preserve"> da Bahia</w:t>
      </w:r>
      <w:r w:rsidRPr="000865EB">
        <w:rPr>
          <w:rFonts w:asciiTheme="minorHAnsi" w:hAnsiTheme="minorHAnsi" w:cstheme="minorHAnsi"/>
          <w:sz w:val="20"/>
        </w:rPr>
        <w:t xml:space="preserve">, a state-level version of the national report </w:t>
      </w:r>
      <w:proofErr w:type="spellStart"/>
      <w:r w:rsidRPr="000865EB">
        <w:rPr>
          <w:rFonts w:asciiTheme="minorHAnsi" w:hAnsiTheme="minorHAnsi" w:cstheme="minorHAnsi"/>
          <w:i/>
          <w:sz w:val="20"/>
        </w:rPr>
        <w:t>Balanço</w:t>
      </w:r>
      <w:proofErr w:type="spellEnd"/>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Energetico</w:t>
      </w:r>
      <w:proofErr w:type="spellEnd"/>
      <w:r w:rsidRPr="000865EB">
        <w:rPr>
          <w:rFonts w:asciiTheme="minorHAnsi" w:hAnsiTheme="minorHAnsi" w:cstheme="minorHAnsi"/>
          <w:i/>
          <w:sz w:val="20"/>
        </w:rPr>
        <w:t xml:space="preserve"> Nacional</w:t>
      </w:r>
      <w:r w:rsidRPr="000865EB">
        <w:rPr>
          <w:rFonts w:asciiTheme="minorHAnsi" w:hAnsiTheme="minorHAnsi" w:cstheme="minorHAnsi"/>
          <w:sz w:val="20"/>
        </w:rPr>
        <w:t xml:space="preserve">. Perene was able to obtain the latest version (2014) and discuss the information with Mr. </w:t>
      </w:r>
      <w:proofErr w:type="spellStart"/>
      <w:r w:rsidRPr="000865EB">
        <w:rPr>
          <w:rFonts w:asciiTheme="minorHAnsi" w:hAnsiTheme="minorHAnsi" w:cstheme="minorHAnsi"/>
          <w:sz w:val="20"/>
        </w:rPr>
        <w:t>Pinheiro</w:t>
      </w:r>
      <w:proofErr w:type="spellEnd"/>
      <w:r w:rsidRPr="000865EB">
        <w:rPr>
          <w:rFonts w:asciiTheme="minorHAnsi" w:hAnsiTheme="minorHAnsi" w:cstheme="minorHAnsi"/>
          <w:sz w:val="20"/>
        </w:rPr>
        <w:t>.</w:t>
      </w:r>
    </w:p>
    <w:p w14:paraId="36732E3C" w14:textId="2AA39834" w:rsidR="00675CDA" w:rsidRPr="000865EB" w:rsidRDefault="00675CDA" w:rsidP="00675CDA">
      <w:pPr>
        <w:rPr>
          <w:rFonts w:asciiTheme="minorHAnsi" w:hAnsiTheme="minorHAnsi" w:cstheme="minorHAnsi"/>
          <w:sz w:val="20"/>
        </w:rPr>
      </w:pPr>
      <w:r w:rsidRPr="000865EB">
        <w:rPr>
          <w:rFonts w:asciiTheme="minorHAnsi" w:hAnsiTheme="minorHAnsi" w:cstheme="minorHAnsi"/>
          <w:sz w:val="20"/>
        </w:rPr>
        <w:t xml:space="preserve">The table below, from Bahia’s </w:t>
      </w:r>
      <w:proofErr w:type="spellStart"/>
      <w:r w:rsidRPr="000865EB">
        <w:rPr>
          <w:rFonts w:asciiTheme="minorHAnsi" w:hAnsiTheme="minorHAnsi" w:cstheme="minorHAnsi"/>
          <w:i/>
          <w:sz w:val="20"/>
        </w:rPr>
        <w:t>Balanco</w:t>
      </w:r>
      <w:proofErr w:type="spellEnd"/>
      <w:r w:rsidRPr="000865EB">
        <w:rPr>
          <w:rFonts w:asciiTheme="minorHAnsi" w:hAnsiTheme="minorHAnsi" w:cstheme="minorHAnsi"/>
          <w:i/>
          <w:sz w:val="20"/>
        </w:rPr>
        <w:t xml:space="preserve"> </w:t>
      </w:r>
      <w:proofErr w:type="spellStart"/>
      <w:r w:rsidRPr="000865EB">
        <w:rPr>
          <w:rFonts w:asciiTheme="minorHAnsi" w:hAnsiTheme="minorHAnsi" w:cstheme="minorHAnsi"/>
          <w:i/>
          <w:sz w:val="20"/>
        </w:rPr>
        <w:t>Energetico</w:t>
      </w:r>
      <w:proofErr w:type="spellEnd"/>
      <w:r w:rsidRPr="000865EB">
        <w:rPr>
          <w:rFonts w:asciiTheme="minorHAnsi" w:hAnsiTheme="minorHAnsi" w:cstheme="minorHAnsi"/>
          <w:i/>
          <w:sz w:val="20"/>
        </w:rPr>
        <w:t xml:space="preserve"> 2014</w:t>
      </w:r>
      <w:r w:rsidRPr="000865EB">
        <w:rPr>
          <w:rFonts w:asciiTheme="minorHAnsi" w:hAnsiTheme="minorHAnsi" w:cstheme="minorHAnsi"/>
          <w:sz w:val="20"/>
        </w:rPr>
        <w:t xml:space="preserve"> </w:t>
      </w:r>
      <w:sdt>
        <w:sdtPr>
          <w:rPr>
            <w:rFonts w:asciiTheme="minorHAnsi" w:hAnsiTheme="minorHAnsi" w:cstheme="minorHAnsi"/>
            <w:sz w:val="20"/>
          </w:rPr>
          <w:id w:val="791250884"/>
          <w:citation/>
        </w:sdtPr>
        <w:sdtContent>
          <w:r w:rsidRPr="000865EB">
            <w:rPr>
              <w:rFonts w:asciiTheme="minorHAnsi" w:hAnsiTheme="minorHAnsi" w:cstheme="minorHAnsi"/>
              <w:sz w:val="20"/>
            </w:rPr>
            <w:fldChar w:fldCharType="begin"/>
          </w:r>
          <w:r w:rsidRPr="000865EB">
            <w:rPr>
              <w:rFonts w:asciiTheme="minorHAnsi" w:hAnsiTheme="minorHAnsi" w:cstheme="minorHAnsi"/>
              <w:sz w:val="20"/>
            </w:rPr>
            <w:instrText xml:space="preserve">CITATION SEI13 \l 1033 </w:instrText>
          </w:r>
          <w:r w:rsidRPr="000865EB">
            <w:rPr>
              <w:rFonts w:asciiTheme="minorHAnsi" w:hAnsiTheme="minorHAnsi" w:cstheme="minorHAnsi"/>
              <w:sz w:val="20"/>
            </w:rPr>
            <w:fldChar w:fldCharType="separate"/>
          </w:r>
          <w:r w:rsidR="0053532B" w:rsidRPr="0053532B">
            <w:rPr>
              <w:rFonts w:asciiTheme="minorHAnsi" w:hAnsiTheme="minorHAnsi" w:cstheme="minorHAnsi"/>
              <w:noProof/>
              <w:sz w:val="20"/>
            </w:rPr>
            <w:t>(SEINFRA BA, 2014)</w:t>
          </w:r>
          <w:r w:rsidRPr="000865EB">
            <w:rPr>
              <w:rFonts w:asciiTheme="minorHAnsi" w:hAnsiTheme="minorHAnsi" w:cstheme="minorHAnsi"/>
              <w:sz w:val="20"/>
            </w:rPr>
            <w:fldChar w:fldCharType="end"/>
          </w:r>
        </w:sdtContent>
      </w:sdt>
      <w:r w:rsidRPr="000865EB">
        <w:rPr>
          <w:rFonts w:asciiTheme="minorHAnsi" w:hAnsiTheme="minorHAnsi" w:cstheme="minorHAnsi"/>
          <w:i/>
          <w:sz w:val="20"/>
        </w:rPr>
        <w:t xml:space="preserve">, </w:t>
      </w:r>
      <w:r w:rsidRPr="000865EB">
        <w:rPr>
          <w:rFonts w:asciiTheme="minorHAnsi" w:hAnsiTheme="minorHAnsi" w:cstheme="minorHAnsi"/>
          <w:sz w:val="20"/>
        </w:rPr>
        <w:t>shows domestic household fuelwood consumption of 1,383 x 10</w:t>
      </w:r>
      <w:r w:rsidRPr="000865EB">
        <w:rPr>
          <w:rFonts w:asciiTheme="minorHAnsi" w:hAnsiTheme="minorHAnsi" w:cstheme="minorHAnsi"/>
          <w:sz w:val="20"/>
          <w:vertAlign w:val="superscript"/>
        </w:rPr>
        <w:t>3</w:t>
      </w:r>
      <w:r w:rsidRPr="000865EB">
        <w:rPr>
          <w:rFonts w:asciiTheme="minorHAnsi" w:hAnsiTheme="minorHAnsi" w:cstheme="minorHAnsi"/>
          <w:sz w:val="20"/>
        </w:rPr>
        <w:t xml:space="preserve"> TOE (ton of oil equivalent – </w:t>
      </w:r>
      <w:proofErr w:type="spellStart"/>
      <w:r w:rsidRPr="000865EB">
        <w:rPr>
          <w:rFonts w:asciiTheme="minorHAnsi" w:hAnsiTheme="minorHAnsi" w:cstheme="minorHAnsi"/>
          <w:sz w:val="20"/>
        </w:rPr>
        <w:t>tep</w:t>
      </w:r>
      <w:proofErr w:type="spellEnd"/>
      <w:r w:rsidRPr="000865EB">
        <w:rPr>
          <w:rFonts w:asciiTheme="minorHAnsi" w:hAnsiTheme="minorHAnsi" w:cstheme="minorHAnsi"/>
          <w:sz w:val="20"/>
        </w:rPr>
        <w:t xml:space="preserve"> in </w:t>
      </w:r>
      <w:r w:rsidR="008F3F4A" w:rsidRPr="000865EB">
        <w:rPr>
          <w:rFonts w:asciiTheme="minorHAnsi" w:hAnsiTheme="minorHAnsi" w:cstheme="minorHAnsi"/>
          <w:sz w:val="20"/>
        </w:rPr>
        <w:t>Portuguese</w:t>
      </w:r>
      <w:r w:rsidRPr="000865EB">
        <w:rPr>
          <w:rFonts w:asciiTheme="minorHAnsi" w:hAnsiTheme="minorHAnsi" w:cstheme="minorHAnsi"/>
          <w:sz w:val="20"/>
        </w:rPr>
        <w:t xml:space="preserve">) for the same year as the household data of the </w:t>
      </w:r>
      <w:proofErr w:type="spellStart"/>
      <w:r w:rsidRPr="000865EB">
        <w:rPr>
          <w:rFonts w:asciiTheme="minorHAnsi" w:hAnsiTheme="minorHAnsi" w:cstheme="minorHAnsi"/>
          <w:sz w:val="20"/>
        </w:rPr>
        <w:t>Winrock</w:t>
      </w:r>
      <w:proofErr w:type="spellEnd"/>
      <w:r w:rsidRPr="000865EB">
        <w:rPr>
          <w:rFonts w:asciiTheme="minorHAnsi" w:hAnsiTheme="minorHAnsi" w:cstheme="minorHAnsi"/>
          <w:sz w:val="20"/>
        </w:rPr>
        <w:t>-Shell study.</w:t>
      </w:r>
    </w:p>
    <w:p w14:paraId="7BC182FE" w14:textId="7BC312DB" w:rsidR="00675CDA" w:rsidRDefault="00675CDA" w:rsidP="00675CDA"/>
    <w:p w14:paraId="49CB4A40" w14:textId="158DE505" w:rsidR="00675CDA" w:rsidRPr="000865EB" w:rsidRDefault="00C70783" w:rsidP="00675CDA">
      <w:pPr>
        <w:rPr>
          <w:rFonts w:asciiTheme="minorHAnsi" w:eastAsia="MS Mincho" w:hAnsiTheme="minorHAnsi" w:cstheme="minorHAnsi"/>
          <w:sz w:val="20"/>
        </w:rPr>
      </w:pPr>
      <w:r w:rsidRPr="000865EB">
        <w:rPr>
          <w:rFonts w:asciiTheme="minorHAnsi" w:hAnsiTheme="minorHAnsi" w:cstheme="minorHAnsi"/>
          <w:noProof/>
          <w:sz w:val="20"/>
          <w:lang w:val="pt-BR" w:eastAsia="zh-CN"/>
        </w:rPr>
        <w:lastRenderedPageBreak/>
        <mc:AlternateContent>
          <mc:Choice Requires="wpg">
            <w:drawing>
              <wp:anchor distT="0" distB="0" distL="114300" distR="114300" simplePos="0" relativeHeight="251657215" behindDoc="0" locked="0" layoutInCell="1" allowOverlap="1" wp14:anchorId="24F6652A" wp14:editId="09E2C15F">
                <wp:simplePos x="0" y="0"/>
                <wp:positionH relativeFrom="column">
                  <wp:posOffset>-168275</wp:posOffset>
                </wp:positionH>
                <wp:positionV relativeFrom="paragraph">
                  <wp:posOffset>794385</wp:posOffset>
                </wp:positionV>
                <wp:extent cx="6534150" cy="272542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6534150" cy="2725420"/>
                          <a:chOff x="0" y="1"/>
                          <a:chExt cx="6356350" cy="2529816"/>
                        </a:xfrm>
                      </wpg:grpSpPr>
                      <pic:pic xmlns:pic="http://schemas.openxmlformats.org/drawingml/2006/picture">
                        <pic:nvPicPr>
                          <pic:cNvPr id="39" name="Picture 39"/>
                          <pic:cNvPicPr>
                            <a:picLocks noChangeAspect="1"/>
                          </pic:cNvPicPr>
                        </pic:nvPicPr>
                        <pic:blipFill rotWithShape="1">
                          <a:blip r:embed="rId33">
                            <a:extLst>
                              <a:ext uri="{28A0092B-C50C-407E-A947-70E740481C1C}">
                                <a14:useLocalDpi xmlns:a14="http://schemas.microsoft.com/office/drawing/2010/main" val="0"/>
                              </a:ext>
                            </a:extLst>
                          </a:blip>
                          <a:srcRect l="34295" t="37828" r="21314" b="30743"/>
                          <a:stretch/>
                        </pic:blipFill>
                        <pic:spPr bwMode="auto">
                          <a:xfrm>
                            <a:off x="0" y="1"/>
                            <a:ext cx="6356350" cy="2529816"/>
                          </a:xfrm>
                          <a:prstGeom prst="rect">
                            <a:avLst/>
                          </a:prstGeom>
                          <a:ln>
                            <a:noFill/>
                          </a:ln>
                          <a:extLst>
                            <a:ext uri="{53640926-AAD7-44D8-BBD7-CCE9431645EC}">
                              <a14:shadowObscured xmlns:a14="http://schemas.microsoft.com/office/drawing/2010/main"/>
                            </a:ext>
                          </a:extLst>
                        </pic:spPr>
                      </pic:pic>
                      <wps:wsp>
                        <wps:cNvPr id="45" name="Rectangle 45"/>
                        <wps:cNvSpPr/>
                        <wps:spPr>
                          <a:xfrm>
                            <a:off x="3416300" y="984250"/>
                            <a:ext cx="342900" cy="292100"/>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26" style="position:absolute;margin-left:-13.25pt;margin-top:62.55pt;width:514.5pt;height:214.6pt;z-index:251657215;mso-width-relative:margin;mso-height-relative:margin" coordorigin="" coordsize="63563,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">
                <v:shape id="Picture 39" o:spid="_x0000_s1027" type="#_x0000_t75" style="position:absolute;width:63563;height:25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3Sr7DAAAA2wAAAA8AAABkcnMvZG93bnJldi54bWxEj0FrwkAUhO+C/2F5hV6k2bQFsamrSKEl&#10;lwrG0vMj+5oNzb6Nu6uJ/94VBI/DzHzDLNej7cSJfGgdK3jOchDEtdMtNwp+9p9PCxAhImvsHJOC&#10;MwVYr6aTJRbaDbyjUxUbkSAcClRgYuwLKUNtyGLIXE+cvD/nLcYkfSO1xyHBbSdf8nwuLbacFgz2&#10;9GGo/q+OVsHB/B6Jv8NsbDry/vA125Z+q9Tjw7h5BxFpjPfwrV1qBa9vcP2SfoBcX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dKvsMAAADbAAAADwAAAAAAAAAAAAAAAACf&#10;AgAAZHJzL2Rvd25yZXYueG1sUEsFBgAAAAAEAAQA9wAAAI8DAAAAAA==&#10;">
                  <v:imagedata r:id="rId34" o:title="" croptop="24791f" cropbottom="20148f" cropleft="22476f" cropright="13968f"/>
                  <v:path arrowok="t"/>
                </v:shape>
                <v:rect id="Rectangle 45" o:spid="_x0000_s1028" style="position:absolute;left:34163;top:9842;width:3429;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ysQA&#10;AADbAAAADwAAAGRycy9kb3ducmV2LnhtbESPQWvCQBSE74X+h+UVetNNRYNEV5Gi6EGw2oJ4e+4+&#10;k2D2bchuY/z3bkHocZiZb5jpvLOVaKnxpWMFH/0EBLF2puRcwc/3qjcG4QOywcoxKbiTh/ns9WWK&#10;mXE33lN7CLmIEPYZKihCqDMpvS7Iou+7mjh6F9dYDFE2uTQN3iLcVnKQJKm0WHJcKLCmz4L09fBr&#10;FaSb81C32/S4XV45Xeuvk+l2tVLvb91iAiJQF/7Dz/bGKBiO4O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5crEAAAA2wAAAA8AAAAAAAAAAAAAAAAAmAIAAGRycy9k&#10;b3ducmV2LnhtbFBLBQYAAAAABAAEAPUAAACJAwAAAAA=&#10;" filled="f" strokecolor="#538135 [2409]" strokeweight="3pt"/>
                <w10:wrap type="topAndBottom"/>
              </v:group>
            </w:pict>
          </mc:Fallback>
        </mc:AlternateContent>
      </w:r>
      <w:r w:rsidR="00675CDA" w:rsidRPr="000865EB">
        <w:rPr>
          <w:rFonts w:asciiTheme="minorHAnsi" w:eastAsia="MS Mincho" w:hAnsiTheme="minorHAnsi" w:cstheme="minorHAnsi"/>
          <w:sz w:val="20"/>
        </w:rPr>
        <w:t>Converting 1,383,000 TOE to tons of fuelwood by the conversion rate</w:t>
      </w:r>
      <w:r w:rsidR="00675CDA" w:rsidRPr="000865EB">
        <w:rPr>
          <w:rFonts w:asciiTheme="minorHAnsi" w:eastAsia="MS Mincho" w:hAnsiTheme="minorHAnsi" w:cstheme="minorHAnsi"/>
          <w:sz w:val="20"/>
        </w:rPr>
        <w:footnoteReference w:id="1"/>
      </w:r>
      <w:r w:rsidR="00675CDA" w:rsidRPr="000865EB">
        <w:rPr>
          <w:rFonts w:asciiTheme="minorHAnsi" w:eastAsia="MS Mincho" w:hAnsiTheme="minorHAnsi" w:cstheme="minorHAnsi"/>
          <w:sz w:val="20"/>
        </w:rPr>
        <w:t xml:space="preserve"> of 0.31 TOE/ton wood, results in 4,461,290 tons of fuelwood. Dividing the amount of residential firewood used in Bahia by the number of households using firewood in the same state and year yields:</w:t>
      </w:r>
    </w:p>
    <w:p w14:paraId="16EC5C62" w14:textId="77777777" w:rsidR="00675CDA" w:rsidRPr="000865EB" w:rsidRDefault="00675CDA" w:rsidP="00675CDA">
      <w:pPr>
        <w:rPr>
          <w:rFonts w:asciiTheme="minorHAnsi" w:hAnsiTheme="minorHAnsi" w:cstheme="minorHAnsi"/>
          <w:sz w:val="20"/>
        </w:rPr>
      </w:pPr>
    </w:p>
    <w:p w14:paraId="04A0DAFF" w14:textId="77777777" w:rsidR="00675CDA" w:rsidRPr="000865EB" w:rsidRDefault="00675CDA" w:rsidP="006B6FC4">
      <w:pPr>
        <w:jc w:val="center"/>
        <w:rPr>
          <w:rFonts w:asciiTheme="minorHAnsi" w:eastAsia="MS Mincho" w:hAnsiTheme="minorHAnsi" w:cstheme="minorHAnsi"/>
          <w:sz w:val="20"/>
        </w:rPr>
      </w:pPr>
      <w:r w:rsidRPr="000865EB">
        <w:rPr>
          <w:rFonts w:asciiTheme="minorHAnsi" w:eastAsia="MS Mincho" w:hAnsiTheme="minorHAnsi" w:cstheme="minorHAnsi"/>
          <w:sz w:val="20"/>
        </w:rPr>
        <w:t xml:space="preserve">4,461,290 tons of wood /1,055,575 HH = </w:t>
      </w:r>
      <w:r w:rsidRPr="000865EB">
        <w:rPr>
          <w:rFonts w:asciiTheme="minorHAnsi" w:eastAsia="MS Mincho" w:hAnsiTheme="minorHAnsi" w:cstheme="minorHAnsi"/>
          <w:b/>
          <w:sz w:val="20"/>
        </w:rPr>
        <w:t>4.2 tons of wood/HH</w:t>
      </w:r>
    </w:p>
    <w:p w14:paraId="29FE0F60" w14:textId="697C1ECB" w:rsidR="00675CDA" w:rsidRPr="00FA792F" w:rsidRDefault="00C70783" w:rsidP="00FA792F">
      <w:pPr>
        <w:jc w:val="left"/>
        <w:rPr>
          <w:rFonts w:asciiTheme="minorHAnsi" w:hAnsiTheme="minorHAnsi" w:cstheme="minorHAnsi"/>
          <w:sz w:val="20"/>
          <w:u w:val="single"/>
        </w:rPr>
      </w:pPr>
      <w:r w:rsidRPr="00FA792F">
        <w:rPr>
          <w:noProof/>
          <w:u w:val="single"/>
          <w:lang w:val="pt-BR" w:eastAsia="zh-CN"/>
        </w:rPr>
        <mc:AlternateContent>
          <mc:Choice Requires="wps">
            <w:drawing>
              <wp:anchor distT="0" distB="0" distL="114300" distR="114300" simplePos="0" relativeHeight="251658240" behindDoc="0" locked="0" layoutInCell="1" allowOverlap="1" wp14:anchorId="0DEE9845" wp14:editId="5B210917">
                <wp:simplePos x="0" y="0"/>
                <wp:positionH relativeFrom="column">
                  <wp:posOffset>247650</wp:posOffset>
                </wp:positionH>
                <wp:positionV relativeFrom="paragraph">
                  <wp:posOffset>2742565</wp:posOffset>
                </wp:positionV>
                <wp:extent cx="5781675" cy="635"/>
                <wp:effectExtent l="0" t="0" r="9525" b="0"/>
                <wp:wrapTopAndBottom/>
                <wp:docPr id="46" name="Text Box 46"/>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a:effectLst/>
                      </wps:spPr>
                      <wps:txbx>
                        <w:txbxContent>
                          <w:p w14:paraId="48EFB89C" w14:textId="15E20FF0" w:rsidR="00924ADF" w:rsidRPr="007E4187" w:rsidRDefault="00924ADF" w:rsidP="00B35530">
                            <w:pPr>
                              <w:pStyle w:val="Caption"/>
                              <w:rPr>
                                <w:noProof/>
                                <w:lang w:val="pt-BR"/>
                              </w:rPr>
                            </w:pPr>
                            <w:r>
                              <w:rPr>
                                <w:lang w:val="pt-BR"/>
                              </w:rPr>
                              <w:tab/>
                            </w:r>
                            <w:r>
                              <w:rPr>
                                <w:lang w:val="pt-BR"/>
                              </w:rPr>
                              <w:tab/>
                            </w:r>
                            <w:r>
                              <w:rPr>
                                <w:lang w:val="pt-BR"/>
                              </w:rPr>
                              <w:tab/>
                            </w:r>
                            <w:r>
                              <w:rPr>
                                <w:lang w:val="pt-BR"/>
                              </w:rPr>
                              <w:tab/>
                            </w:r>
                            <w:r w:rsidRPr="007E4187">
                              <w:rPr>
                                <w:lang w:val="pt-BR"/>
                              </w:rPr>
                              <w:t xml:space="preserve"> </w:t>
                            </w:r>
                            <w:r w:rsidRPr="007E4187">
                              <w:rPr>
                                <w:lang w:val="pt-BR"/>
                              </w:rPr>
                              <w:t xml:space="preserve">Source: </w:t>
                            </w:r>
                            <w:r>
                              <w:rPr>
                                <w:lang w:val="pt-BR"/>
                              </w:rPr>
                              <w:t>SEINFRA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55" type="#_x0000_t202" style="position:absolute;margin-left:19.5pt;margin-top:215.95pt;width:455.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VJNNQIAAHQEAAAOAAAAZHJzL2Uyb0RvYy54bWysVFFv2jAQfp+0/2D5fQS6Qau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" stroked="f">
                <v:textbox style="mso-fit-shape-to-text:t" inset="0,0,0,0">
                  <w:txbxContent>
                    <w:p w14:paraId="48EFB89C" w14:textId="15E20FF0" w:rsidR="00924ADF" w:rsidRPr="007E4187" w:rsidRDefault="00924ADF" w:rsidP="00B35530">
                      <w:pPr>
                        <w:pStyle w:val="Caption"/>
                        <w:rPr>
                          <w:noProof/>
                          <w:lang w:val="pt-BR"/>
                        </w:rPr>
                      </w:pPr>
                      <w:r>
                        <w:rPr>
                          <w:lang w:val="pt-BR"/>
                        </w:rPr>
                        <w:tab/>
                      </w:r>
                      <w:r>
                        <w:rPr>
                          <w:lang w:val="pt-BR"/>
                        </w:rPr>
                        <w:tab/>
                      </w:r>
                      <w:r>
                        <w:rPr>
                          <w:lang w:val="pt-BR"/>
                        </w:rPr>
                        <w:tab/>
                      </w:r>
                      <w:r>
                        <w:rPr>
                          <w:lang w:val="pt-BR"/>
                        </w:rPr>
                        <w:tab/>
                      </w:r>
                      <w:r w:rsidRPr="007E4187">
                        <w:rPr>
                          <w:lang w:val="pt-BR"/>
                        </w:rPr>
                        <w:t xml:space="preserve"> </w:t>
                      </w:r>
                      <w:r w:rsidRPr="007E4187">
                        <w:rPr>
                          <w:lang w:val="pt-BR"/>
                        </w:rPr>
                        <w:t xml:space="preserve">Source: </w:t>
                      </w:r>
                      <w:r>
                        <w:rPr>
                          <w:lang w:val="pt-BR"/>
                        </w:rPr>
                        <w:t>SEINFRA 2014</w:t>
                      </w:r>
                    </w:p>
                  </w:txbxContent>
                </v:textbox>
                <w10:wrap type="topAndBottom"/>
              </v:shape>
            </w:pict>
          </mc:Fallback>
        </mc:AlternateContent>
      </w:r>
    </w:p>
    <w:p w14:paraId="795F1D22" w14:textId="77777777" w:rsidR="00FA792F" w:rsidRDefault="00FA792F" w:rsidP="00FA792F">
      <w:pPr>
        <w:jc w:val="left"/>
        <w:rPr>
          <w:rFonts w:asciiTheme="minorHAnsi" w:hAnsiTheme="minorHAnsi" w:cstheme="minorHAnsi"/>
          <w:sz w:val="20"/>
        </w:rPr>
      </w:pPr>
    </w:p>
    <w:p w14:paraId="47BA71FD" w14:textId="77777777" w:rsidR="00FA792F" w:rsidRPr="000865EB" w:rsidRDefault="00FA792F" w:rsidP="00FA792F">
      <w:pPr>
        <w:jc w:val="left"/>
        <w:rPr>
          <w:rFonts w:asciiTheme="minorHAnsi" w:hAnsiTheme="minorHAnsi" w:cstheme="minorHAnsi"/>
          <w:sz w:val="20"/>
        </w:rPr>
      </w:pPr>
    </w:p>
    <w:p w14:paraId="496CC5BC" w14:textId="77777777" w:rsidR="00C70783" w:rsidRDefault="00C70783" w:rsidP="00675CDA">
      <w:pPr>
        <w:rPr>
          <w:rFonts w:asciiTheme="minorHAnsi" w:eastAsia="MS Mincho" w:hAnsiTheme="minorHAnsi" w:cstheme="minorHAnsi"/>
          <w:sz w:val="20"/>
        </w:rPr>
      </w:pPr>
    </w:p>
    <w:p w14:paraId="12A0AC32" w14:textId="77777777" w:rsidR="00675CDA" w:rsidRPr="000865EB" w:rsidRDefault="00675CDA" w:rsidP="00675CDA">
      <w:pPr>
        <w:rPr>
          <w:rFonts w:asciiTheme="minorHAnsi" w:eastAsia="MS Mincho" w:hAnsiTheme="minorHAnsi" w:cstheme="minorHAnsi"/>
          <w:sz w:val="20"/>
        </w:rPr>
      </w:pPr>
      <w:r w:rsidRPr="000865EB">
        <w:rPr>
          <w:rFonts w:asciiTheme="minorHAnsi" w:eastAsia="MS Mincho" w:hAnsiTheme="minorHAnsi" w:cstheme="minorHAnsi"/>
          <w:sz w:val="20"/>
        </w:rPr>
        <w:t xml:space="preserve">This value is conservative when compared to values obtained from using other sources, as summarized in the table below. The exception is source number 3, International Energy Agency, which was initially proposed by Perene but considered by </w:t>
      </w:r>
      <w:proofErr w:type="gramStart"/>
      <w:r w:rsidRPr="000865EB">
        <w:rPr>
          <w:rFonts w:asciiTheme="minorHAnsi" w:eastAsia="MS Mincho" w:hAnsiTheme="minorHAnsi" w:cstheme="minorHAnsi"/>
          <w:sz w:val="20"/>
        </w:rPr>
        <w:t>the  Gold</w:t>
      </w:r>
      <w:proofErr w:type="gramEnd"/>
      <w:r w:rsidRPr="000865EB">
        <w:rPr>
          <w:rFonts w:asciiTheme="minorHAnsi" w:eastAsia="MS Mincho" w:hAnsiTheme="minorHAnsi" w:cstheme="minorHAnsi"/>
          <w:sz w:val="20"/>
        </w:rPr>
        <w:t xml:space="preserve"> Standard review team to be too broad in scope to be relevant.  </w:t>
      </w:r>
    </w:p>
    <w:p w14:paraId="38FAB73B" w14:textId="77777777" w:rsidR="00675CDA" w:rsidRPr="006B6FC4" w:rsidRDefault="00675CDA" w:rsidP="00675CDA">
      <w:pPr>
        <w:rPr>
          <w:rFonts w:ascii="Avenir Book" w:eastAsia="MS Mincho" w:hAnsi="Avenir Book"/>
        </w:rPr>
      </w:pPr>
    </w:p>
    <w:tbl>
      <w:tblPr>
        <w:tblW w:w="7263" w:type="dxa"/>
        <w:jc w:val="center"/>
        <w:tblInd w:w="-1341" w:type="dxa"/>
        <w:tblLook w:val="04A0" w:firstRow="1" w:lastRow="0" w:firstColumn="1" w:lastColumn="0" w:noHBand="0" w:noVBand="1"/>
      </w:tblPr>
      <w:tblGrid>
        <w:gridCol w:w="1762"/>
        <w:gridCol w:w="3660"/>
        <w:gridCol w:w="1841"/>
      </w:tblGrid>
      <w:tr w:rsidR="00675CDA" w:rsidRPr="00F53BB8" w14:paraId="0969E8A6" w14:textId="77777777" w:rsidTr="00EC6C36">
        <w:trPr>
          <w:trHeight w:val="795"/>
          <w:jc w:val="center"/>
        </w:trPr>
        <w:tc>
          <w:tcPr>
            <w:tcW w:w="7263" w:type="dxa"/>
            <w:gridSpan w:val="3"/>
            <w:tcBorders>
              <w:top w:val="single" w:sz="8" w:space="0" w:color="auto"/>
              <w:left w:val="single" w:sz="8" w:space="0" w:color="auto"/>
              <w:bottom w:val="single" w:sz="4" w:space="0" w:color="auto"/>
              <w:right w:val="single" w:sz="8" w:space="0" w:color="000000"/>
            </w:tcBorders>
            <w:shd w:val="clear" w:color="000000" w:fill="D9D9D9"/>
            <w:vAlign w:val="bottom"/>
            <w:hideMark/>
          </w:tcPr>
          <w:p w14:paraId="05542DB3" w14:textId="77777777" w:rsidR="00675CDA" w:rsidRPr="00F53BB8" w:rsidRDefault="00675CDA" w:rsidP="00EC6C36">
            <w:pPr>
              <w:jc w:val="center"/>
              <w:rPr>
                <w:rFonts w:ascii="Calibri" w:hAnsi="Calibri"/>
                <w:b/>
                <w:bCs/>
                <w:color w:val="000000"/>
              </w:rPr>
            </w:pPr>
            <w:r w:rsidRPr="00F53BB8">
              <w:rPr>
                <w:rFonts w:ascii="Calibri" w:hAnsi="Calibri"/>
                <w:b/>
                <w:bCs/>
                <w:color w:val="000000"/>
              </w:rPr>
              <w:t xml:space="preserve">Baseline </w:t>
            </w:r>
            <w:r>
              <w:rPr>
                <w:rFonts w:ascii="Calibri" w:hAnsi="Calibri"/>
                <w:b/>
                <w:bCs/>
                <w:color w:val="000000"/>
              </w:rPr>
              <w:t xml:space="preserve">Annual </w:t>
            </w:r>
            <w:r w:rsidRPr="00F53BB8">
              <w:rPr>
                <w:rFonts w:ascii="Calibri" w:hAnsi="Calibri"/>
                <w:b/>
                <w:bCs/>
                <w:color w:val="000000"/>
              </w:rPr>
              <w:t xml:space="preserve">Fuelwood Use for Households in Brazil </w:t>
            </w:r>
            <w:r>
              <w:rPr>
                <w:rFonts w:ascii="Calibri" w:hAnsi="Calibri"/>
                <w:b/>
                <w:bCs/>
                <w:color w:val="000000"/>
              </w:rPr>
              <w:t>–</w:t>
            </w:r>
            <w:r w:rsidRPr="00F53BB8">
              <w:rPr>
                <w:rFonts w:ascii="Calibri" w:hAnsi="Calibri"/>
                <w:b/>
                <w:bCs/>
                <w:color w:val="000000"/>
              </w:rPr>
              <w:t xml:space="preserve"> Comparison of Values of Historical Usage </w:t>
            </w:r>
          </w:p>
        </w:tc>
      </w:tr>
      <w:tr w:rsidR="00675CDA" w:rsidRPr="00F53BB8" w14:paraId="59F75108"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hideMark/>
          </w:tcPr>
          <w:p w14:paraId="3F0ED9C2" w14:textId="77777777" w:rsidR="00675CDA" w:rsidRPr="00F53BB8" w:rsidRDefault="00675CDA" w:rsidP="00EC6C36">
            <w:pPr>
              <w:jc w:val="center"/>
              <w:rPr>
                <w:rFonts w:ascii="Calibri" w:hAnsi="Calibri"/>
                <w:color w:val="000000"/>
              </w:rPr>
            </w:pPr>
            <w:r w:rsidRPr="00F53BB8">
              <w:rPr>
                <w:rFonts w:ascii="Calibri" w:hAnsi="Calibri"/>
                <w:color w:val="000000"/>
              </w:rPr>
              <w:t> </w:t>
            </w:r>
          </w:p>
        </w:tc>
        <w:tc>
          <w:tcPr>
            <w:tcW w:w="3660" w:type="dxa"/>
            <w:tcBorders>
              <w:top w:val="nil"/>
              <w:left w:val="nil"/>
              <w:bottom w:val="single" w:sz="4" w:space="0" w:color="auto"/>
              <w:right w:val="single" w:sz="4" w:space="0" w:color="auto"/>
            </w:tcBorders>
            <w:shd w:val="clear" w:color="auto" w:fill="auto"/>
            <w:noWrap/>
            <w:vAlign w:val="bottom"/>
            <w:hideMark/>
          </w:tcPr>
          <w:p w14:paraId="37C4BCD2" w14:textId="77777777" w:rsidR="00675CDA" w:rsidRPr="006721EA" w:rsidRDefault="00675CDA" w:rsidP="00EC6C36">
            <w:pPr>
              <w:jc w:val="center"/>
              <w:rPr>
                <w:rFonts w:ascii="Calibri" w:hAnsi="Calibri"/>
                <w:b/>
                <w:color w:val="000000"/>
              </w:rPr>
            </w:pPr>
            <w:r w:rsidRPr="006721EA">
              <w:rPr>
                <w:rFonts w:ascii="Calibri" w:hAnsi="Calibri"/>
                <w:b/>
                <w:color w:val="000000"/>
              </w:rPr>
              <w:t>Source</w:t>
            </w:r>
          </w:p>
        </w:tc>
        <w:tc>
          <w:tcPr>
            <w:tcW w:w="1841" w:type="dxa"/>
            <w:tcBorders>
              <w:top w:val="nil"/>
              <w:left w:val="nil"/>
              <w:bottom w:val="single" w:sz="4" w:space="0" w:color="auto"/>
              <w:right w:val="single" w:sz="4" w:space="0" w:color="auto"/>
            </w:tcBorders>
            <w:shd w:val="clear" w:color="auto" w:fill="auto"/>
            <w:vAlign w:val="bottom"/>
            <w:hideMark/>
          </w:tcPr>
          <w:p w14:paraId="118C99DC" w14:textId="77777777" w:rsidR="00675CDA" w:rsidRPr="001075DF" w:rsidRDefault="00675CDA" w:rsidP="00EC6C36">
            <w:pPr>
              <w:jc w:val="center"/>
              <w:rPr>
                <w:rFonts w:ascii="Calibri" w:hAnsi="Calibri"/>
                <w:b/>
                <w:color w:val="000000"/>
              </w:rPr>
            </w:pPr>
            <w:r w:rsidRPr="001075DF">
              <w:rPr>
                <w:rFonts w:ascii="Calibri" w:hAnsi="Calibri"/>
                <w:b/>
                <w:color w:val="000000"/>
              </w:rPr>
              <w:t xml:space="preserve"> Tons wood/HH</w:t>
            </w:r>
          </w:p>
        </w:tc>
      </w:tr>
      <w:tr w:rsidR="00675CDA" w:rsidRPr="00F53BB8" w14:paraId="1D568FC3"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tcPr>
          <w:p w14:paraId="7FEC7E03" w14:textId="77777777" w:rsidR="00675CDA" w:rsidRPr="00F53BB8" w:rsidRDefault="00675CDA" w:rsidP="00EC6C36">
            <w:pPr>
              <w:jc w:val="center"/>
              <w:rPr>
                <w:rFonts w:ascii="Calibri" w:hAnsi="Calibri"/>
                <w:color w:val="000000"/>
              </w:rPr>
            </w:pPr>
            <w:r>
              <w:rPr>
                <w:rFonts w:ascii="Calibri" w:hAnsi="Calibri"/>
                <w:color w:val="000000"/>
              </w:rPr>
              <w:t>Adopted Baseline</w:t>
            </w:r>
          </w:p>
        </w:tc>
        <w:tc>
          <w:tcPr>
            <w:tcW w:w="3660" w:type="dxa"/>
            <w:tcBorders>
              <w:top w:val="nil"/>
              <w:left w:val="nil"/>
              <w:bottom w:val="single" w:sz="4" w:space="0" w:color="auto"/>
              <w:right w:val="single" w:sz="4" w:space="0" w:color="auto"/>
            </w:tcBorders>
            <w:shd w:val="clear" w:color="auto" w:fill="auto"/>
            <w:noWrap/>
            <w:vAlign w:val="bottom"/>
          </w:tcPr>
          <w:p w14:paraId="2EAB3EB0" w14:textId="77777777" w:rsidR="00675CDA" w:rsidRPr="00F53BB8" w:rsidRDefault="00675CDA" w:rsidP="00EC6C36">
            <w:pPr>
              <w:ind w:firstLineChars="200" w:firstLine="440"/>
              <w:rPr>
                <w:rFonts w:ascii="Calibri" w:hAnsi="Calibri"/>
                <w:color w:val="000000"/>
              </w:rPr>
            </w:pPr>
            <w:r>
              <w:rPr>
                <w:rFonts w:ascii="Calibri" w:hAnsi="Calibri"/>
                <w:color w:val="000000"/>
              </w:rPr>
              <w:t>SEINFRA/</w:t>
            </w:r>
            <w:proofErr w:type="spellStart"/>
            <w:r>
              <w:rPr>
                <w:rFonts w:ascii="Calibri" w:hAnsi="Calibri"/>
                <w:color w:val="000000"/>
              </w:rPr>
              <w:t>Winrock</w:t>
            </w:r>
            <w:proofErr w:type="spellEnd"/>
            <w:r>
              <w:rPr>
                <w:rFonts w:ascii="Calibri" w:hAnsi="Calibri"/>
                <w:color w:val="000000"/>
              </w:rPr>
              <w:t>-Shell   2005</w:t>
            </w:r>
          </w:p>
        </w:tc>
        <w:tc>
          <w:tcPr>
            <w:tcW w:w="1841" w:type="dxa"/>
            <w:tcBorders>
              <w:top w:val="nil"/>
              <w:left w:val="nil"/>
              <w:bottom w:val="single" w:sz="4" w:space="0" w:color="auto"/>
              <w:right w:val="single" w:sz="4" w:space="0" w:color="auto"/>
            </w:tcBorders>
            <w:shd w:val="clear" w:color="auto" w:fill="auto"/>
            <w:vAlign w:val="bottom"/>
          </w:tcPr>
          <w:p w14:paraId="7A90BAAE" w14:textId="77777777" w:rsidR="00675CDA" w:rsidRDefault="00675CDA" w:rsidP="00EC6C36">
            <w:pPr>
              <w:jc w:val="center"/>
              <w:rPr>
                <w:rFonts w:ascii="Calibri" w:hAnsi="Calibri"/>
                <w:color w:val="000000"/>
              </w:rPr>
            </w:pPr>
            <w:r>
              <w:rPr>
                <w:rFonts w:ascii="Calibri" w:hAnsi="Calibri"/>
                <w:color w:val="000000"/>
              </w:rPr>
              <w:t>4.2</w:t>
            </w:r>
          </w:p>
        </w:tc>
      </w:tr>
      <w:tr w:rsidR="00675CDA" w:rsidRPr="00F53BB8" w14:paraId="474BDE99"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hideMark/>
          </w:tcPr>
          <w:p w14:paraId="1CD5EA8F" w14:textId="77777777" w:rsidR="00675CDA" w:rsidRPr="00F53BB8" w:rsidRDefault="00675CDA" w:rsidP="00EC6C36">
            <w:pPr>
              <w:jc w:val="center"/>
              <w:rPr>
                <w:rFonts w:ascii="Calibri" w:hAnsi="Calibri"/>
                <w:color w:val="000000"/>
              </w:rPr>
            </w:pPr>
            <w:r>
              <w:rPr>
                <w:rFonts w:ascii="Calibri" w:hAnsi="Calibri"/>
                <w:color w:val="000000"/>
              </w:rPr>
              <w:t xml:space="preserve">Alternative </w:t>
            </w:r>
            <w:r w:rsidRPr="00F53BB8">
              <w:rPr>
                <w:rFonts w:ascii="Calibri" w:hAnsi="Calibri"/>
                <w:color w:val="000000"/>
              </w:rPr>
              <w:t>1</w:t>
            </w:r>
          </w:p>
        </w:tc>
        <w:tc>
          <w:tcPr>
            <w:tcW w:w="3660" w:type="dxa"/>
            <w:tcBorders>
              <w:top w:val="nil"/>
              <w:left w:val="nil"/>
              <w:bottom w:val="single" w:sz="4" w:space="0" w:color="auto"/>
              <w:right w:val="single" w:sz="4" w:space="0" w:color="auto"/>
            </w:tcBorders>
            <w:shd w:val="clear" w:color="auto" w:fill="auto"/>
            <w:noWrap/>
            <w:vAlign w:val="bottom"/>
            <w:hideMark/>
          </w:tcPr>
          <w:p w14:paraId="559424B3" w14:textId="77777777" w:rsidR="00675CDA" w:rsidRPr="00F53BB8" w:rsidRDefault="00675CDA" w:rsidP="00EC6C36">
            <w:pPr>
              <w:ind w:firstLineChars="200" w:firstLine="440"/>
              <w:rPr>
                <w:rFonts w:ascii="Calibri" w:hAnsi="Calibri"/>
                <w:color w:val="000000"/>
              </w:rPr>
            </w:pPr>
            <w:r w:rsidRPr="00F53BB8">
              <w:rPr>
                <w:rFonts w:ascii="Calibri" w:hAnsi="Calibri"/>
                <w:color w:val="000000"/>
              </w:rPr>
              <w:t>GACC</w:t>
            </w:r>
            <w:r>
              <w:rPr>
                <w:rFonts w:ascii="Calibri" w:hAnsi="Calibri"/>
                <w:color w:val="000000"/>
              </w:rPr>
              <w:t xml:space="preserve"> 2011 </w:t>
            </w:r>
            <w:r w:rsidRPr="00F53BB8">
              <w:rPr>
                <w:rFonts w:ascii="Calibri" w:hAnsi="Calibri"/>
                <w:color w:val="000000"/>
              </w:rPr>
              <w:t>/ CEMIG</w:t>
            </w:r>
          </w:p>
        </w:tc>
        <w:tc>
          <w:tcPr>
            <w:tcW w:w="1841" w:type="dxa"/>
            <w:tcBorders>
              <w:top w:val="nil"/>
              <w:left w:val="nil"/>
              <w:bottom w:val="single" w:sz="4" w:space="0" w:color="auto"/>
              <w:right w:val="single" w:sz="4" w:space="0" w:color="auto"/>
            </w:tcBorders>
            <w:shd w:val="clear" w:color="auto" w:fill="auto"/>
            <w:vAlign w:val="bottom"/>
            <w:hideMark/>
          </w:tcPr>
          <w:p w14:paraId="2F50BC13" w14:textId="77777777" w:rsidR="00675CDA" w:rsidRPr="00F53BB8" w:rsidRDefault="00675CDA" w:rsidP="00EC6C36">
            <w:pPr>
              <w:jc w:val="center"/>
              <w:rPr>
                <w:rFonts w:ascii="Calibri" w:hAnsi="Calibri"/>
                <w:color w:val="000000"/>
              </w:rPr>
            </w:pPr>
            <w:r>
              <w:rPr>
                <w:rFonts w:ascii="Calibri" w:hAnsi="Calibri"/>
                <w:color w:val="000000"/>
              </w:rPr>
              <w:t>5.7</w:t>
            </w:r>
          </w:p>
        </w:tc>
      </w:tr>
      <w:tr w:rsidR="00675CDA" w:rsidRPr="00F53BB8" w14:paraId="5414D084"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hideMark/>
          </w:tcPr>
          <w:p w14:paraId="44A7682D" w14:textId="77777777" w:rsidR="00675CDA" w:rsidRPr="00F53BB8" w:rsidRDefault="00675CDA" w:rsidP="00EC6C36">
            <w:pPr>
              <w:jc w:val="center"/>
              <w:rPr>
                <w:rFonts w:ascii="Calibri" w:hAnsi="Calibri"/>
                <w:color w:val="000000"/>
              </w:rPr>
            </w:pPr>
            <w:r>
              <w:rPr>
                <w:rFonts w:ascii="Calibri" w:hAnsi="Calibri"/>
                <w:color w:val="000000"/>
              </w:rPr>
              <w:t>Alternative</w:t>
            </w:r>
            <w:r w:rsidRPr="00F53BB8">
              <w:rPr>
                <w:rFonts w:ascii="Calibri" w:hAnsi="Calibri"/>
                <w:color w:val="000000"/>
              </w:rPr>
              <w:t xml:space="preserve"> 2</w:t>
            </w:r>
          </w:p>
        </w:tc>
        <w:tc>
          <w:tcPr>
            <w:tcW w:w="3660" w:type="dxa"/>
            <w:tcBorders>
              <w:top w:val="nil"/>
              <w:left w:val="nil"/>
              <w:bottom w:val="single" w:sz="4" w:space="0" w:color="auto"/>
              <w:right w:val="single" w:sz="4" w:space="0" w:color="auto"/>
            </w:tcBorders>
            <w:shd w:val="clear" w:color="auto" w:fill="auto"/>
            <w:noWrap/>
            <w:vAlign w:val="bottom"/>
            <w:hideMark/>
          </w:tcPr>
          <w:p w14:paraId="655462F5" w14:textId="77777777" w:rsidR="00675CDA" w:rsidRPr="00F53BB8" w:rsidRDefault="00675CDA" w:rsidP="00EC6C36">
            <w:pPr>
              <w:ind w:firstLineChars="200" w:firstLine="440"/>
              <w:rPr>
                <w:rFonts w:ascii="Calibri" w:hAnsi="Calibri"/>
                <w:color w:val="000000"/>
              </w:rPr>
            </w:pPr>
            <w:r w:rsidRPr="00F53BB8">
              <w:rPr>
                <w:rFonts w:ascii="Calibri" w:hAnsi="Calibri"/>
                <w:color w:val="000000"/>
              </w:rPr>
              <w:t>MME</w:t>
            </w:r>
            <w:r>
              <w:rPr>
                <w:rFonts w:ascii="Calibri" w:hAnsi="Calibri"/>
                <w:color w:val="000000"/>
              </w:rPr>
              <w:t xml:space="preserve"> 2010 / IBGE</w:t>
            </w:r>
          </w:p>
        </w:tc>
        <w:tc>
          <w:tcPr>
            <w:tcW w:w="1841" w:type="dxa"/>
            <w:tcBorders>
              <w:top w:val="nil"/>
              <w:left w:val="nil"/>
              <w:bottom w:val="single" w:sz="4" w:space="0" w:color="auto"/>
              <w:right w:val="single" w:sz="4" w:space="0" w:color="auto"/>
            </w:tcBorders>
            <w:shd w:val="clear" w:color="auto" w:fill="auto"/>
            <w:vAlign w:val="bottom"/>
            <w:hideMark/>
          </w:tcPr>
          <w:p w14:paraId="71653E52" w14:textId="77777777" w:rsidR="00675CDA" w:rsidRPr="00F53BB8" w:rsidRDefault="00675CDA" w:rsidP="00EC6C36">
            <w:pPr>
              <w:jc w:val="center"/>
              <w:rPr>
                <w:rFonts w:ascii="Calibri" w:hAnsi="Calibri"/>
                <w:color w:val="000000"/>
              </w:rPr>
            </w:pPr>
            <w:r>
              <w:rPr>
                <w:rFonts w:ascii="Calibri" w:hAnsi="Calibri"/>
                <w:color w:val="000000"/>
              </w:rPr>
              <w:t>8.5</w:t>
            </w:r>
          </w:p>
        </w:tc>
      </w:tr>
      <w:tr w:rsidR="00675CDA" w:rsidRPr="00F53BB8" w14:paraId="222732A6"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tcPr>
          <w:p w14:paraId="3D90340A" w14:textId="77777777" w:rsidR="00675CDA" w:rsidRPr="00F53BB8" w:rsidRDefault="00675CDA" w:rsidP="00EC6C36">
            <w:pPr>
              <w:jc w:val="center"/>
              <w:rPr>
                <w:rFonts w:ascii="Calibri" w:hAnsi="Calibri"/>
                <w:color w:val="000000"/>
              </w:rPr>
            </w:pPr>
            <w:r>
              <w:rPr>
                <w:rFonts w:ascii="Calibri" w:hAnsi="Calibri"/>
                <w:color w:val="000000"/>
              </w:rPr>
              <w:t>Alternative</w:t>
            </w:r>
            <w:r w:rsidRPr="00F53BB8">
              <w:rPr>
                <w:rFonts w:ascii="Calibri" w:hAnsi="Calibri"/>
                <w:color w:val="000000"/>
              </w:rPr>
              <w:t xml:space="preserve"> 3</w:t>
            </w:r>
          </w:p>
        </w:tc>
        <w:tc>
          <w:tcPr>
            <w:tcW w:w="3660" w:type="dxa"/>
            <w:tcBorders>
              <w:top w:val="nil"/>
              <w:left w:val="nil"/>
              <w:bottom w:val="single" w:sz="4" w:space="0" w:color="auto"/>
              <w:right w:val="single" w:sz="4" w:space="0" w:color="auto"/>
            </w:tcBorders>
            <w:shd w:val="clear" w:color="auto" w:fill="auto"/>
            <w:noWrap/>
            <w:vAlign w:val="bottom"/>
          </w:tcPr>
          <w:p w14:paraId="60294689" w14:textId="77777777" w:rsidR="00675CDA" w:rsidRPr="00F53BB8" w:rsidRDefault="00675CDA" w:rsidP="00EC6C36">
            <w:pPr>
              <w:ind w:firstLineChars="200" w:firstLine="440"/>
              <w:rPr>
                <w:rFonts w:ascii="Calibri" w:hAnsi="Calibri"/>
                <w:color w:val="000000"/>
              </w:rPr>
            </w:pPr>
            <w:r w:rsidRPr="00F53BB8">
              <w:rPr>
                <w:rFonts w:ascii="Calibri" w:hAnsi="Calibri"/>
                <w:color w:val="000000"/>
              </w:rPr>
              <w:t xml:space="preserve">IEA </w:t>
            </w:r>
            <w:r>
              <w:rPr>
                <w:rFonts w:ascii="Calibri" w:hAnsi="Calibri"/>
                <w:color w:val="000000"/>
              </w:rPr>
              <w:t>2006 / IBGE</w:t>
            </w:r>
          </w:p>
        </w:tc>
        <w:tc>
          <w:tcPr>
            <w:tcW w:w="1841" w:type="dxa"/>
            <w:tcBorders>
              <w:top w:val="nil"/>
              <w:left w:val="nil"/>
              <w:bottom w:val="single" w:sz="4" w:space="0" w:color="auto"/>
              <w:right w:val="single" w:sz="4" w:space="0" w:color="auto"/>
            </w:tcBorders>
            <w:shd w:val="clear" w:color="auto" w:fill="auto"/>
            <w:vAlign w:val="bottom"/>
          </w:tcPr>
          <w:p w14:paraId="2A83ECFB" w14:textId="77777777" w:rsidR="00675CDA" w:rsidRPr="00F53BB8" w:rsidRDefault="00675CDA" w:rsidP="00EC6C36">
            <w:pPr>
              <w:jc w:val="center"/>
              <w:rPr>
                <w:rFonts w:ascii="Calibri" w:hAnsi="Calibri"/>
                <w:color w:val="000000"/>
              </w:rPr>
            </w:pPr>
            <w:r>
              <w:rPr>
                <w:rFonts w:ascii="Calibri" w:hAnsi="Calibri"/>
                <w:color w:val="000000"/>
              </w:rPr>
              <w:t>3.9</w:t>
            </w:r>
          </w:p>
        </w:tc>
      </w:tr>
      <w:tr w:rsidR="00675CDA" w:rsidRPr="00F53BB8" w14:paraId="1A782BC1"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tcPr>
          <w:p w14:paraId="54CEDF7F" w14:textId="77777777" w:rsidR="00675CDA" w:rsidRDefault="00675CDA" w:rsidP="00EC6C36">
            <w:pPr>
              <w:jc w:val="center"/>
              <w:rPr>
                <w:rFonts w:ascii="Calibri" w:hAnsi="Calibri"/>
                <w:color w:val="000000"/>
              </w:rPr>
            </w:pPr>
            <w:r>
              <w:rPr>
                <w:rFonts w:ascii="Calibri" w:hAnsi="Calibri"/>
                <w:color w:val="000000"/>
              </w:rPr>
              <w:t>Alternative 4</w:t>
            </w:r>
          </w:p>
        </w:tc>
        <w:tc>
          <w:tcPr>
            <w:tcW w:w="3660" w:type="dxa"/>
            <w:tcBorders>
              <w:top w:val="nil"/>
              <w:left w:val="nil"/>
              <w:bottom w:val="single" w:sz="4" w:space="0" w:color="auto"/>
              <w:right w:val="single" w:sz="4" w:space="0" w:color="auto"/>
            </w:tcBorders>
            <w:shd w:val="clear" w:color="auto" w:fill="auto"/>
            <w:noWrap/>
            <w:vAlign w:val="bottom"/>
          </w:tcPr>
          <w:p w14:paraId="1F60F922" w14:textId="77777777" w:rsidR="00675CDA" w:rsidRPr="00F53BB8" w:rsidRDefault="00675CDA" w:rsidP="00EC6C36">
            <w:pPr>
              <w:ind w:firstLineChars="200" w:firstLine="440"/>
              <w:rPr>
                <w:rFonts w:ascii="Calibri" w:hAnsi="Calibri"/>
                <w:color w:val="000000"/>
              </w:rPr>
            </w:pPr>
            <w:r>
              <w:rPr>
                <w:rFonts w:ascii="Calibri" w:hAnsi="Calibri"/>
                <w:color w:val="000000"/>
              </w:rPr>
              <w:t>KPT 2012</w:t>
            </w:r>
          </w:p>
        </w:tc>
        <w:tc>
          <w:tcPr>
            <w:tcW w:w="1841" w:type="dxa"/>
            <w:tcBorders>
              <w:top w:val="nil"/>
              <w:left w:val="nil"/>
              <w:bottom w:val="single" w:sz="4" w:space="0" w:color="auto"/>
              <w:right w:val="single" w:sz="4" w:space="0" w:color="auto"/>
            </w:tcBorders>
            <w:shd w:val="clear" w:color="auto" w:fill="auto"/>
            <w:vAlign w:val="bottom"/>
          </w:tcPr>
          <w:p w14:paraId="664259B4" w14:textId="77777777" w:rsidR="00675CDA" w:rsidRDefault="00675CDA" w:rsidP="00EC6C36">
            <w:pPr>
              <w:jc w:val="center"/>
              <w:rPr>
                <w:rFonts w:ascii="Calibri" w:hAnsi="Calibri"/>
                <w:color w:val="000000"/>
              </w:rPr>
            </w:pPr>
            <w:r>
              <w:rPr>
                <w:rFonts w:ascii="Calibri" w:hAnsi="Calibri"/>
                <w:color w:val="000000"/>
              </w:rPr>
              <w:t>4.8</w:t>
            </w:r>
          </w:p>
        </w:tc>
      </w:tr>
      <w:tr w:rsidR="00675CDA" w:rsidRPr="00F53BB8" w14:paraId="3A04D03B" w14:textId="77777777" w:rsidTr="00EC6C36">
        <w:trPr>
          <w:trHeight w:val="510"/>
          <w:jc w:val="center"/>
        </w:trPr>
        <w:tc>
          <w:tcPr>
            <w:tcW w:w="1762" w:type="dxa"/>
            <w:tcBorders>
              <w:top w:val="nil"/>
              <w:left w:val="single" w:sz="4" w:space="0" w:color="auto"/>
              <w:bottom w:val="single" w:sz="4" w:space="0" w:color="auto"/>
              <w:right w:val="single" w:sz="4" w:space="0" w:color="auto"/>
            </w:tcBorders>
            <w:shd w:val="clear" w:color="auto" w:fill="auto"/>
            <w:noWrap/>
            <w:vAlign w:val="bottom"/>
            <w:hideMark/>
          </w:tcPr>
          <w:p w14:paraId="0F334B08" w14:textId="77777777" w:rsidR="00675CDA" w:rsidRPr="00F53BB8" w:rsidRDefault="00675CDA" w:rsidP="00EC6C36">
            <w:pPr>
              <w:jc w:val="center"/>
              <w:rPr>
                <w:rFonts w:ascii="Calibri" w:hAnsi="Calibri"/>
                <w:color w:val="000000"/>
              </w:rPr>
            </w:pPr>
            <w:r>
              <w:rPr>
                <w:rFonts w:ascii="Calibri" w:hAnsi="Calibri"/>
                <w:color w:val="000000"/>
              </w:rPr>
              <w:t>Alternative 5</w:t>
            </w:r>
          </w:p>
        </w:tc>
        <w:tc>
          <w:tcPr>
            <w:tcW w:w="3660" w:type="dxa"/>
            <w:tcBorders>
              <w:top w:val="nil"/>
              <w:left w:val="nil"/>
              <w:bottom w:val="single" w:sz="4" w:space="0" w:color="auto"/>
              <w:right w:val="single" w:sz="4" w:space="0" w:color="auto"/>
            </w:tcBorders>
            <w:shd w:val="clear" w:color="auto" w:fill="auto"/>
            <w:noWrap/>
            <w:vAlign w:val="bottom"/>
            <w:hideMark/>
          </w:tcPr>
          <w:p w14:paraId="3DD2230F" w14:textId="77777777" w:rsidR="00675CDA" w:rsidRDefault="00675CDA" w:rsidP="00EC6C36">
            <w:pPr>
              <w:ind w:firstLineChars="200" w:firstLine="440"/>
              <w:rPr>
                <w:rFonts w:ascii="Calibri" w:hAnsi="Calibri"/>
                <w:color w:val="000000"/>
              </w:rPr>
            </w:pPr>
            <w:r>
              <w:rPr>
                <w:rFonts w:ascii="Calibri" w:hAnsi="Calibri"/>
                <w:color w:val="000000"/>
              </w:rPr>
              <w:t>SEINFRA/</w:t>
            </w:r>
            <w:proofErr w:type="spellStart"/>
            <w:r>
              <w:rPr>
                <w:rFonts w:ascii="Calibri" w:hAnsi="Calibri"/>
                <w:color w:val="000000"/>
              </w:rPr>
              <w:t>Winrock</w:t>
            </w:r>
            <w:proofErr w:type="spellEnd"/>
            <w:r>
              <w:rPr>
                <w:rFonts w:ascii="Calibri" w:hAnsi="Calibri"/>
                <w:color w:val="000000"/>
              </w:rPr>
              <w:t>-Shell</w:t>
            </w:r>
          </w:p>
          <w:p w14:paraId="4197D648" w14:textId="77777777" w:rsidR="00675CDA" w:rsidRPr="00F53BB8" w:rsidRDefault="00675CDA" w:rsidP="00EC6C36">
            <w:pPr>
              <w:ind w:firstLineChars="200" w:firstLine="440"/>
              <w:rPr>
                <w:rFonts w:ascii="Calibri" w:hAnsi="Calibri"/>
                <w:color w:val="000000"/>
              </w:rPr>
            </w:pPr>
            <w:r>
              <w:rPr>
                <w:rFonts w:ascii="Calibri" w:hAnsi="Calibri"/>
                <w:color w:val="000000"/>
              </w:rPr>
              <w:t>Extrapolated to 2012</w:t>
            </w:r>
          </w:p>
        </w:tc>
        <w:tc>
          <w:tcPr>
            <w:tcW w:w="1841" w:type="dxa"/>
            <w:tcBorders>
              <w:top w:val="nil"/>
              <w:left w:val="nil"/>
              <w:bottom w:val="single" w:sz="4" w:space="0" w:color="auto"/>
              <w:right w:val="single" w:sz="4" w:space="0" w:color="auto"/>
            </w:tcBorders>
            <w:shd w:val="clear" w:color="auto" w:fill="auto"/>
            <w:noWrap/>
            <w:vAlign w:val="bottom"/>
            <w:hideMark/>
          </w:tcPr>
          <w:p w14:paraId="79046E35" w14:textId="77777777" w:rsidR="00675CDA" w:rsidRDefault="00675CDA" w:rsidP="00EC6C36">
            <w:pPr>
              <w:jc w:val="center"/>
              <w:rPr>
                <w:rFonts w:ascii="Calibri" w:hAnsi="Calibri"/>
                <w:color w:val="000000"/>
              </w:rPr>
            </w:pPr>
            <w:r>
              <w:rPr>
                <w:rFonts w:ascii="Calibri" w:hAnsi="Calibri"/>
                <w:color w:val="000000"/>
              </w:rPr>
              <w:t>5.8</w:t>
            </w:r>
          </w:p>
        </w:tc>
      </w:tr>
    </w:tbl>
    <w:p w14:paraId="65B52D57" w14:textId="77777777" w:rsidR="00675CDA" w:rsidRDefault="00675CDA" w:rsidP="00675CDA">
      <w:pPr>
        <w:rPr>
          <w:rFonts w:ascii="Avenir Book" w:eastAsia="MS Mincho" w:hAnsi="Avenir Book"/>
        </w:rPr>
      </w:pPr>
    </w:p>
    <w:p w14:paraId="5740AF54" w14:textId="77777777" w:rsidR="00FA792F" w:rsidRDefault="00FA792F" w:rsidP="00675CDA">
      <w:pPr>
        <w:rPr>
          <w:rFonts w:ascii="Avenir Book" w:eastAsia="MS Mincho" w:hAnsi="Avenir Book"/>
        </w:rPr>
      </w:pPr>
    </w:p>
    <w:p w14:paraId="74F47067" w14:textId="77777777" w:rsidR="00FA792F" w:rsidRPr="00FA792F" w:rsidRDefault="00FA792F" w:rsidP="00FA792F">
      <w:pPr>
        <w:jc w:val="left"/>
        <w:rPr>
          <w:rFonts w:asciiTheme="minorHAnsi" w:hAnsiTheme="minorHAnsi" w:cstheme="minorHAnsi"/>
          <w:sz w:val="20"/>
          <w:u w:val="single"/>
        </w:rPr>
      </w:pPr>
      <w:proofErr w:type="gramStart"/>
      <w:r>
        <w:rPr>
          <w:rFonts w:asciiTheme="minorHAnsi" w:hAnsiTheme="minorHAnsi" w:cstheme="minorHAnsi"/>
          <w:sz w:val="20"/>
          <w:u w:val="single"/>
        </w:rPr>
        <w:t>Re</w:t>
      </w:r>
      <w:r w:rsidRPr="00FA792F">
        <w:rPr>
          <w:rFonts w:asciiTheme="minorHAnsi" w:hAnsiTheme="minorHAnsi" w:cstheme="minorHAnsi"/>
          <w:sz w:val="20"/>
          <w:u w:val="single"/>
        </w:rPr>
        <w:t>levance  of</w:t>
      </w:r>
      <w:proofErr w:type="gramEnd"/>
      <w:r w:rsidRPr="00FA792F">
        <w:rPr>
          <w:rFonts w:asciiTheme="minorHAnsi" w:hAnsiTheme="minorHAnsi" w:cstheme="minorHAnsi"/>
          <w:sz w:val="20"/>
          <w:u w:val="single"/>
        </w:rPr>
        <w:t xml:space="preserve"> Historical Data to Target Population</w:t>
      </w:r>
    </w:p>
    <w:p w14:paraId="6793091F" w14:textId="77777777" w:rsidR="00FA792F" w:rsidRDefault="00FA792F" w:rsidP="00675CDA">
      <w:pPr>
        <w:rPr>
          <w:rFonts w:ascii="Avenir Book" w:eastAsia="MS Mincho" w:hAnsi="Avenir Book"/>
        </w:rPr>
      </w:pPr>
    </w:p>
    <w:p w14:paraId="67D91FEC" w14:textId="426542D4" w:rsidR="00EE4BBD" w:rsidRDefault="00EE4BBD" w:rsidP="00675CDA">
      <w:pPr>
        <w:rPr>
          <w:rFonts w:asciiTheme="minorHAnsi" w:eastAsia="MS Mincho" w:hAnsiTheme="minorHAnsi" w:cstheme="minorHAnsi"/>
          <w:sz w:val="20"/>
        </w:rPr>
      </w:pPr>
      <w:r w:rsidRPr="00EE4BBD">
        <w:rPr>
          <w:rFonts w:asciiTheme="minorHAnsi" w:eastAsia="MS Mincho" w:hAnsiTheme="minorHAnsi" w:cstheme="minorHAnsi"/>
          <w:sz w:val="20"/>
        </w:rPr>
        <w:t xml:space="preserve">The historical data presented is directly applicable to the target population because it is specific to the state of Bahia in which the project will take place.  </w:t>
      </w:r>
      <w:r w:rsidRPr="00250115">
        <w:rPr>
          <w:rFonts w:asciiTheme="minorHAnsi" w:eastAsia="MS Mincho" w:hAnsiTheme="minorHAnsi" w:cstheme="minorHAnsi"/>
          <w:sz w:val="20"/>
        </w:rPr>
        <w:t>Bahia has the largest concentration of rural poor in Brazil</w:t>
      </w:r>
      <w:r w:rsidR="00250115" w:rsidRPr="00250115">
        <w:rPr>
          <w:rFonts w:asciiTheme="minorHAnsi" w:eastAsia="MS Mincho" w:hAnsiTheme="minorHAnsi" w:cstheme="minorHAnsi"/>
          <w:sz w:val="20"/>
        </w:rPr>
        <w:t>, characterized by “traditional factors, such as the existence of mini-</w:t>
      </w:r>
      <w:proofErr w:type="spellStart"/>
      <w:r w:rsidR="00250115" w:rsidRPr="00250115">
        <w:rPr>
          <w:rFonts w:asciiTheme="minorHAnsi" w:eastAsia="MS Mincho" w:hAnsiTheme="minorHAnsi" w:cstheme="minorHAnsi"/>
          <w:sz w:val="20"/>
        </w:rPr>
        <w:t>fundios</w:t>
      </w:r>
      <w:proofErr w:type="spellEnd"/>
      <w:r w:rsidR="00250115" w:rsidRPr="00250115">
        <w:rPr>
          <w:rFonts w:asciiTheme="minorHAnsi" w:eastAsia="MS Mincho" w:hAnsiTheme="minorHAnsi" w:cstheme="minorHAnsi"/>
          <w:sz w:val="20"/>
        </w:rPr>
        <w:t xml:space="preserve"> with limited land, lack of capital and access to credit and lack of access to markets” </w:t>
      </w:r>
      <w:sdt>
        <w:sdtPr>
          <w:rPr>
            <w:rFonts w:asciiTheme="minorHAnsi" w:eastAsia="MS Mincho" w:hAnsiTheme="minorHAnsi" w:cstheme="minorHAnsi"/>
            <w:sz w:val="20"/>
          </w:rPr>
          <w:id w:val="1602913320"/>
          <w:citation/>
        </w:sdtPr>
        <w:sdtContent>
          <w:r w:rsidRPr="00EE4BBD">
            <w:rPr>
              <w:rFonts w:asciiTheme="minorHAnsi" w:eastAsia="MS Mincho" w:hAnsiTheme="minorHAnsi" w:cstheme="minorHAnsi"/>
              <w:sz w:val="20"/>
            </w:rPr>
            <w:fldChar w:fldCharType="begin"/>
          </w:r>
          <w:r w:rsidR="00250115">
            <w:rPr>
              <w:rFonts w:asciiTheme="minorHAnsi" w:eastAsia="MS Mincho" w:hAnsiTheme="minorHAnsi" w:cstheme="minorHAnsi"/>
              <w:sz w:val="20"/>
            </w:rPr>
            <w:instrText xml:space="preserve">CITATION deC11 \p 15 \l 2070 </w:instrText>
          </w:r>
          <w:r w:rsidRPr="00EE4BBD">
            <w:rPr>
              <w:rFonts w:asciiTheme="minorHAnsi" w:eastAsia="MS Mincho" w:hAnsiTheme="minorHAnsi" w:cstheme="minorHAnsi"/>
              <w:sz w:val="20"/>
            </w:rPr>
            <w:fldChar w:fldCharType="separate"/>
          </w:r>
          <w:r w:rsidR="00250115" w:rsidRPr="00250115">
            <w:rPr>
              <w:rFonts w:asciiTheme="minorHAnsi" w:eastAsia="MS Mincho" w:hAnsiTheme="minorHAnsi" w:cstheme="minorHAnsi"/>
              <w:noProof/>
              <w:sz w:val="20"/>
            </w:rPr>
            <w:t>(de Castro, 2011, p. 15)</w:t>
          </w:r>
          <w:r w:rsidRPr="00EE4BBD">
            <w:rPr>
              <w:rFonts w:asciiTheme="minorHAnsi" w:eastAsia="MS Mincho" w:hAnsiTheme="minorHAnsi" w:cstheme="minorHAnsi"/>
              <w:sz w:val="20"/>
            </w:rPr>
            <w:fldChar w:fldCharType="end"/>
          </w:r>
        </w:sdtContent>
      </w:sdt>
      <w:r w:rsidR="00250115" w:rsidRPr="00250115">
        <w:rPr>
          <w:rFonts w:asciiTheme="minorHAnsi" w:eastAsia="MS Mincho" w:hAnsiTheme="minorHAnsi" w:cstheme="minorHAnsi"/>
          <w:sz w:val="20"/>
        </w:rPr>
        <w:t xml:space="preserve">.  </w:t>
      </w:r>
      <w:r w:rsidR="009120B4">
        <w:rPr>
          <w:rFonts w:asciiTheme="minorHAnsi" w:eastAsia="MS Mincho" w:hAnsiTheme="minorHAnsi" w:cstheme="minorHAnsi"/>
          <w:sz w:val="20"/>
        </w:rPr>
        <w:t>The</w:t>
      </w:r>
      <w:r w:rsidR="006D115B">
        <w:rPr>
          <w:rFonts w:asciiTheme="minorHAnsi" w:eastAsia="MS Mincho" w:hAnsiTheme="minorHAnsi" w:cstheme="minorHAnsi"/>
          <w:sz w:val="20"/>
        </w:rPr>
        <w:t xml:space="preserve"> </w:t>
      </w:r>
      <w:proofErr w:type="spellStart"/>
      <w:r w:rsidR="006D115B">
        <w:rPr>
          <w:rFonts w:asciiTheme="minorHAnsi" w:eastAsia="MS Mincho" w:hAnsiTheme="minorHAnsi" w:cstheme="minorHAnsi"/>
          <w:sz w:val="20"/>
        </w:rPr>
        <w:t>Winrock</w:t>
      </w:r>
      <w:proofErr w:type="spellEnd"/>
      <w:r w:rsidR="006D115B">
        <w:rPr>
          <w:rFonts w:asciiTheme="minorHAnsi" w:eastAsia="MS Mincho" w:hAnsiTheme="minorHAnsi" w:cstheme="minorHAnsi"/>
          <w:sz w:val="20"/>
        </w:rPr>
        <w:t>/Shell Study is unique</w:t>
      </w:r>
      <w:r w:rsidR="003A3136">
        <w:rPr>
          <w:rFonts w:asciiTheme="minorHAnsi" w:eastAsia="MS Mincho" w:hAnsiTheme="minorHAnsi" w:cstheme="minorHAnsi"/>
          <w:sz w:val="20"/>
        </w:rPr>
        <w:t>ly applicable</w:t>
      </w:r>
      <w:r w:rsidR="006D115B">
        <w:rPr>
          <w:rFonts w:asciiTheme="minorHAnsi" w:eastAsia="MS Mincho" w:hAnsiTheme="minorHAnsi" w:cstheme="minorHAnsi"/>
          <w:sz w:val="20"/>
        </w:rPr>
        <w:t xml:space="preserve"> in that it captures the stove stacking that occurs throughout the target region, with use of both wood and LPG gas</w:t>
      </w:r>
      <w:r w:rsidR="003A3136">
        <w:rPr>
          <w:rFonts w:asciiTheme="minorHAnsi" w:eastAsia="MS Mincho" w:hAnsiTheme="minorHAnsi" w:cstheme="minorHAnsi"/>
          <w:sz w:val="20"/>
        </w:rPr>
        <w:t xml:space="preserve"> – most government studies fail to address the existence of multiple stoves in the same household</w:t>
      </w:r>
      <w:r w:rsidR="006D115B">
        <w:rPr>
          <w:rFonts w:asciiTheme="minorHAnsi" w:eastAsia="MS Mincho" w:hAnsiTheme="minorHAnsi" w:cstheme="minorHAnsi"/>
          <w:sz w:val="20"/>
        </w:rPr>
        <w:t xml:space="preserve">. </w:t>
      </w:r>
      <w:r w:rsidR="003A3136">
        <w:rPr>
          <w:rFonts w:asciiTheme="minorHAnsi" w:eastAsia="MS Mincho" w:hAnsiTheme="minorHAnsi" w:cstheme="minorHAnsi"/>
          <w:sz w:val="20"/>
        </w:rPr>
        <w:t xml:space="preserve">If </w:t>
      </w:r>
      <w:proofErr w:type="spellStart"/>
      <w:r w:rsidR="003A3136">
        <w:rPr>
          <w:rFonts w:asciiTheme="minorHAnsi" w:eastAsia="MS Mincho" w:hAnsiTheme="minorHAnsi" w:cstheme="minorHAnsi"/>
          <w:sz w:val="20"/>
        </w:rPr>
        <w:t>basline</w:t>
      </w:r>
      <w:proofErr w:type="spellEnd"/>
      <w:r w:rsidR="003A3136">
        <w:rPr>
          <w:rFonts w:asciiTheme="minorHAnsi" w:eastAsia="MS Mincho" w:hAnsiTheme="minorHAnsi" w:cstheme="minorHAnsi"/>
          <w:sz w:val="20"/>
        </w:rPr>
        <w:t xml:space="preserve"> </w:t>
      </w:r>
      <w:r w:rsidR="006D115B">
        <w:rPr>
          <w:rFonts w:asciiTheme="minorHAnsi" w:eastAsia="MS Mincho" w:hAnsiTheme="minorHAnsi" w:cstheme="minorHAnsi"/>
          <w:sz w:val="20"/>
        </w:rPr>
        <w:t xml:space="preserve">calculations were to be </w:t>
      </w:r>
      <w:r w:rsidR="003A3136">
        <w:rPr>
          <w:rFonts w:asciiTheme="minorHAnsi" w:eastAsia="MS Mincho" w:hAnsiTheme="minorHAnsi" w:cstheme="minorHAnsi"/>
          <w:sz w:val="20"/>
        </w:rPr>
        <w:t>done</w:t>
      </w:r>
      <w:r w:rsidR="006D115B">
        <w:rPr>
          <w:rFonts w:asciiTheme="minorHAnsi" w:eastAsia="MS Mincho" w:hAnsiTheme="minorHAnsi" w:cstheme="minorHAnsi"/>
          <w:sz w:val="20"/>
        </w:rPr>
        <w:t xml:space="preserve"> considering </w:t>
      </w:r>
      <w:proofErr w:type="spellStart"/>
      <w:r w:rsidR="006D115B">
        <w:rPr>
          <w:rFonts w:asciiTheme="minorHAnsi" w:eastAsia="MS Mincho" w:hAnsiTheme="minorHAnsi" w:cstheme="minorHAnsi"/>
          <w:sz w:val="20"/>
        </w:rPr>
        <w:t>housholds</w:t>
      </w:r>
      <w:proofErr w:type="spellEnd"/>
      <w:r w:rsidR="006D115B">
        <w:rPr>
          <w:rFonts w:asciiTheme="minorHAnsi" w:eastAsia="MS Mincho" w:hAnsiTheme="minorHAnsi" w:cstheme="minorHAnsi"/>
          <w:sz w:val="20"/>
        </w:rPr>
        <w:t xml:space="preserve"> which ONLY use fuelwood, the resulting baseline use would be much higher and would not reflect the reality that the fuel needs are being partially met with LPG.  </w:t>
      </w:r>
    </w:p>
    <w:p w14:paraId="5FB490BB" w14:textId="77777777" w:rsidR="006D115B" w:rsidRDefault="006D115B" w:rsidP="00675CDA">
      <w:pPr>
        <w:rPr>
          <w:rFonts w:asciiTheme="minorHAnsi" w:eastAsia="MS Mincho" w:hAnsiTheme="minorHAnsi" w:cstheme="minorHAnsi"/>
          <w:sz w:val="20"/>
        </w:rPr>
      </w:pPr>
    </w:p>
    <w:p w14:paraId="431C7888" w14:textId="68460BBD" w:rsidR="006D115B" w:rsidRDefault="009120B4" w:rsidP="00675CDA">
      <w:pPr>
        <w:rPr>
          <w:rFonts w:asciiTheme="minorHAnsi" w:eastAsia="MS Mincho" w:hAnsiTheme="minorHAnsi" w:cstheme="minorHAnsi"/>
          <w:sz w:val="20"/>
        </w:rPr>
      </w:pPr>
      <w:r>
        <w:rPr>
          <w:rFonts w:asciiTheme="minorHAnsi" w:eastAsia="MS Mincho" w:hAnsiTheme="minorHAnsi" w:cstheme="minorHAnsi"/>
          <w:sz w:val="20"/>
        </w:rPr>
        <w:t xml:space="preserve">Although more recent data is available on total wood consumption for domestic cooking, the latest data available on the number of households consuming fuelwood is from 2005.  During the Gold Standard review process of the historical baseline study carried out for GS832 and GS1028, it was requested that </w:t>
      </w:r>
      <w:proofErr w:type="gramStart"/>
      <w:r>
        <w:rPr>
          <w:rFonts w:asciiTheme="minorHAnsi" w:eastAsia="MS Mincho" w:hAnsiTheme="minorHAnsi" w:cstheme="minorHAnsi"/>
          <w:sz w:val="20"/>
        </w:rPr>
        <w:t>the  household</w:t>
      </w:r>
      <w:proofErr w:type="gramEnd"/>
      <w:r>
        <w:rPr>
          <w:rFonts w:asciiTheme="minorHAnsi" w:eastAsia="MS Mincho" w:hAnsiTheme="minorHAnsi" w:cstheme="minorHAnsi"/>
          <w:sz w:val="20"/>
        </w:rPr>
        <w:t xml:space="preserve"> data be extrapolated to 2012, in order to compare this with the 2012 consumption data. The resulting value was in fact higher, as shown in Alternative 5 in the table above. </w:t>
      </w:r>
    </w:p>
    <w:p w14:paraId="623D3670" w14:textId="77777777" w:rsidR="008F417B" w:rsidRDefault="008F417B" w:rsidP="00675CDA">
      <w:pPr>
        <w:rPr>
          <w:rFonts w:asciiTheme="minorHAnsi" w:eastAsia="MS Mincho" w:hAnsiTheme="minorHAnsi" w:cstheme="minorHAnsi"/>
          <w:sz w:val="20"/>
        </w:rPr>
      </w:pPr>
    </w:p>
    <w:p w14:paraId="615E4C4A" w14:textId="41C190B0" w:rsidR="008F417B" w:rsidRPr="00250115" w:rsidRDefault="008F417B" w:rsidP="00675CDA">
      <w:pPr>
        <w:rPr>
          <w:rFonts w:asciiTheme="minorHAnsi" w:eastAsia="MS Mincho" w:hAnsiTheme="minorHAnsi" w:cstheme="minorHAnsi"/>
          <w:sz w:val="20"/>
        </w:rPr>
      </w:pPr>
      <w:r>
        <w:rPr>
          <w:rFonts w:asciiTheme="minorHAnsi" w:eastAsia="MS Mincho" w:hAnsiTheme="minorHAnsi" w:cstheme="minorHAnsi"/>
          <w:sz w:val="20"/>
        </w:rPr>
        <w:t xml:space="preserve">It is interesting to note that in recent years, most likely due to the economic recession that began to seriously </w:t>
      </w:r>
      <w:proofErr w:type="gramStart"/>
      <w:r>
        <w:rPr>
          <w:rFonts w:asciiTheme="minorHAnsi" w:eastAsia="MS Mincho" w:hAnsiTheme="minorHAnsi" w:cstheme="minorHAnsi"/>
          <w:sz w:val="20"/>
        </w:rPr>
        <w:t>affect  Brazil</w:t>
      </w:r>
      <w:proofErr w:type="gramEnd"/>
      <w:r>
        <w:rPr>
          <w:rFonts w:asciiTheme="minorHAnsi" w:eastAsia="MS Mincho" w:hAnsiTheme="minorHAnsi" w:cstheme="minorHAnsi"/>
          <w:sz w:val="20"/>
        </w:rPr>
        <w:t xml:space="preserve"> in 2013, there has been a reversal in the trend of residential sector demand for firewood, which registered an increase in both 2014 and 2015, as shown in the table below, extracted from the</w:t>
      </w:r>
      <w:r w:rsidR="003A3136">
        <w:rPr>
          <w:rFonts w:asciiTheme="minorHAnsi" w:eastAsia="MS Mincho" w:hAnsiTheme="minorHAnsi" w:cstheme="minorHAnsi"/>
          <w:sz w:val="20"/>
        </w:rPr>
        <w:t xml:space="preserve"> Energy Balance Report</w:t>
      </w:r>
      <w:r>
        <w:rPr>
          <w:rFonts w:asciiTheme="minorHAnsi" w:eastAsia="MS Mincho" w:hAnsiTheme="minorHAnsi" w:cstheme="minorHAnsi"/>
          <w:sz w:val="20"/>
        </w:rPr>
        <w:t xml:space="preserve"> </w:t>
      </w:r>
      <w:sdt>
        <w:sdtPr>
          <w:rPr>
            <w:rFonts w:asciiTheme="minorHAnsi" w:eastAsia="MS Mincho" w:hAnsiTheme="minorHAnsi" w:cstheme="minorHAnsi"/>
            <w:sz w:val="20"/>
          </w:rPr>
          <w:id w:val="-2012751993"/>
          <w:citation/>
        </w:sdtPr>
        <w:sdtContent>
          <w:r>
            <w:rPr>
              <w:rFonts w:asciiTheme="minorHAnsi" w:eastAsia="MS Mincho" w:hAnsiTheme="minorHAnsi" w:cstheme="minorHAnsi"/>
              <w:sz w:val="20"/>
            </w:rPr>
            <w:fldChar w:fldCharType="begin"/>
          </w:r>
          <w:r w:rsidR="003A3136">
            <w:rPr>
              <w:rFonts w:asciiTheme="minorHAnsi" w:eastAsia="MS Mincho" w:hAnsiTheme="minorHAnsi" w:cstheme="minorHAnsi"/>
              <w:sz w:val="20"/>
              <w:lang w:val="en-US"/>
            </w:rPr>
            <w:instrText xml:space="preserve">CITATION Min16 \p 79 \l 2070 </w:instrText>
          </w:r>
          <w:r>
            <w:rPr>
              <w:rFonts w:asciiTheme="minorHAnsi" w:eastAsia="MS Mincho" w:hAnsiTheme="minorHAnsi" w:cstheme="minorHAnsi"/>
              <w:sz w:val="20"/>
            </w:rPr>
            <w:fldChar w:fldCharType="separate"/>
          </w:r>
          <w:r w:rsidR="003A3136" w:rsidRPr="003A3136">
            <w:rPr>
              <w:rFonts w:asciiTheme="minorHAnsi" w:eastAsia="MS Mincho" w:hAnsiTheme="minorHAnsi" w:cstheme="minorHAnsi"/>
              <w:noProof/>
              <w:sz w:val="20"/>
              <w:lang w:val="en-US"/>
            </w:rPr>
            <w:t>(Ministry of Mines and Energy, 2016, p. 79)</w:t>
          </w:r>
          <w:r>
            <w:rPr>
              <w:rFonts w:asciiTheme="minorHAnsi" w:eastAsia="MS Mincho" w:hAnsiTheme="minorHAnsi" w:cstheme="minorHAnsi"/>
              <w:sz w:val="20"/>
            </w:rPr>
            <w:fldChar w:fldCharType="end"/>
          </w:r>
        </w:sdtContent>
      </w:sdt>
    </w:p>
    <w:p w14:paraId="5FD02E50" w14:textId="08529F88" w:rsidR="00EE4BBD" w:rsidRPr="00FA792F" w:rsidRDefault="00EE4BBD" w:rsidP="00EE4BBD">
      <w:pPr>
        <w:jc w:val="left"/>
        <w:rPr>
          <w:rFonts w:asciiTheme="minorHAnsi" w:hAnsiTheme="minorHAnsi" w:cstheme="minorHAnsi"/>
          <w:sz w:val="20"/>
          <w:u w:val="single"/>
        </w:rPr>
      </w:pPr>
    </w:p>
    <w:p w14:paraId="0B192C96" w14:textId="77777777" w:rsidR="00EE4BBD" w:rsidRPr="00EE4BBD" w:rsidRDefault="00EE4BBD" w:rsidP="00675CDA">
      <w:pPr>
        <w:rPr>
          <w:rFonts w:asciiTheme="minorHAnsi" w:eastAsia="MS Mincho" w:hAnsiTheme="minorHAnsi" w:cstheme="minorHAnsi"/>
          <w:sz w:val="20"/>
        </w:rPr>
      </w:pPr>
    </w:p>
    <w:p w14:paraId="0ED1E1C7" w14:textId="660C2EE5" w:rsidR="00FA792F" w:rsidRDefault="003A3136" w:rsidP="00675CDA">
      <w:pPr>
        <w:rPr>
          <w:rFonts w:ascii="Avenir Book" w:eastAsia="MS Mincho" w:hAnsi="Avenir Book"/>
        </w:rPr>
      </w:pPr>
      <w:r>
        <w:rPr>
          <w:rFonts w:ascii="Avenir Book" w:eastAsia="MS Mincho" w:hAnsi="Avenir Book"/>
          <w:noProof/>
          <w:lang w:val="pt-BR" w:eastAsia="zh-CN"/>
        </w:rPr>
        <mc:AlternateContent>
          <mc:Choice Requires="wpg">
            <w:drawing>
              <wp:anchor distT="0" distB="0" distL="114300" distR="114300" simplePos="0" relativeHeight="251714560" behindDoc="0" locked="0" layoutInCell="1" allowOverlap="1" wp14:anchorId="394DC264" wp14:editId="1D669E4F">
                <wp:simplePos x="0" y="0"/>
                <wp:positionH relativeFrom="column">
                  <wp:posOffset>24189</wp:posOffset>
                </wp:positionH>
                <wp:positionV relativeFrom="paragraph">
                  <wp:posOffset>10736</wp:posOffset>
                </wp:positionV>
                <wp:extent cx="5535930" cy="2728595"/>
                <wp:effectExtent l="19050" t="19050" r="26670" b="14605"/>
                <wp:wrapTopAndBottom/>
                <wp:docPr id="692" name="Group 692"/>
                <wp:cNvGraphicFramePr/>
                <a:graphic xmlns:a="http://schemas.openxmlformats.org/drawingml/2006/main">
                  <a:graphicData uri="http://schemas.microsoft.com/office/word/2010/wordprocessingGroup">
                    <wpg:wgp>
                      <wpg:cNvGrpSpPr/>
                      <wpg:grpSpPr>
                        <a:xfrm>
                          <a:off x="0" y="0"/>
                          <a:ext cx="5535930" cy="2728595"/>
                          <a:chOff x="0" y="0"/>
                          <a:chExt cx="5536019" cy="2729023"/>
                        </a:xfrm>
                      </wpg:grpSpPr>
                      <pic:pic xmlns:pic="http://schemas.openxmlformats.org/drawingml/2006/picture">
                        <pic:nvPicPr>
                          <pic:cNvPr id="26" name="Picture 26"/>
                          <pic:cNvPicPr>
                            <a:picLocks noChangeAspect="1"/>
                          </pic:cNvPicPr>
                        </pic:nvPicPr>
                        <pic:blipFill rotWithShape="1">
                          <a:blip r:embed="rId35">
                            <a:extLst>
                              <a:ext uri="{28A0092B-C50C-407E-A947-70E740481C1C}">
                                <a14:useLocalDpi xmlns:a14="http://schemas.microsoft.com/office/drawing/2010/main" val="0"/>
                              </a:ext>
                            </a:extLst>
                          </a:blip>
                          <a:srcRect l="23984" t="44617" r="25824" b="11428"/>
                          <a:stretch/>
                        </pic:blipFill>
                        <pic:spPr bwMode="auto">
                          <a:xfrm>
                            <a:off x="0" y="0"/>
                            <a:ext cx="5536019" cy="2729023"/>
                          </a:xfrm>
                          <a:prstGeom prst="rect">
                            <a:avLst/>
                          </a:prstGeom>
                          <a:ln>
                            <a:solidFill>
                              <a:schemeClr val="tx1"/>
                            </a:solidFill>
                          </a:ln>
                          <a:extLst>
                            <a:ext uri="{53640926-AAD7-44D8-BBD7-CCE9431645EC}">
                              <a14:shadowObscured xmlns:a14="http://schemas.microsoft.com/office/drawing/2010/main"/>
                            </a:ext>
                          </a:extLst>
                        </pic:spPr>
                      </pic:pic>
                      <wps:wsp>
                        <wps:cNvPr id="690" name="Rectangle 690"/>
                        <wps:cNvSpPr/>
                        <wps:spPr>
                          <a:xfrm>
                            <a:off x="63795" y="1112874"/>
                            <a:ext cx="5217042" cy="1842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92" o:spid="_x0000_s1026" style="position:absolute;margin-left:1.9pt;margin-top:.85pt;width:435.9pt;height:214.85pt;z-index:251714560" coordsize="55360,27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">
                <v:shape id="Picture 26" o:spid="_x0000_s1027" type="#_x0000_t75" style="position:absolute;width:55360;height:27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0kObEAAAA2wAAAA8AAABkcnMvZG93bnJldi54bWxEj91qwkAUhO8LvsNyhN7VXVMRia4iWktB&#10;qPjzAIfsMQlmz8bs1kSf3i0UejnMzDfMbNHZStyo8aVjDcOBAkGcOVNyruF03LxNQPiAbLByTBru&#10;5GEx773MMDWu5T3dDiEXEcI+RQ1FCHUqpc8KsugHriaO3tk1FkOUTS5Ng22E20omSo2lxZLjQoE1&#10;rQrKLocfq0Hdr49NvU3W9vvz8b4bfbSjTOVav/a75RREoC78h//aX0ZDMobfL/EHyP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0kObEAAAA2wAAAA8AAAAAAAAAAAAAAAAA&#10;nwIAAGRycy9kb3ducmV2LnhtbFBLBQYAAAAABAAEAPcAAACQAwAAAAA=&#10;" stroked="t" strokecolor="black [3213]">
                  <v:imagedata r:id="rId36" o:title="" croptop="29240f" cropbottom="7489f" cropleft="15718f" cropright="16924f"/>
                  <v:path arrowok="t"/>
                </v:shape>
                <v:rect id="Rectangle 690" o:spid="_x0000_s1028" style="position:absolute;left:637;top:11128;width:52171;height:1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vWcMA&#10;AADcAAAADwAAAGRycy9kb3ducmV2LnhtbESPwWoCMRCG7wXfIYzgrWbtwdbVKCIVBA9tVfA6bMbd&#10;xc0kJFHXt+8cCj0O//zffLNY9a5Td4qp9WxgMi5AEVfetlwbOB23rx+gUka22HkmA09KsFoOXhZY&#10;Wv/gH7ofcq0EwqlEA03OodQ6VQ05TGMfiCW7+OgwyxhrbSM+BO46/VYUU+2wZbnQYKBNQ9X1cHOi&#10;EbrvYG9f19N50m/jp90nrN+NGQ379RxUpj7/L/+1d9bAdCb68owQ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vWcMAAADcAAAADwAAAAAAAAAAAAAAAACYAgAAZHJzL2Rv&#10;d25yZXYueG1sUEsFBgAAAAAEAAQA9QAAAIgDAAAAAA==&#10;" filled="f" strokecolor="red" strokeweight="1pt"/>
                <w10:wrap type="topAndBottom"/>
              </v:group>
            </w:pict>
          </mc:Fallback>
        </mc:AlternateContent>
      </w:r>
    </w:p>
    <w:p w14:paraId="2619EA3A" w14:textId="34C78A2A" w:rsidR="00250115" w:rsidRDefault="00250115" w:rsidP="00675CDA">
      <w:pPr>
        <w:rPr>
          <w:rFonts w:ascii="Avenir Book" w:eastAsia="MS Mincho" w:hAnsi="Avenir Book"/>
        </w:rPr>
      </w:pPr>
    </w:p>
    <w:p w14:paraId="4B3B70E3" w14:textId="7952EC24" w:rsidR="00250115" w:rsidRDefault="00250115" w:rsidP="00675CDA">
      <w:pPr>
        <w:rPr>
          <w:rFonts w:ascii="Avenir Book" w:eastAsia="MS Mincho" w:hAnsi="Avenir Book"/>
        </w:rPr>
      </w:pPr>
    </w:p>
    <w:p w14:paraId="24CF37E8" w14:textId="77777777" w:rsidR="00FA792F" w:rsidRDefault="00FA792F" w:rsidP="00675CDA">
      <w:pPr>
        <w:rPr>
          <w:rFonts w:ascii="Avenir Book" w:eastAsia="MS Mincho" w:hAnsi="Avenir Book"/>
        </w:rPr>
      </w:pPr>
    </w:p>
    <w:p w14:paraId="3CA083FE" w14:textId="77777777" w:rsidR="00FA792F" w:rsidRPr="007C1D64" w:rsidRDefault="00FA792F" w:rsidP="00675CDA">
      <w:pPr>
        <w:rPr>
          <w:rFonts w:ascii="Avenir Book" w:eastAsia="MS Mincho" w:hAnsi="Avenir Book"/>
        </w:rPr>
      </w:pPr>
    </w:p>
    <w:p w14:paraId="7E6573EA"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Demonstration of additionality</w:t>
      </w:r>
      <w:bookmarkEnd w:id="12"/>
    </w:p>
    <w:p w14:paraId="151CDC1C" w14:textId="77777777" w:rsidR="00675CDA" w:rsidRPr="007C1D64" w:rsidRDefault="00675CDA" w:rsidP="00675CDA">
      <w:pPr>
        <w:rPr>
          <w:rFonts w:ascii="Avenir Book" w:eastAsia="Malgun Gothic" w:hAnsi="Avenir Book"/>
          <w:i/>
          <w:lang w:eastAsia="ko-KR"/>
        </w:rPr>
      </w:pPr>
      <w:bookmarkStart w:id="13" w:name="_Ref317687795"/>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If the proposed project is not a type of project that is deemed additional, as stated below, then follow guidelines in section 3.5.1 of GS4GG Principles &amp; Requirements to demonstrate additionality.)</w:t>
      </w:r>
    </w:p>
    <w:p w14:paraId="0F34DAA4" w14:textId="77777777" w:rsidR="00675CDA" w:rsidRPr="007C1D64" w:rsidRDefault="00675CDA" w:rsidP="00675CDA">
      <w:pPr>
        <w:rPr>
          <w:rFonts w:ascii="Avenir Book" w:eastAsia="Malgun Gothic" w:hAnsi="Avenir Book"/>
          <w:lang w:eastAsia="ko-KR"/>
        </w:rPr>
      </w:pPr>
    </w:p>
    <w:p w14:paraId="79B48F74" w14:textId="77777777" w:rsidR="00675CDA" w:rsidRPr="007C1D64" w:rsidRDefault="00675CDA" w:rsidP="00675CDA">
      <w:pPr>
        <w:rPr>
          <w:rFonts w:ascii="Avenir Book" w:eastAsia="Malgun Gothic" w:hAnsi="Avenir Book"/>
          <w:lang w:eastAsia="ko-KR"/>
        </w:rPr>
      </w:pPr>
      <w:r w:rsidRPr="006B6FC4">
        <w:rPr>
          <w:rFonts w:ascii="Avenir Book" w:eastAsia="MS Mincho" w:hAnsi="Avenir Book"/>
        </w:rPr>
        <w:t>The table below is only applicable if the proposed project is deemed additional, as defined by the applied approved methodology or activity requirement or product requirement</w:t>
      </w:r>
      <w:r w:rsidRPr="007C1D64">
        <w:rPr>
          <w:rFonts w:ascii="Avenir Book" w:eastAsia="Malgun Gothic" w:hAnsi="Avenir Book"/>
          <w:lang w:eastAsia="ko-KR"/>
        </w:rPr>
        <w:t>.</w:t>
      </w:r>
    </w:p>
    <w:p w14:paraId="1EF05917" w14:textId="77777777" w:rsidR="00675CDA" w:rsidRPr="007C1D64" w:rsidRDefault="00675CDA" w:rsidP="00675CDA">
      <w:pPr>
        <w:rPr>
          <w:rFonts w:ascii="Avenir Book" w:eastAsia="Malgun Gothic" w:hAnsi="Avenir Book"/>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3168"/>
        <w:gridCol w:w="6687"/>
      </w:tblGrid>
      <w:tr w:rsidR="00BF0500" w:rsidRPr="007C1D64" w14:paraId="3D7174A3" w14:textId="77777777" w:rsidTr="00AB5A86">
        <w:trPr>
          <w:cantSplit/>
          <w:trHeight w:val="4973"/>
          <w:tblHeader/>
        </w:trPr>
        <w:tc>
          <w:tcPr>
            <w:tcW w:w="3168" w:type="dxa"/>
            <w:tcBorders>
              <w:top w:val="single" w:sz="4" w:space="0" w:color="auto"/>
              <w:left w:val="single" w:sz="4" w:space="0" w:color="auto"/>
              <w:right w:val="single" w:sz="4" w:space="0" w:color="auto"/>
              <w:tl2br w:val="nil"/>
              <w:tr2bl w:val="nil"/>
            </w:tcBorders>
            <w:shd w:val="clear" w:color="auto" w:fill="auto"/>
            <w:tcMar>
              <w:top w:w="57" w:type="dxa"/>
              <w:bottom w:w="57" w:type="dxa"/>
            </w:tcMar>
            <w:vAlign w:val="center"/>
          </w:tcPr>
          <w:p w14:paraId="32C00627" w14:textId="77777777" w:rsidR="00BF0500" w:rsidRDefault="00BF0500" w:rsidP="00EC6C36">
            <w:pPr>
              <w:rPr>
                <w:rFonts w:asciiTheme="minorHAnsi" w:eastAsia="Malgun Gothic" w:hAnsiTheme="minorHAnsi" w:cstheme="minorHAnsi"/>
                <w:sz w:val="20"/>
                <w:lang w:eastAsia="ko-KR"/>
              </w:rPr>
            </w:pPr>
            <w:r w:rsidRPr="00B2009F">
              <w:rPr>
                <w:rFonts w:asciiTheme="minorHAnsi" w:eastAsia="Malgun Gothic" w:hAnsiTheme="minorHAnsi" w:cstheme="minorHAnsi"/>
                <w:sz w:val="20"/>
                <w:lang w:eastAsia="ko-KR"/>
              </w:rPr>
              <w:lastRenderedPageBreak/>
              <w:t>Specify the methodology or activity requirement or product requirement that establish deemed additionality for the proposed project (including the version number and the specific paragraph, if applicable).</w:t>
            </w:r>
          </w:p>
          <w:p w14:paraId="4090D1B4" w14:textId="77777777" w:rsidR="00BF0500" w:rsidRDefault="00BF0500" w:rsidP="00EC6C36">
            <w:pPr>
              <w:rPr>
                <w:rFonts w:asciiTheme="minorHAnsi" w:eastAsia="Malgun Gothic" w:hAnsiTheme="minorHAnsi" w:cstheme="minorHAnsi"/>
                <w:sz w:val="20"/>
                <w:lang w:eastAsia="ko-KR"/>
              </w:rPr>
            </w:pPr>
          </w:p>
          <w:p w14:paraId="0EC9CBFF" w14:textId="77777777" w:rsidR="00BF0500" w:rsidRDefault="00BF0500" w:rsidP="00EC6C36">
            <w:pPr>
              <w:rPr>
                <w:rFonts w:asciiTheme="minorHAnsi" w:eastAsia="Malgun Gothic" w:hAnsiTheme="minorHAnsi" w:cstheme="minorHAnsi"/>
                <w:sz w:val="20"/>
                <w:lang w:eastAsia="ko-KR"/>
              </w:rPr>
            </w:pPr>
          </w:p>
          <w:p w14:paraId="6EA3B4CC" w14:textId="77777777" w:rsidR="00BF0500" w:rsidRDefault="00BF0500" w:rsidP="00EC6C36">
            <w:pPr>
              <w:rPr>
                <w:rFonts w:asciiTheme="minorHAnsi" w:eastAsia="Malgun Gothic" w:hAnsiTheme="minorHAnsi" w:cstheme="minorHAnsi"/>
                <w:sz w:val="20"/>
                <w:lang w:eastAsia="ko-KR"/>
              </w:rPr>
            </w:pPr>
          </w:p>
          <w:p w14:paraId="195BFB09" w14:textId="77777777" w:rsidR="00BF0500" w:rsidRDefault="00BF0500" w:rsidP="00EC6C36">
            <w:pPr>
              <w:rPr>
                <w:rFonts w:asciiTheme="minorHAnsi" w:eastAsia="Malgun Gothic" w:hAnsiTheme="minorHAnsi" w:cstheme="minorHAnsi"/>
                <w:sz w:val="20"/>
                <w:lang w:eastAsia="ko-KR"/>
              </w:rPr>
            </w:pPr>
          </w:p>
          <w:p w14:paraId="78BA4495" w14:textId="77777777" w:rsidR="00BF0500" w:rsidRDefault="00BF0500" w:rsidP="00EC6C36">
            <w:pPr>
              <w:rPr>
                <w:rFonts w:asciiTheme="minorHAnsi" w:eastAsia="Malgun Gothic" w:hAnsiTheme="minorHAnsi" w:cstheme="minorHAnsi"/>
                <w:sz w:val="20"/>
                <w:lang w:eastAsia="ko-KR"/>
              </w:rPr>
            </w:pPr>
          </w:p>
          <w:p w14:paraId="1CE610CD" w14:textId="77777777" w:rsidR="00BF0500" w:rsidRDefault="00BF0500" w:rsidP="00EC6C36">
            <w:pPr>
              <w:rPr>
                <w:rFonts w:asciiTheme="minorHAnsi" w:eastAsia="Malgun Gothic" w:hAnsiTheme="minorHAnsi" w:cstheme="minorHAnsi"/>
                <w:sz w:val="20"/>
                <w:lang w:eastAsia="ko-KR"/>
              </w:rPr>
            </w:pPr>
          </w:p>
          <w:p w14:paraId="411F47F0" w14:textId="77777777" w:rsidR="00BF0500" w:rsidRDefault="00BF0500" w:rsidP="00EC6C36">
            <w:pPr>
              <w:rPr>
                <w:rFonts w:asciiTheme="minorHAnsi" w:eastAsia="Malgun Gothic" w:hAnsiTheme="minorHAnsi" w:cstheme="minorHAnsi"/>
                <w:sz w:val="20"/>
                <w:lang w:eastAsia="ko-KR"/>
              </w:rPr>
            </w:pPr>
          </w:p>
          <w:p w14:paraId="68179641" w14:textId="77777777" w:rsidR="00BF0500" w:rsidRDefault="00BF0500" w:rsidP="00EC6C36">
            <w:pPr>
              <w:rPr>
                <w:rFonts w:asciiTheme="minorHAnsi" w:eastAsia="Malgun Gothic" w:hAnsiTheme="minorHAnsi" w:cstheme="minorHAnsi"/>
                <w:sz w:val="20"/>
                <w:lang w:eastAsia="ko-KR"/>
              </w:rPr>
            </w:pPr>
          </w:p>
          <w:p w14:paraId="6BEC342C" w14:textId="77777777" w:rsidR="00BF0500" w:rsidRDefault="00BF0500" w:rsidP="00EC6C36">
            <w:pPr>
              <w:rPr>
                <w:rFonts w:asciiTheme="minorHAnsi" w:eastAsia="Malgun Gothic" w:hAnsiTheme="minorHAnsi" w:cstheme="minorHAnsi"/>
                <w:sz w:val="20"/>
                <w:lang w:eastAsia="ko-KR"/>
              </w:rPr>
            </w:pPr>
          </w:p>
          <w:p w14:paraId="5F9A5FCA" w14:textId="77777777" w:rsidR="00BF0500" w:rsidRDefault="00BF0500" w:rsidP="00EC6C36">
            <w:pPr>
              <w:rPr>
                <w:rFonts w:asciiTheme="minorHAnsi" w:eastAsia="Malgun Gothic" w:hAnsiTheme="minorHAnsi" w:cstheme="minorHAnsi"/>
                <w:sz w:val="20"/>
                <w:lang w:eastAsia="ko-KR"/>
              </w:rPr>
            </w:pPr>
          </w:p>
          <w:p w14:paraId="05969C41" w14:textId="05BA2B7E" w:rsidR="00BF0500" w:rsidRPr="00B2009F" w:rsidRDefault="00BF0500" w:rsidP="00EC6C36">
            <w:pPr>
              <w:rPr>
                <w:rFonts w:asciiTheme="minorHAnsi" w:eastAsia="Malgun Gothic" w:hAnsiTheme="minorHAnsi" w:cstheme="minorHAnsi"/>
                <w:sz w:val="20"/>
                <w:lang w:eastAsia="ko-KR"/>
              </w:rPr>
            </w:pPr>
          </w:p>
        </w:tc>
        <w:tc>
          <w:tcPr>
            <w:tcW w:w="0" w:type="auto"/>
            <w:tcBorders>
              <w:top w:val="single" w:sz="4" w:space="0" w:color="auto"/>
              <w:left w:val="single" w:sz="4" w:space="0" w:color="auto"/>
              <w:bottom w:val="single" w:sz="4" w:space="0" w:color="auto"/>
              <w:right w:val="single" w:sz="4" w:space="0" w:color="auto"/>
              <w:tl2br w:val="nil"/>
              <w:tr2bl w:val="nil"/>
            </w:tcBorders>
            <w:shd w:val="clear" w:color="auto" w:fill="auto"/>
            <w:tcMar>
              <w:top w:w="57" w:type="dxa"/>
              <w:bottom w:w="57" w:type="dxa"/>
            </w:tcMar>
          </w:tcPr>
          <w:p w14:paraId="3E41BA59" w14:textId="1C6B2A10" w:rsidR="00BF0500" w:rsidRPr="00B2009F" w:rsidRDefault="00BF0500" w:rsidP="00EC6C36">
            <w:pPr>
              <w:rPr>
                <w:rFonts w:ascii="Calibri" w:hAnsi="Calibri"/>
                <w:sz w:val="20"/>
              </w:rPr>
            </w:pPr>
            <w:r w:rsidRPr="00B2009F">
              <w:rPr>
                <w:rFonts w:ascii="Calibri" w:hAnsi="Calibri"/>
                <w:sz w:val="20"/>
              </w:rPr>
              <w:t xml:space="preserve">The Gold Standard Micro-scale Scheme Rules, p 3 under Item 7.  Additionality:  Regular cycle activities that meet any one of the criteria defined below (and meet the eligibility requirements under section 1) shall be deemed additional:   </w:t>
            </w:r>
          </w:p>
          <w:p w14:paraId="7A96C444" w14:textId="77777777" w:rsidR="00BF0500" w:rsidRPr="00B2009F" w:rsidRDefault="00BF0500" w:rsidP="00EC6C36">
            <w:pPr>
              <w:rPr>
                <w:rFonts w:ascii="Calibri" w:hAnsi="Calibri"/>
                <w:sz w:val="20"/>
              </w:rPr>
            </w:pPr>
          </w:p>
          <w:p w14:paraId="04F4600A" w14:textId="77777777" w:rsidR="00BF0500" w:rsidRPr="00B2009F" w:rsidRDefault="00BF0500" w:rsidP="00EC6C36">
            <w:pPr>
              <w:rPr>
                <w:rFonts w:ascii="Calibri" w:hAnsi="Calibri"/>
                <w:sz w:val="20"/>
              </w:rPr>
            </w:pPr>
            <w:r w:rsidRPr="00B2009F">
              <w:rPr>
                <w:rFonts w:ascii="Calibri" w:hAnsi="Calibri"/>
                <w:sz w:val="20"/>
              </w:rPr>
              <w:t xml:space="preserve">iii. The project activity is located in any host country different from the countries defined above but PPs can demonstrate that project implementation will essentially benefit poor communities. No specific definition of ‘poor communities’ is pre-established. The Millennium Development Goals-based long term National Development Strategy (NDS) can serve as the basis to assess the eligibility of the targeted communities. PPs shall seek approval from the Gold Standard Foundation on the basis of a formal request providing detailed argumentation as to how the </w:t>
            </w:r>
            <w:proofErr w:type="gramStart"/>
            <w:r w:rsidRPr="00B2009F">
              <w:rPr>
                <w:rFonts w:ascii="Calibri" w:hAnsi="Calibri"/>
                <w:sz w:val="20"/>
              </w:rPr>
              <w:t>activity benefit</w:t>
            </w:r>
            <w:proofErr w:type="gramEnd"/>
            <w:r w:rsidRPr="00B2009F">
              <w:rPr>
                <w:rFonts w:ascii="Calibri" w:hAnsi="Calibri"/>
                <w:sz w:val="20"/>
              </w:rPr>
              <w:t xml:space="preserve"> poor communities. </w:t>
            </w:r>
          </w:p>
          <w:p w14:paraId="2E15125C" w14:textId="77777777" w:rsidR="00BF0500" w:rsidRPr="00AB5A86" w:rsidRDefault="00BF0500" w:rsidP="00EC6C36">
            <w:pPr>
              <w:rPr>
                <w:rFonts w:ascii="Calibri" w:hAnsi="Calibri"/>
                <w:sz w:val="8"/>
                <w:szCs w:val="8"/>
              </w:rPr>
            </w:pPr>
          </w:p>
          <w:p w14:paraId="796E2C22" w14:textId="77777777" w:rsidR="00BF0500" w:rsidRPr="00B2009F" w:rsidRDefault="00BF0500" w:rsidP="00EC6C36">
            <w:pPr>
              <w:rPr>
                <w:rFonts w:ascii="Calibri" w:hAnsi="Calibri"/>
                <w:sz w:val="20"/>
              </w:rPr>
            </w:pPr>
            <w:r w:rsidRPr="00B2009F">
              <w:rPr>
                <w:rFonts w:ascii="Calibri" w:hAnsi="Calibri"/>
                <w:sz w:val="20"/>
              </w:rPr>
              <w:t>AND</w:t>
            </w:r>
          </w:p>
          <w:p w14:paraId="12A016F4" w14:textId="77777777" w:rsidR="00BF0500" w:rsidRPr="00AB5A86" w:rsidRDefault="00BF0500" w:rsidP="00EC6C36">
            <w:pPr>
              <w:rPr>
                <w:rFonts w:ascii="Calibri" w:hAnsi="Calibri"/>
                <w:sz w:val="8"/>
                <w:szCs w:val="8"/>
              </w:rPr>
            </w:pPr>
          </w:p>
          <w:p w14:paraId="343702C1" w14:textId="1C5A3BF0" w:rsidR="00BF0500" w:rsidRPr="007C1D64" w:rsidRDefault="00BF0500" w:rsidP="00B2009F">
            <w:pPr>
              <w:rPr>
                <w:rFonts w:ascii="Avenir Book" w:eastAsia="Malgun Gothic" w:hAnsi="Avenir Book"/>
                <w:b/>
                <w:lang w:eastAsia="ko-KR"/>
              </w:rPr>
            </w:pPr>
            <w:r w:rsidRPr="00B2009F">
              <w:rPr>
                <w:rFonts w:ascii="Calibri" w:hAnsi="Calibri"/>
                <w:sz w:val="20"/>
              </w:rPr>
              <w:t xml:space="preserve">vi. The project activity is an emission reduction project in which each of the independent </w:t>
            </w:r>
            <w:r w:rsidR="008F3F4A" w:rsidRPr="00B2009F">
              <w:rPr>
                <w:rFonts w:ascii="Calibri" w:hAnsi="Calibri"/>
                <w:sz w:val="20"/>
              </w:rPr>
              <w:t>subsystems</w:t>
            </w:r>
            <w:r w:rsidRPr="00B2009F">
              <w:rPr>
                <w:rFonts w:ascii="Calibri" w:hAnsi="Calibri"/>
                <w:sz w:val="20"/>
              </w:rPr>
              <w:t xml:space="preserve"> / measures achieve annual emission reductions equal to or less than 600 tCO2 or </w:t>
            </w:r>
            <w:r w:rsidRPr="002C6699">
              <w:rPr>
                <w:rFonts w:ascii="Calibri" w:hAnsi="Calibri"/>
                <w:b/>
                <w:sz w:val="20"/>
              </w:rPr>
              <w:t>annual energy savings equal to or less than 600 MWh</w:t>
            </w:r>
            <w:r w:rsidRPr="00B2009F">
              <w:rPr>
                <w:rFonts w:ascii="Calibri" w:hAnsi="Calibri"/>
                <w:sz w:val="20"/>
              </w:rPr>
              <w:t xml:space="preserve"> or installed capacity is less than 1500 kW for households/ SMEs/ communities.</w:t>
            </w:r>
          </w:p>
        </w:tc>
      </w:tr>
      <w:tr w:rsidR="00BF0500" w:rsidRPr="00B2009F" w14:paraId="50ED2306" w14:textId="77777777" w:rsidTr="00AB5A86">
        <w:trPr>
          <w:cantSplit/>
          <w:trHeight w:val="2599"/>
        </w:trPr>
        <w:tc>
          <w:tcPr>
            <w:tcW w:w="3168" w:type="dxa"/>
            <w:tcBorders>
              <w:left w:val="single" w:sz="4" w:space="0" w:color="auto"/>
              <w:right w:val="single" w:sz="4" w:space="0" w:color="auto"/>
            </w:tcBorders>
            <w:shd w:val="clear" w:color="auto" w:fill="auto"/>
          </w:tcPr>
          <w:p w14:paraId="29F1BFEF" w14:textId="77777777" w:rsidR="00BF0500" w:rsidRDefault="00BF0500" w:rsidP="00EC6C36">
            <w:pPr>
              <w:rPr>
                <w:rFonts w:asciiTheme="minorHAnsi" w:eastAsia="Malgun Gothic" w:hAnsiTheme="minorHAnsi" w:cstheme="minorHAnsi"/>
                <w:sz w:val="20"/>
                <w:lang w:eastAsia="ko-KR"/>
              </w:rPr>
            </w:pPr>
          </w:p>
          <w:p w14:paraId="3A5D0532" w14:textId="77777777" w:rsidR="00BF0500" w:rsidRDefault="00BF0500" w:rsidP="00EC6C36">
            <w:pPr>
              <w:rPr>
                <w:rFonts w:asciiTheme="minorHAnsi" w:eastAsia="Malgun Gothic" w:hAnsiTheme="minorHAnsi" w:cstheme="minorHAnsi"/>
                <w:sz w:val="20"/>
                <w:lang w:eastAsia="ko-KR"/>
              </w:rPr>
            </w:pPr>
          </w:p>
          <w:p w14:paraId="449478D7" w14:textId="5223293C" w:rsidR="00BF0500" w:rsidRPr="00B2009F" w:rsidRDefault="00BF0500" w:rsidP="00EC6C36">
            <w:pPr>
              <w:rPr>
                <w:rFonts w:asciiTheme="minorHAnsi" w:eastAsia="Malgun Gothic" w:hAnsiTheme="minorHAnsi" w:cstheme="minorHAnsi"/>
                <w:sz w:val="20"/>
                <w:lang w:eastAsia="ko-KR"/>
              </w:rPr>
            </w:pPr>
            <w:r w:rsidRPr="00B2009F">
              <w:rPr>
                <w:rFonts w:asciiTheme="minorHAnsi" w:eastAsia="Malgun Gothic" w:hAnsiTheme="minorHAnsi" w:cstheme="minorHAnsi"/>
                <w:sz w:val="20"/>
                <w:lang w:eastAsia="ko-KR"/>
              </w:rPr>
              <w:t xml:space="preserve">Describe </w:t>
            </w:r>
            <w:r w:rsidRPr="00B2009F">
              <w:rPr>
                <w:rFonts w:asciiTheme="minorHAnsi" w:hAnsiTheme="minorHAnsi" w:cstheme="minorHAnsi"/>
                <w:sz w:val="20"/>
              </w:rPr>
              <w:t>how the proposed project meets the criteria for deemed additionality.</w:t>
            </w:r>
          </w:p>
        </w:tc>
        <w:tc>
          <w:tcPr>
            <w:tcW w:w="0" w:type="auto"/>
            <w:tcBorders>
              <w:top w:val="single" w:sz="4" w:space="0" w:color="auto"/>
              <w:left w:val="single" w:sz="4" w:space="0" w:color="auto"/>
            </w:tcBorders>
            <w:shd w:val="clear" w:color="auto" w:fill="auto"/>
          </w:tcPr>
          <w:p w14:paraId="0EECB1F7" w14:textId="6C364C11" w:rsidR="00BF0500" w:rsidRPr="00B2009F" w:rsidRDefault="00BF0500" w:rsidP="00EC6C36">
            <w:pPr>
              <w:rPr>
                <w:rFonts w:asciiTheme="minorHAnsi" w:eastAsia="Malgun Gothic" w:hAnsiTheme="minorHAnsi" w:cstheme="minorHAnsi"/>
                <w:sz w:val="20"/>
                <w:lang w:eastAsia="ko-KR"/>
              </w:rPr>
            </w:pPr>
            <w:r w:rsidRPr="00B2009F">
              <w:rPr>
                <w:rFonts w:asciiTheme="minorHAnsi" w:eastAsia="Malgun Gothic" w:hAnsiTheme="minorHAnsi" w:cstheme="minorHAnsi"/>
                <w:sz w:val="20"/>
                <w:lang w:eastAsia="ko-KR"/>
              </w:rPr>
              <w:t>iii.  The project will benefit rural villagers in Bahia, a population which is characterized as  “e</w:t>
            </w:r>
            <w:r>
              <w:rPr>
                <w:rFonts w:asciiTheme="minorHAnsi" w:eastAsia="Malgun Gothic" w:hAnsiTheme="minorHAnsi" w:cstheme="minorHAnsi"/>
                <w:sz w:val="20"/>
                <w:lang w:eastAsia="ko-KR"/>
              </w:rPr>
              <w:t>xtremely poor” (monthly income of less than US$35) and “poor” (monthly income US$35-65) according to the Brazilian federal government, through the Institute of Applied Economic Research, in its special report entitled Profile and Evolution of Poverty in Bahia State 2004-2009</w:t>
            </w:r>
            <w:r w:rsidRPr="00B2009F">
              <w:rPr>
                <w:rFonts w:asciiTheme="minorHAnsi" w:eastAsia="Malgun Gothic" w:hAnsiTheme="minorHAnsi" w:cstheme="minorHAnsi"/>
                <w:sz w:val="20"/>
                <w:lang w:eastAsia="ko-KR"/>
              </w:rPr>
              <w:t xml:space="preserve">  </w:t>
            </w:r>
            <w:sdt>
              <w:sdtPr>
                <w:rPr>
                  <w:rFonts w:asciiTheme="minorHAnsi" w:eastAsia="Malgun Gothic" w:hAnsiTheme="minorHAnsi" w:cstheme="minorHAnsi"/>
                  <w:sz w:val="20"/>
                  <w:lang w:eastAsia="ko-KR"/>
                </w:rPr>
                <w:id w:val="964151638"/>
                <w:citation/>
              </w:sdtPr>
              <w:sdtContent>
                <w:r w:rsidRPr="00B2009F">
                  <w:rPr>
                    <w:rFonts w:asciiTheme="minorHAnsi" w:eastAsia="Malgun Gothic" w:hAnsiTheme="minorHAnsi" w:cstheme="minorHAnsi"/>
                    <w:sz w:val="20"/>
                    <w:lang w:eastAsia="ko-KR"/>
                  </w:rPr>
                  <w:fldChar w:fldCharType="begin"/>
                </w:r>
                <w:r w:rsidRPr="00B2009F">
                  <w:rPr>
                    <w:rFonts w:asciiTheme="minorHAnsi" w:eastAsia="Malgun Gothic" w:hAnsiTheme="minorHAnsi" w:cstheme="minorHAnsi"/>
                    <w:sz w:val="20"/>
                    <w:lang w:val="en-US" w:eastAsia="ko-KR"/>
                  </w:rPr>
                  <w:instrText xml:space="preserve"> CITATION deS12 \l 2070 </w:instrText>
                </w:r>
                <w:r w:rsidRPr="00B2009F">
                  <w:rPr>
                    <w:rFonts w:asciiTheme="minorHAnsi" w:eastAsia="Malgun Gothic" w:hAnsiTheme="minorHAnsi" w:cstheme="minorHAnsi"/>
                    <w:sz w:val="20"/>
                    <w:lang w:eastAsia="ko-KR"/>
                  </w:rPr>
                  <w:fldChar w:fldCharType="separate"/>
                </w:r>
                <w:r w:rsidR="0053532B" w:rsidRPr="0053532B">
                  <w:rPr>
                    <w:rFonts w:asciiTheme="minorHAnsi" w:eastAsia="Malgun Gothic" w:hAnsiTheme="minorHAnsi" w:cstheme="minorHAnsi"/>
                    <w:noProof/>
                    <w:sz w:val="20"/>
                    <w:lang w:val="en-US" w:eastAsia="ko-KR"/>
                  </w:rPr>
                  <w:t>(de Souza, 2012)</w:t>
                </w:r>
                <w:r w:rsidRPr="00B2009F">
                  <w:rPr>
                    <w:rFonts w:asciiTheme="minorHAnsi" w:eastAsia="Malgun Gothic" w:hAnsiTheme="minorHAnsi" w:cstheme="minorHAnsi"/>
                    <w:sz w:val="20"/>
                    <w:lang w:eastAsia="ko-KR"/>
                  </w:rPr>
                  <w:fldChar w:fldCharType="end"/>
                </w:r>
              </w:sdtContent>
            </w:sdt>
          </w:p>
          <w:p w14:paraId="29740CC0" w14:textId="77777777" w:rsidR="00BF0500" w:rsidRPr="00B2009F" w:rsidRDefault="00BF0500" w:rsidP="00EC6C36">
            <w:pPr>
              <w:rPr>
                <w:rFonts w:asciiTheme="minorHAnsi" w:eastAsia="Malgun Gothic" w:hAnsiTheme="minorHAnsi" w:cstheme="minorHAnsi"/>
                <w:sz w:val="20"/>
                <w:lang w:eastAsia="ko-KR"/>
              </w:rPr>
            </w:pPr>
          </w:p>
          <w:p w14:paraId="1D9D330C" w14:textId="08A3261B" w:rsidR="00BF0500" w:rsidRDefault="00BF0500" w:rsidP="00EC6C36">
            <w:pPr>
              <w:rPr>
                <w:rFonts w:asciiTheme="minorHAnsi" w:eastAsia="Malgun Gothic" w:hAnsiTheme="minorHAnsi" w:cstheme="minorHAnsi"/>
                <w:sz w:val="20"/>
                <w:lang w:eastAsia="ko-KR"/>
              </w:rPr>
            </w:pPr>
            <w:proofErr w:type="gramStart"/>
            <w:r w:rsidRPr="00B2009F">
              <w:rPr>
                <w:rFonts w:asciiTheme="minorHAnsi" w:eastAsia="Malgun Gothic" w:hAnsiTheme="minorHAnsi" w:cstheme="minorHAnsi"/>
                <w:sz w:val="20"/>
                <w:lang w:eastAsia="ko-KR"/>
              </w:rPr>
              <w:t>vi</w:t>
            </w:r>
            <w:proofErr w:type="gramEnd"/>
            <w:r w:rsidRPr="00B2009F">
              <w:rPr>
                <w:rFonts w:asciiTheme="minorHAnsi" w:eastAsia="Malgun Gothic" w:hAnsiTheme="minorHAnsi" w:cstheme="minorHAnsi"/>
                <w:sz w:val="20"/>
                <w:lang w:eastAsia="ko-KR"/>
              </w:rPr>
              <w:t xml:space="preserve">: Each of the cookstoves is expected to </w:t>
            </w:r>
            <w:r w:rsidR="002C6699">
              <w:rPr>
                <w:rFonts w:asciiTheme="minorHAnsi" w:eastAsia="Malgun Gothic" w:hAnsiTheme="minorHAnsi" w:cstheme="minorHAnsi"/>
                <w:sz w:val="20"/>
                <w:lang w:eastAsia="ko-KR"/>
              </w:rPr>
              <w:t>save</w:t>
            </w:r>
            <w:r w:rsidR="002C6699" w:rsidRPr="00B2009F">
              <w:rPr>
                <w:rFonts w:asciiTheme="minorHAnsi" w:eastAsia="Malgun Gothic" w:hAnsiTheme="minorHAnsi" w:cstheme="minorHAnsi"/>
                <w:sz w:val="20"/>
                <w:lang w:eastAsia="ko-KR"/>
              </w:rPr>
              <w:t xml:space="preserve"> </w:t>
            </w:r>
            <w:r w:rsidRPr="00B2009F">
              <w:rPr>
                <w:rFonts w:asciiTheme="minorHAnsi" w:eastAsia="Malgun Gothic" w:hAnsiTheme="minorHAnsi" w:cstheme="minorHAnsi"/>
                <w:sz w:val="20"/>
                <w:lang w:eastAsia="ko-KR"/>
              </w:rPr>
              <w:t xml:space="preserve">approximately </w:t>
            </w:r>
            <w:r w:rsidR="00753F95">
              <w:rPr>
                <w:rFonts w:asciiTheme="minorHAnsi" w:eastAsia="Malgun Gothic" w:hAnsiTheme="minorHAnsi" w:cstheme="minorHAnsi"/>
                <w:sz w:val="20"/>
                <w:lang w:eastAsia="ko-KR"/>
              </w:rPr>
              <w:t>7.2 MWh</w:t>
            </w:r>
            <w:r w:rsidRPr="00B2009F">
              <w:rPr>
                <w:rFonts w:asciiTheme="minorHAnsi" w:eastAsia="Malgun Gothic" w:hAnsiTheme="minorHAnsi" w:cstheme="minorHAnsi"/>
                <w:sz w:val="20"/>
                <w:lang w:eastAsia="ko-KR"/>
              </w:rPr>
              <w:t xml:space="preserve">/year, well below the </w:t>
            </w:r>
            <w:r w:rsidR="002C6699">
              <w:rPr>
                <w:rFonts w:asciiTheme="minorHAnsi" w:eastAsia="Malgun Gothic" w:hAnsiTheme="minorHAnsi" w:cstheme="minorHAnsi"/>
                <w:sz w:val="20"/>
                <w:lang w:eastAsia="ko-KR"/>
              </w:rPr>
              <w:t>600MWh</w:t>
            </w:r>
            <w:r w:rsidRPr="00B2009F">
              <w:rPr>
                <w:rFonts w:asciiTheme="minorHAnsi" w:eastAsia="Malgun Gothic" w:hAnsiTheme="minorHAnsi" w:cstheme="minorHAnsi"/>
                <w:sz w:val="20"/>
                <w:lang w:eastAsia="ko-KR"/>
              </w:rPr>
              <w:t xml:space="preserve"> annual limit to be considered additional under the Micro-scale rules. </w:t>
            </w:r>
          </w:p>
          <w:p w14:paraId="75F99872" w14:textId="77777777" w:rsidR="00753F95" w:rsidRDefault="00753F95" w:rsidP="00EC6C36">
            <w:pPr>
              <w:rPr>
                <w:rFonts w:asciiTheme="minorHAnsi" w:eastAsia="Malgun Gothic" w:hAnsiTheme="minorHAnsi" w:cstheme="minorHAnsi"/>
                <w:sz w:val="20"/>
                <w:lang w:eastAsia="ko-KR"/>
              </w:rPr>
            </w:pPr>
          </w:p>
          <w:p w14:paraId="398601FA" w14:textId="309ED2C2" w:rsidR="00753F95" w:rsidRDefault="00753F95" w:rsidP="00753F95">
            <w:pPr>
              <w:rPr>
                <w:rFonts w:asciiTheme="minorHAnsi" w:eastAsia="MS Mincho" w:hAnsiTheme="minorHAnsi" w:cstheme="minorHAnsi"/>
                <w:sz w:val="20"/>
              </w:rPr>
            </w:pPr>
            <w:r>
              <w:rPr>
                <w:rFonts w:asciiTheme="minorHAnsi" w:eastAsia="Malgun Gothic" w:hAnsiTheme="minorHAnsi" w:cstheme="minorHAnsi"/>
                <w:sz w:val="20"/>
                <w:lang w:eastAsia="ko-KR"/>
              </w:rPr>
              <w:t xml:space="preserve">Approximately 2 tons wood saved/HH annually, average energy content of </w:t>
            </w:r>
            <w:r w:rsidRPr="000865EB">
              <w:rPr>
                <w:rFonts w:asciiTheme="minorHAnsi" w:eastAsia="MS Mincho" w:hAnsiTheme="minorHAnsi" w:cstheme="minorHAnsi"/>
                <w:sz w:val="20"/>
              </w:rPr>
              <w:t>0.31 TOE/ton</w:t>
            </w:r>
            <w:r>
              <w:rPr>
                <w:rStyle w:val="FootnoteReference"/>
                <w:rFonts w:asciiTheme="minorHAnsi" w:eastAsia="MS Mincho" w:hAnsiTheme="minorHAnsi" w:cstheme="minorHAnsi"/>
                <w:sz w:val="20"/>
              </w:rPr>
              <w:footnoteReference w:id="2"/>
            </w:r>
            <w:r w:rsidRPr="000865EB">
              <w:rPr>
                <w:rFonts w:asciiTheme="minorHAnsi" w:eastAsia="MS Mincho" w:hAnsiTheme="minorHAnsi" w:cstheme="minorHAnsi"/>
                <w:sz w:val="20"/>
              </w:rPr>
              <w:t xml:space="preserve"> wood</w:t>
            </w:r>
            <w:r>
              <w:rPr>
                <w:rFonts w:asciiTheme="minorHAnsi" w:eastAsia="MS Mincho" w:hAnsiTheme="minorHAnsi" w:cstheme="minorHAnsi"/>
                <w:sz w:val="20"/>
              </w:rPr>
              <w:t xml:space="preserve">, converted to MWh 1 TOE = </w:t>
            </w:r>
            <w:r w:rsidRPr="002C6699">
              <w:rPr>
                <w:rFonts w:asciiTheme="minorHAnsi" w:eastAsia="MS Mincho" w:hAnsiTheme="minorHAnsi" w:cstheme="minorHAnsi"/>
                <w:sz w:val="20"/>
              </w:rPr>
              <w:t>11.62 MWh</w:t>
            </w:r>
          </w:p>
          <w:p w14:paraId="6506941B" w14:textId="77777777" w:rsidR="00753F95" w:rsidRDefault="00753F95" w:rsidP="00753F95">
            <w:pPr>
              <w:rPr>
                <w:rFonts w:asciiTheme="minorHAnsi" w:eastAsia="MS Mincho" w:hAnsiTheme="minorHAnsi" w:cstheme="minorHAnsi"/>
                <w:sz w:val="20"/>
              </w:rPr>
            </w:pPr>
          </w:p>
          <w:p w14:paraId="486CCA2B" w14:textId="77777777" w:rsidR="00753F95" w:rsidRDefault="00753F95" w:rsidP="00753F95">
            <w:pPr>
              <w:rPr>
                <w:rFonts w:asciiTheme="minorHAnsi" w:eastAsia="Malgun Gothic" w:hAnsiTheme="minorHAnsi" w:cstheme="minorHAnsi"/>
                <w:sz w:val="20"/>
                <w:lang w:eastAsia="ko-KR"/>
              </w:rPr>
            </w:pPr>
            <w:r>
              <w:rPr>
                <w:rFonts w:asciiTheme="minorHAnsi" w:eastAsia="MS Mincho" w:hAnsiTheme="minorHAnsi" w:cstheme="minorHAnsi"/>
                <w:sz w:val="20"/>
              </w:rPr>
              <w:t>2 tons/HH *  0.31 TOE/ton * 11.62 MWh/TOE =  7.2 MWh saved/HH annually</w:t>
            </w:r>
          </w:p>
          <w:p w14:paraId="10949EDA" w14:textId="77777777" w:rsidR="00753F95" w:rsidRDefault="00753F95" w:rsidP="00753F95">
            <w:pPr>
              <w:rPr>
                <w:rFonts w:asciiTheme="minorHAnsi" w:eastAsia="Malgun Gothic" w:hAnsiTheme="minorHAnsi" w:cstheme="minorHAnsi"/>
                <w:sz w:val="20"/>
                <w:lang w:eastAsia="ko-KR"/>
              </w:rPr>
            </w:pPr>
          </w:p>
          <w:p w14:paraId="035A47ED" w14:textId="77777777" w:rsidR="00753F95" w:rsidRDefault="00753F95" w:rsidP="00EC6C36">
            <w:pPr>
              <w:rPr>
                <w:rFonts w:asciiTheme="minorHAnsi" w:eastAsia="Malgun Gothic" w:hAnsiTheme="minorHAnsi" w:cstheme="minorHAnsi"/>
                <w:sz w:val="20"/>
                <w:lang w:eastAsia="ko-KR"/>
              </w:rPr>
            </w:pPr>
          </w:p>
          <w:p w14:paraId="6419E82E" w14:textId="77777777" w:rsidR="00BF0500" w:rsidRPr="00B2009F" w:rsidRDefault="00BF0500" w:rsidP="00EC6C36">
            <w:pPr>
              <w:rPr>
                <w:rFonts w:asciiTheme="minorHAnsi" w:eastAsia="Malgun Gothic" w:hAnsiTheme="minorHAnsi" w:cstheme="minorHAnsi"/>
                <w:sz w:val="20"/>
                <w:lang w:eastAsia="ko-KR"/>
              </w:rPr>
            </w:pPr>
          </w:p>
        </w:tc>
      </w:tr>
    </w:tbl>
    <w:p w14:paraId="08D2E173" w14:textId="77777777" w:rsidR="00675CDA" w:rsidRPr="00B2009F" w:rsidRDefault="00675CDA" w:rsidP="00675CDA">
      <w:pPr>
        <w:rPr>
          <w:rFonts w:asciiTheme="minorHAnsi" w:hAnsiTheme="minorHAnsi" w:cstheme="minorHAnsi"/>
          <w:sz w:val="20"/>
        </w:rPr>
      </w:pPr>
    </w:p>
    <w:p w14:paraId="2E74E2DA"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r>
      <w:bookmarkEnd w:id="13"/>
      <w:r w:rsidRPr="007C1D64">
        <w:rPr>
          <w:rFonts w:ascii="Avenir Book" w:hAnsi="Avenir Book"/>
        </w:rPr>
        <w:t>Sustainable Development Goals (SDG) outcomes</w:t>
      </w:r>
    </w:p>
    <w:p w14:paraId="552F7FDD"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Relevant target for each of the three SDGs</w:t>
      </w:r>
    </w:p>
    <w:p w14:paraId="1A4923BE" w14:textId="77777777" w:rsidR="00675CDA" w:rsidRPr="007C1D64" w:rsidRDefault="00675CDA" w:rsidP="00675CDA">
      <w:pPr>
        <w:rPr>
          <w:rFonts w:ascii="Avenir Book" w:eastAsia="MS Mincho" w:hAnsi="Avenir Book"/>
        </w:rPr>
      </w:pPr>
      <w:bookmarkStart w:id="14" w:name="_Ref317687675"/>
      <w:r w:rsidRPr="007C1D64">
        <w:rPr>
          <w:rFonts w:ascii="Avenir Book" w:eastAsia="MS Mincho" w:hAnsi="Avenir Book"/>
        </w:rPr>
        <w:t xml:space="preserve">&gt;&gt; </w:t>
      </w:r>
      <w:r w:rsidRPr="007C1D64">
        <w:rPr>
          <w:rFonts w:ascii="Avenir Book" w:eastAsia="MS Mincho" w:hAnsi="Avenir Book"/>
          <w:i/>
        </w:rPr>
        <w:t xml:space="preserve">(Specify the relevant SDG target for each of three SDGs addressed by the project. Refer most recent version of targets </w:t>
      </w:r>
      <w:hyperlink r:id="rId37" w:history="1">
        <w:r w:rsidRPr="007C1D64">
          <w:rPr>
            <w:rStyle w:val="Hyperlink"/>
            <w:rFonts w:ascii="Avenir Book" w:eastAsia="MS Mincho" w:hAnsi="Avenir Book"/>
            <w:i/>
          </w:rPr>
          <w:t>here</w:t>
        </w:r>
      </w:hyperlink>
      <w:r w:rsidRPr="007C1D64">
        <w:rPr>
          <w:rFonts w:ascii="Avenir Book" w:eastAsia="MS Mincho" w:hAnsi="Avenir Book"/>
          <w:i/>
        </w:rPr>
        <w:t xml:space="preserve"> .)</w:t>
      </w:r>
      <w:r w:rsidRPr="007C1D64">
        <w:rPr>
          <w:rFonts w:ascii="Avenir Book" w:eastAsia="MS Mincho" w:hAnsi="Avenir Book"/>
        </w:rPr>
        <w:t xml:space="preserve"> </w:t>
      </w:r>
    </w:p>
    <w:p w14:paraId="02ECFD6E" w14:textId="1F47D9C2" w:rsidR="00675CDA" w:rsidRDefault="00675CDA" w:rsidP="00675CDA">
      <w:pPr>
        <w:rPr>
          <w:rFonts w:ascii="Avenir Book" w:eastAsia="MS Mincho" w:hAnsi="Avenir Book"/>
        </w:rPr>
      </w:pPr>
    </w:p>
    <w:p w14:paraId="3503E8C3" w14:textId="77777777" w:rsidR="008D0658" w:rsidRPr="008D0658" w:rsidRDefault="008D0658" w:rsidP="00875794">
      <w:pPr>
        <w:pStyle w:val="ListParagraph"/>
        <w:spacing w:before="100" w:beforeAutospacing="1" w:after="100" w:afterAutospacing="1"/>
        <w:ind w:left="1800"/>
        <w:rPr>
          <w:rFonts w:ascii="Tahoma" w:hAnsi="Tahoma" w:cs="Tahoma"/>
          <w:color w:val="5B5B5B"/>
          <w:sz w:val="23"/>
          <w:szCs w:val="23"/>
        </w:rPr>
      </w:pPr>
    </w:p>
    <w:p w14:paraId="72054B3E" w14:textId="77777777" w:rsidR="008D0658" w:rsidRPr="008D0658" w:rsidRDefault="008D0658" w:rsidP="00875794">
      <w:pPr>
        <w:pStyle w:val="ListParagraph"/>
        <w:spacing w:before="100" w:beforeAutospacing="1" w:after="100" w:afterAutospacing="1"/>
        <w:ind w:left="1800"/>
        <w:rPr>
          <w:rFonts w:ascii="Tahoma" w:hAnsi="Tahoma" w:cs="Tahoma"/>
          <w:color w:val="5B5B5B"/>
          <w:sz w:val="23"/>
          <w:szCs w:val="23"/>
        </w:rPr>
      </w:pPr>
    </w:p>
    <w:p w14:paraId="50247186" w14:textId="77777777" w:rsidR="008D0658" w:rsidRPr="008D0658" w:rsidRDefault="008D0658" w:rsidP="008D0658">
      <w:pPr>
        <w:spacing w:before="100" w:beforeAutospacing="1" w:after="100" w:afterAutospacing="1"/>
        <w:ind w:left="1080"/>
        <w:rPr>
          <w:rFonts w:ascii="Tahoma" w:eastAsia="SimSun" w:hAnsi="Tahoma" w:cs="Tahoma"/>
          <w:color w:val="5B5B5B"/>
          <w:sz w:val="23"/>
          <w:szCs w:val="23"/>
        </w:rPr>
      </w:pPr>
    </w:p>
    <w:p w14:paraId="21240004" w14:textId="77777777" w:rsidR="008D0658" w:rsidRPr="008D0658" w:rsidRDefault="008D0658" w:rsidP="008D0658">
      <w:pPr>
        <w:spacing w:before="100" w:beforeAutospacing="1" w:after="100" w:afterAutospacing="1"/>
        <w:ind w:left="1080"/>
        <w:rPr>
          <w:rFonts w:ascii="Tahoma" w:eastAsia="SimSun" w:hAnsi="Tahoma" w:cs="Tahoma"/>
          <w:color w:val="5B5B5B"/>
          <w:sz w:val="23"/>
          <w:szCs w:val="23"/>
        </w:rPr>
      </w:pPr>
    </w:p>
    <w:p w14:paraId="7D21673A" w14:textId="77777777" w:rsidR="008D0658" w:rsidRPr="008D0658" w:rsidRDefault="008D0658" w:rsidP="008D0658">
      <w:pPr>
        <w:spacing w:before="100" w:beforeAutospacing="1" w:after="100" w:afterAutospacing="1"/>
        <w:ind w:left="1080"/>
        <w:rPr>
          <w:rFonts w:ascii="Tahoma" w:eastAsia="SimSun" w:hAnsi="Tahoma" w:cs="Tahoma"/>
          <w:color w:val="5B5B5B"/>
          <w:sz w:val="23"/>
          <w:szCs w:val="23"/>
        </w:rPr>
      </w:pPr>
    </w:p>
    <w:p w14:paraId="7BEB8A38" w14:textId="2279A0A6" w:rsidR="00602CCE" w:rsidRPr="00746404" w:rsidRDefault="00746404" w:rsidP="00746404">
      <w:pPr>
        <w:pStyle w:val="ListParagraph"/>
        <w:numPr>
          <w:ilvl w:val="0"/>
          <w:numId w:val="68"/>
        </w:numPr>
        <w:spacing w:before="100" w:beforeAutospacing="1" w:after="100" w:afterAutospacing="1"/>
        <w:ind w:left="1800"/>
        <w:rPr>
          <w:rFonts w:ascii="Tahoma" w:hAnsi="Tahoma" w:cs="Tahoma"/>
          <w:color w:val="5B5B5B"/>
          <w:sz w:val="23"/>
          <w:szCs w:val="23"/>
        </w:rPr>
      </w:pPr>
      <w:r>
        <w:rPr>
          <w:rFonts w:ascii="Avenir Book" w:eastAsia="MS Mincho" w:hAnsi="Avenir Book"/>
          <w:noProof/>
          <w:lang w:val="pt-BR"/>
        </w:rPr>
        <w:drawing>
          <wp:anchor distT="0" distB="0" distL="114300" distR="114300" simplePos="0" relativeHeight="251688960" behindDoc="0" locked="0" layoutInCell="1" allowOverlap="1" wp14:anchorId="40000B3E" wp14:editId="25373CE7">
            <wp:simplePos x="0" y="0"/>
            <wp:positionH relativeFrom="column">
              <wp:posOffset>194310</wp:posOffset>
            </wp:positionH>
            <wp:positionV relativeFrom="paragraph">
              <wp:posOffset>94512</wp:posOffset>
            </wp:positionV>
            <wp:extent cx="622800" cy="645042"/>
            <wp:effectExtent l="0" t="0" r="6350" b="3175"/>
            <wp:wrapNone/>
            <wp:docPr id="32" name="Picture 32" descr="C:\Users\Santa Barbara 2\Desktop\PDDs\Sustainability Indicators\13_cl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Santa Barbara 2\Desktop\PDDs\Sustainability Indicators\13_clima.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800" cy="645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5CDA" w:rsidRPr="00746404">
        <w:rPr>
          <w:rFonts w:ascii="Avenir Book" w:eastAsia="MS Mincho" w:hAnsi="Avenir Book"/>
        </w:rPr>
        <w:t xml:space="preserve">SDG 13.  </w:t>
      </w:r>
      <w:r w:rsidR="002C0B4D" w:rsidRPr="00746404">
        <w:rPr>
          <w:rFonts w:ascii="Avenir Book" w:eastAsia="MS Mincho" w:hAnsi="Avenir Book"/>
        </w:rPr>
        <w:t>CLIMATE ACTION.</w:t>
      </w:r>
      <w:r w:rsidR="00602CCE" w:rsidRPr="00746404">
        <w:rPr>
          <w:rFonts w:ascii="Tahoma" w:hAnsi="Tahoma" w:cs="Tahoma"/>
          <w:color w:val="5B5B5B"/>
          <w:sz w:val="23"/>
          <w:szCs w:val="23"/>
        </w:rPr>
        <w:t xml:space="preserve"> </w:t>
      </w:r>
      <w:r w:rsidR="00602CCE" w:rsidRPr="00746404">
        <w:rPr>
          <w:rFonts w:ascii="Avenir Book" w:eastAsia="MS Mincho" w:hAnsi="Avenir Book"/>
        </w:rPr>
        <w:t>TARGET: Improve education, awareness-raising and human and institutional capacity on climate change mitigation, adaptation, impact reduction and early warning</w:t>
      </w:r>
    </w:p>
    <w:p w14:paraId="4D73CA8C" w14:textId="22B2A8D1" w:rsidR="00675CDA" w:rsidRDefault="008D0658" w:rsidP="00072CFD">
      <w:pPr>
        <w:ind w:left="709"/>
        <w:rPr>
          <w:rFonts w:ascii="Avenir Book" w:eastAsia="MS Mincho" w:hAnsi="Avenir Book"/>
        </w:rPr>
      </w:pPr>
      <w:r>
        <w:rPr>
          <w:rFonts w:ascii="Avenir Book" w:eastAsia="MS Mincho" w:hAnsi="Avenir Book"/>
          <w:noProof/>
          <w:lang w:val="pt-BR" w:eastAsia="zh-CN"/>
        </w:rPr>
        <w:drawing>
          <wp:anchor distT="0" distB="0" distL="114300" distR="114300" simplePos="0" relativeHeight="251689984" behindDoc="0" locked="0" layoutInCell="1" allowOverlap="1" wp14:anchorId="76381299" wp14:editId="72119D60">
            <wp:simplePos x="0" y="0"/>
            <wp:positionH relativeFrom="column">
              <wp:posOffset>207748</wp:posOffset>
            </wp:positionH>
            <wp:positionV relativeFrom="paragraph">
              <wp:posOffset>139065</wp:posOffset>
            </wp:positionV>
            <wp:extent cx="613410" cy="635635"/>
            <wp:effectExtent l="0" t="0" r="0" b="0"/>
            <wp:wrapNone/>
            <wp:docPr id="33" name="Picture 33" descr="C:\Users\Santa Barbara 2\Desktop\PDDs\Sustainability Indicators\7_ener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Santa Barbara 2\Desktop\PDDs\Sustainability Indicators\7_energia.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410" cy="635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526B2" w14:textId="45AD4165" w:rsidR="00602CCE" w:rsidRPr="00602CCE" w:rsidRDefault="00675CDA" w:rsidP="00746404">
      <w:pPr>
        <w:pStyle w:val="ListParagraph"/>
        <w:numPr>
          <w:ilvl w:val="0"/>
          <w:numId w:val="36"/>
        </w:numPr>
        <w:tabs>
          <w:tab w:val="left" w:pos="1260"/>
        </w:tabs>
        <w:ind w:left="1800"/>
        <w:rPr>
          <w:rFonts w:ascii="Avenir Book" w:eastAsia="MS Mincho" w:hAnsi="Avenir Book"/>
        </w:rPr>
      </w:pPr>
      <w:r w:rsidRPr="000A17DF">
        <w:rPr>
          <w:rFonts w:ascii="Avenir Book" w:eastAsia="MS Mincho" w:hAnsi="Avenir Book"/>
        </w:rPr>
        <w:t>SDG 7</w:t>
      </w:r>
      <w:r w:rsidR="00602CCE">
        <w:rPr>
          <w:rFonts w:ascii="Avenir Book" w:eastAsia="MS Mincho" w:hAnsi="Avenir Book"/>
        </w:rPr>
        <w:t xml:space="preserve">    TARGET:  </w:t>
      </w:r>
      <w:r w:rsidR="00602CCE" w:rsidRPr="00602CCE">
        <w:rPr>
          <w:rFonts w:ascii="Avenir Book" w:eastAsia="MS Mincho" w:hAnsi="Avenir Book"/>
        </w:rPr>
        <w:t>By 2030, double the global rate of improvement in energy efficiency</w:t>
      </w:r>
    </w:p>
    <w:p w14:paraId="6E2E2A42" w14:textId="3BA6FD56" w:rsidR="00675CDA" w:rsidRPr="00746404" w:rsidRDefault="00675CDA" w:rsidP="00746404">
      <w:pPr>
        <w:ind w:left="1350"/>
        <w:rPr>
          <w:rFonts w:ascii="Avenir Book" w:eastAsia="MS Mincho" w:hAnsi="Avenir Book"/>
        </w:rPr>
      </w:pPr>
    </w:p>
    <w:p w14:paraId="4CBA1877" w14:textId="77777777" w:rsidR="00AB5A86" w:rsidRDefault="00AB5A86" w:rsidP="00AB5A86">
      <w:pPr>
        <w:ind w:left="1069"/>
        <w:rPr>
          <w:rFonts w:ascii="Avenir Book" w:eastAsia="MS Mincho" w:hAnsi="Avenir Book"/>
        </w:rPr>
      </w:pPr>
    </w:p>
    <w:p w14:paraId="4363FC91" w14:textId="6EBCF2A5" w:rsidR="00675CDA" w:rsidRPr="00746404" w:rsidRDefault="008D0658" w:rsidP="00746404">
      <w:pPr>
        <w:pStyle w:val="ListParagraph"/>
        <w:numPr>
          <w:ilvl w:val="0"/>
          <w:numId w:val="67"/>
        </w:numPr>
        <w:rPr>
          <w:rFonts w:ascii="Avenir Book" w:eastAsia="MS Mincho" w:hAnsi="Avenir Book"/>
        </w:rPr>
      </w:pPr>
      <w:r>
        <w:rPr>
          <w:noProof/>
          <w:lang w:val="pt-BR"/>
        </w:rPr>
        <w:drawing>
          <wp:anchor distT="0" distB="0" distL="114300" distR="114300" simplePos="0" relativeHeight="251721728" behindDoc="0" locked="0" layoutInCell="1" allowOverlap="1" wp14:anchorId="31FE01D7" wp14:editId="5CAB06AD">
            <wp:simplePos x="0" y="0"/>
            <wp:positionH relativeFrom="column">
              <wp:posOffset>193675</wp:posOffset>
            </wp:positionH>
            <wp:positionV relativeFrom="paragraph">
              <wp:posOffset>101703</wp:posOffset>
            </wp:positionV>
            <wp:extent cx="603250" cy="603250"/>
            <wp:effectExtent l="0" t="0" r="6350" b="6350"/>
            <wp:wrapNone/>
            <wp:docPr id="5" name="Picture 5" descr="Goal 1 No Pov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al 1 No Pover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6404">
        <w:rPr>
          <w:rFonts w:ascii="Avenir Book" w:eastAsia="MS Mincho" w:hAnsi="Avenir Book"/>
        </w:rPr>
        <w:t xml:space="preserve">SDG 1  TARGET: </w:t>
      </w:r>
      <w:r w:rsidR="00746404" w:rsidRPr="00746404">
        <w:rPr>
          <w:rFonts w:ascii="Avenir Book" w:eastAsia="MS Mincho" w:hAnsi="Avenir Book"/>
        </w:rPr>
        <w:t>By 2030, ensure that all men and women, in particular the poor and the vulnerable, have equal rights to economic resources, as well as access to basic services, ownership and control over land and other forms of property, inheritance, natural resources, appropriate new technology and financial services, including microfinance</w:t>
      </w:r>
    </w:p>
    <w:p w14:paraId="6DDD2382" w14:textId="7A2048B5" w:rsidR="00675CDA" w:rsidRDefault="00675CDA" w:rsidP="00675CDA">
      <w:pPr>
        <w:rPr>
          <w:rFonts w:ascii="Avenir Book" w:eastAsia="MS Mincho" w:hAnsi="Avenir Book"/>
        </w:rPr>
      </w:pPr>
    </w:p>
    <w:p w14:paraId="57A83473" w14:textId="77777777" w:rsidR="00675CDA" w:rsidRPr="000A17DF" w:rsidRDefault="00675CDA" w:rsidP="00675CDA">
      <w:pPr>
        <w:rPr>
          <w:rFonts w:ascii="Avenir Book" w:eastAsia="MS Mincho" w:hAnsi="Avenir Book"/>
        </w:rPr>
      </w:pPr>
    </w:p>
    <w:p w14:paraId="6AF11424" w14:textId="77777777" w:rsidR="00675CDA" w:rsidRPr="007C1D64" w:rsidRDefault="00675CDA" w:rsidP="00675CDA">
      <w:pPr>
        <w:rPr>
          <w:rFonts w:ascii="Avenir Book" w:eastAsia="MS Mincho" w:hAnsi="Avenir Book"/>
        </w:rPr>
      </w:pPr>
      <w:r w:rsidRPr="007C1D64">
        <w:rPr>
          <w:rFonts w:ascii="Avenir Book" w:eastAsia="MS Mincho" w:hAnsi="Avenir Book"/>
        </w:rPr>
        <w:tab/>
        <w:t>Explanation of methodological choices/approaches for estimating the SDG outcome</w:t>
      </w:r>
    </w:p>
    <w:p w14:paraId="3D9E864A" w14:textId="77777777" w:rsidR="00675CDA" w:rsidRDefault="00675CDA" w:rsidP="00675CDA">
      <w:pPr>
        <w:rPr>
          <w:rFonts w:ascii="Avenir Book" w:hAnsi="Avenir Book"/>
          <w:i/>
        </w:rPr>
      </w:pPr>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 xml:space="preserve">Explain how the methodological steps in the selected </w:t>
      </w:r>
      <w:proofErr w:type="gramStart"/>
      <w:r w:rsidRPr="007C1D64">
        <w:rPr>
          <w:rFonts w:ascii="Avenir Book" w:hAnsi="Avenir Book"/>
          <w:i/>
        </w:rPr>
        <w:t>methodology(</w:t>
      </w:r>
      <w:proofErr w:type="spellStart"/>
      <w:proofErr w:type="gramEnd"/>
      <w:r w:rsidRPr="007C1D64">
        <w:rPr>
          <w:rFonts w:ascii="Avenir Book" w:hAnsi="Avenir Book"/>
          <w:i/>
        </w:rPr>
        <w:t>ies</w:t>
      </w:r>
      <w:proofErr w:type="spellEnd"/>
      <w:r w:rsidRPr="007C1D64">
        <w:rPr>
          <w:rFonts w:ascii="Avenir Book" w:hAnsi="Avenir Book"/>
          <w:i/>
        </w:rPr>
        <w:t xml:space="preserve">) or proposed approach for calculating baseline and project outcomes are applied. </w:t>
      </w:r>
      <w:proofErr w:type="gramStart"/>
      <w:r w:rsidRPr="007C1D64">
        <w:rPr>
          <w:rFonts w:ascii="Avenir Book" w:hAnsi="Avenir Book"/>
          <w:i/>
        </w:rPr>
        <w:t>Clearly state which equations will be used in calculating net benefit.)</w:t>
      </w:r>
      <w:proofErr w:type="gramEnd"/>
    </w:p>
    <w:p w14:paraId="178CD317" w14:textId="77777777" w:rsidR="00D551BC" w:rsidRDefault="00D551BC" w:rsidP="00675CDA">
      <w:pPr>
        <w:rPr>
          <w:rFonts w:ascii="Avenir Book" w:hAnsi="Avenir Book"/>
          <w:i/>
        </w:rPr>
      </w:pPr>
    </w:p>
    <w:p w14:paraId="1D7AFBA7" w14:textId="40AAE14C" w:rsidR="00D551BC" w:rsidRPr="000A1E46" w:rsidRDefault="00D551BC" w:rsidP="00D551BC">
      <w:pPr>
        <w:rPr>
          <w:rFonts w:asciiTheme="minorHAnsi" w:hAnsiTheme="minorHAnsi" w:cstheme="minorHAnsi"/>
          <w:b/>
          <w:sz w:val="20"/>
        </w:rPr>
      </w:pPr>
      <w:proofErr w:type="gramStart"/>
      <w:r w:rsidRPr="000A1E46">
        <w:rPr>
          <w:rFonts w:asciiTheme="minorHAnsi" w:hAnsiTheme="minorHAnsi" w:cstheme="minorHAnsi"/>
          <w:b/>
          <w:sz w:val="20"/>
        </w:rPr>
        <w:t>SDG 13.</w:t>
      </w:r>
      <w:proofErr w:type="gramEnd"/>
      <w:r w:rsidRPr="000A1E46">
        <w:rPr>
          <w:rFonts w:asciiTheme="minorHAnsi" w:hAnsiTheme="minorHAnsi" w:cstheme="minorHAnsi"/>
          <w:b/>
          <w:sz w:val="20"/>
        </w:rPr>
        <w:t xml:space="preserve"> Climate Action</w:t>
      </w:r>
    </w:p>
    <w:p w14:paraId="16E655EC" w14:textId="0674DA65" w:rsidR="00D551BC" w:rsidRPr="000A1E46" w:rsidRDefault="000A1E46" w:rsidP="00D551BC">
      <w:pPr>
        <w:rPr>
          <w:rFonts w:ascii="Calibri" w:hAnsi="Calibri"/>
          <w:b/>
          <w:sz w:val="20"/>
        </w:rPr>
      </w:pPr>
      <w:r w:rsidRPr="000A1E46">
        <w:rPr>
          <w:rFonts w:asciiTheme="minorHAnsi" w:hAnsiTheme="minorHAnsi" w:cstheme="minorHAnsi"/>
          <w:sz w:val="20"/>
        </w:rPr>
        <w:t>Impact on Climate Action</w:t>
      </w:r>
      <w:r w:rsidR="00D551BC" w:rsidRPr="000A1E46">
        <w:rPr>
          <w:rFonts w:asciiTheme="minorHAnsi" w:hAnsiTheme="minorHAnsi" w:cstheme="minorHAnsi"/>
          <w:sz w:val="20"/>
        </w:rPr>
        <w:t xml:space="preserve"> </w:t>
      </w:r>
      <w:r w:rsidRPr="000A1E46">
        <w:rPr>
          <w:rFonts w:asciiTheme="minorHAnsi" w:hAnsiTheme="minorHAnsi" w:cstheme="minorHAnsi"/>
          <w:sz w:val="20"/>
        </w:rPr>
        <w:t>is calculated by applying</w:t>
      </w:r>
      <w:r w:rsidR="00D551BC" w:rsidRPr="000A1E46">
        <w:rPr>
          <w:rFonts w:asciiTheme="minorHAnsi" w:hAnsiTheme="minorHAnsi" w:cstheme="minorHAnsi"/>
          <w:sz w:val="20"/>
        </w:rPr>
        <w:t xml:space="preserve"> </w:t>
      </w:r>
      <w:r w:rsidR="00D551BC" w:rsidRPr="000A1E46">
        <w:rPr>
          <w:rFonts w:ascii="Calibri" w:hAnsi="Calibri"/>
          <w:sz w:val="20"/>
        </w:rPr>
        <w:t>GS Simplified Cookstove Methodology, p. 5, equation (1):</w:t>
      </w:r>
    </w:p>
    <w:p w14:paraId="3CEB1704" w14:textId="77777777" w:rsidR="00D551BC" w:rsidRPr="00D551BC" w:rsidRDefault="00D551BC" w:rsidP="00675CDA">
      <w:pPr>
        <w:rPr>
          <w:rFonts w:asciiTheme="minorHAnsi" w:eastAsia="MS Mincho" w:hAnsiTheme="minorHAnsi" w:cstheme="minorHAnsi"/>
          <w:sz w:val="20"/>
        </w:rPr>
      </w:pPr>
    </w:p>
    <w:p w14:paraId="681DDD8E" w14:textId="4BBEE385" w:rsidR="00D551BC" w:rsidRDefault="00D551BC" w:rsidP="00D551BC">
      <w:pPr>
        <w:rPr>
          <w:rFonts w:ascii="Calibri" w:hAnsi="Calibri"/>
          <w:b/>
        </w:rPr>
      </w:pPr>
      <w:r w:rsidRPr="00C743C6">
        <w:rPr>
          <w:rFonts w:ascii="Calibri" w:hAnsi="Calibri"/>
        </w:rPr>
        <w:t xml:space="preserve"> </w:t>
      </w:r>
    </w:p>
    <w:p w14:paraId="5CC97AE8" w14:textId="77777777" w:rsidR="00D551BC" w:rsidRPr="00340E40" w:rsidRDefault="00D551BC" w:rsidP="00D551BC">
      <w:pPr>
        <w:ind w:firstLine="709"/>
        <w:rPr>
          <w:rFonts w:ascii="Calibri" w:hAnsi="Calibri"/>
          <w:b/>
        </w:rPr>
      </w:pPr>
      <w:proofErr w:type="spellStart"/>
      <w:r w:rsidRPr="00340E40">
        <w:rPr>
          <w:rFonts w:ascii="Calibri" w:hAnsi="Calibri"/>
          <w:b/>
        </w:rPr>
        <w:t>ER</w:t>
      </w:r>
      <w:r w:rsidRPr="00C743C6">
        <w:rPr>
          <w:rFonts w:ascii="Calibri" w:hAnsi="Calibri"/>
          <w:b/>
          <w:vertAlign w:val="subscript"/>
        </w:rPr>
        <w:t>y</w:t>
      </w:r>
      <w:proofErr w:type="spellEnd"/>
      <w:r w:rsidRPr="00340E40">
        <w:rPr>
          <w:rFonts w:ascii="Calibri" w:hAnsi="Calibri"/>
          <w:b/>
        </w:rPr>
        <w:t xml:space="preserve"> = </w:t>
      </w:r>
      <w:r w:rsidRPr="00340E40">
        <w:rPr>
          <w:rFonts w:ascii="Calibri" w:hAnsi="Calibri" w:hint="eastAsia"/>
          <w:b/>
        </w:rPr>
        <w:t>∑</w:t>
      </w:r>
      <w:proofErr w:type="spellStart"/>
      <w:r w:rsidRPr="00340E40">
        <w:rPr>
          <w:rFonts w:ascii="Calibri" w:hAnsi="Calibri"/>
          <w:b/>
        </w:rPr>
        <w:t>N</w:t>
      </w:r>
      <w:r w:rsidRPr="00340E40">
        <w:rPr>
          <w:rFonts w:ascii="Calibri" w:hAnsi="Calibri"/>
          <w:b/>
          <w:vertAlign w:val="subscript"/>
        </w:rPr>
        <w:t>P</w:t>
      </w:r>
      <w:r w:rsidRPr="00340E40">
        <w:rPr>
          <w:rFonts w:ascii="Calibri" w:hAnsi="Calibri"/>
          <w:b/>
        </w:rPr>
        <w:t>,</w:t>
      </w:r>
      <w:r w:rsidRPr="00340E40">
        <w:rPr>
          <w:rFonts w:ascii="Calibri" w:hAnsi="Calibri"/>
          <w:b/>
          <w:vertAlign w:val="subscript"/>
        </w:rPr>
        <w:t>y</w:t>
      </w:r>
      <w:proofErr w:type="spellEnd"/>
      <w:r w:rsidRPr="00340E40">
        <w:rPr>
          <w:rFonts w:ascii="Calibri" w:hAnsi="Calibri"/>
          <w:b/>
        </w:rPr>
        <w:t xml:space="preserve"> * </w:t>
      </w:r>
      <w:proofErr w:type="spellStart"/>
      <w:r w:rsidRPr="00340E40">
        <w:rPr>
          <w:rFonts w:ascii="Calibri" w:hAnsi="Calibri"/>
          <w:b/>
        </w:rPr>
        <w:t>P</w:t>
      </w:r>
      <w:r w:rsidRPr="00340E40">
        <w:rPr>
          <w:rFonts w:ascii="Calibri" w:hAnsi="Calibri"/>
          <w:b/>
          <w:vertAlign w:val="subscript"/>
        </w:rPr>
        <w:t>y</w:t>
      </w:r>
      <w:proofErr w:type="spellEnd"/>
      <w:r w:rsidRPr="00340E40">
        <w:rPr>
          <w:rFonts w:ascii="Calibri" w:hAnsi="Calibri"/>
          <w:b/>
        </w:rPr>
        <w:t xml:space="preserve"> * </w:t>
      </w:r>
      <w:proofErr w:type="spellStart"/>
      <w:r w:rsidRPr="00340E40">
        <w:rPr>
          <w:rFonts w:ascii="Calibri" w:hAnsi="Calibri"/>
          <w:b/>
        </w:rPr>
        <w:t>U</w:t>
      </w:r>
      <w:r w:rsidRPr="00340E40">
        <w:rPr>
          <w:rFonts w:ascii="Calibri" w:hAnsi="Calibri"/>
          <w:b/>
          <w:vertAlign w:val="subscript"/>
        </w:rPr>
        <w:t>P,y</w:t>
      </w:r>
      <w:proofErr w:type="spellEnd"/>
      <w:r w:rsidRPr="00340E40">
        <w:rPr>
          <w:rFonts w:ascii="Calibri" w:hAnsi="Calibri"/>
          <w:b/>
          <w:vertAlign w:val="subscript"/>
        </w:rPr>
        <w:t xml:space="preserve"> </w:t>
      </w:r>
      <w:r w:rsidRPr="00340E40">
        <w:rPr>
          <w:rFonts w:ascii="Calibri" w:hAnsi="Calibri"/>
          <w:b/>
        </w:rPr>
        <w:t>*(</w:t>
      </w:r>
      <w:proofErr w:type="spellStart"/>
      <w:r w:rsidRPr="00340E40">
        <w:rPr>
          <w:rFonts w:ascii="Calibri" w:hAnsi="Calibri"/>
          <w:b/>
        </w:rPr>
        <w:t>f</w:t>
      </w:r>
      <w:r w:rsidRPr="00340E40">
        <w:rPr>
          <w:rFonts w:ascii="Calibri" w:hAnsi="Calibri"/>
          <w:b/>
          <w:vertAlign w:val="subscript"/>
        </w:rPr>
        <w:t>NRB,y</w:t>
      </w:r>
      <w:proofErr w:type="spellEnd"/>
      <w:r w:rsidRPr="00340E40">
        <w:rPr>
          <w:rFonts w:ascii="Calibri" w:hAnsi="Calibri"/>
          <w:b/>
          <w:vertAlign w:val="subscript"/>
        </w:rPr>
        <w:t xml:space="preserve"> </w:t>
      </w:r>
      <w:r w:rsidRPr="00340E40">
        <w:rPr>
          <w:rFonts w:ascii="Calibri" w:hAnsi="Calibri"/>
          <w:b/>
        </w:rPr>
        <w:t>* EF</w:t>
      </w:r>
      <w:r w:rsidRPr="00340E40">
        <w:rPr>
          <w:rFonts w:ascii="Calibri" w:hAnsi="Calibri"/>
          <w:b/>
          <w:vertAlign w:val="subscript"/>
        </w:rPr>
        <w:t xml:space="preserve">b,fuel,CO2 </w:t>
      </w:r>
      <w:r w:rsidRPr="00340E40">
        <w:rPr>
          <w:rFonts w:ascii="Calibri" w:hAnsi="Calibri"/>
          <w:b/>
        </w:rPr>
        <w:t xml:space="preserve">+ </w:t>
      </w:r>
      <w:proofErr w:type="spellStart"/>
      <w:r w:rsidRPr="00340E40">
        <w:rPr>
          <w:rFonts w:ascii="Calibri" w:hAnsi="Calibri"/>
          <w:b/>
        </w:rPr>
        <w:t>EF</w:t>
      </w:r>
      <w:r w:rsidRPr="00340E40">
        <w:rPr>
          <w:rFonts w:ascii="Calibri" w:hAnsi="Calibri"/>
          <w:b/>
          <w:vertAlign w:val="subscript"/>
        </w:rPr>
        <w:t>b,fuel,non</w:t>
      </w:r>
      <w:proofErr w:type="spellEnd"/>
      <w:r w:rsidRPr="00340E40">
        <w:rPr>
          <w:rFonts w:ascii="Calibri" w:hAnsi="Calibri"/>
          <w:b/>
          <w:vertAlign w:val="subscript"/>
        </w:rPr>
        <w:t xml:space="preserve"> _ CO2</w:t>
      </w:r>
      <w:r w:rsidRPr="00340E40">
        <w:rPr>
          <w:rFonts w:ascii="Calibri" w:hAnsi="Calibri"/>
          <w:b/>
        </w:rPr>
        <w:t>)*(1−DF</w:t>
      </w:r>
      <w:r w:rsidRPr="00340E40">
        <w:rPr>
          <w:rFonts w:ascii="Calibri" w:hAnsi="Calibri"/>
          <w:b/>
          <w:vertAlign w:val="subscript"/>
        </w:rPr>
        <w:t xml:space="preserve">b,Stove,y </w:t>
      </w:r>
      <w:r w:rsidRPr="00340E40">
        <w:rPr>
          <w:rFonts w:ascii="Calibri" w:hAnsi="Calibri"/>
          <w:b/>
        </w:rPr>
        <w:t>)</w:t>
      </w:r>
    </w:p>
    <w:p w14:paraId="0D98DF86" w14:textId="77777777" w:rsidR="006A12DA" w:rsidRDefault="006A12DA" w:rsidP="00D551BC">
      <w:pPr>
        <w:ind w:firstLine="709"/>
        <w:rPr>
          <w:rFonts w:ascii="Calibri" w:hAnsi="Calibri"/>
          <w:sz w:val="20"/>
        </w:rPr>
      </w:pPr>
    </w:p>
    <w:p w14:paraId="387D0CD2" w14:textId="77777777" w:rsidR="00D551BC" w:rsidRPr="006A12DA" w:rsidRDefault="00D551BC" w:rsidP="00D551BC">
      <w:pPr>
        <w:ind w:firstLine="709"/>
        <w:rPr>
          <w:rFonts w:ascii="Calibri" w:hAnsi="Calibri"/>
          <w:sz w:val="20"/>
        </w:rPr>
      </w:pPr>
      <w:r w:rsidRPr="006A12DA">
        <w:rPr>
          <w:rFonts w:ascii="Calibri" w:hAnsi="Calibri"/>
          <w:sz w:val="20"/>
        </w:rPr>
        <w:t xml:space="preserve">Where: </w:t>
      </w:r>
    </w:p>
    <w:p w14:paraId="30619567" w14:textId="5E379480" w:rsidR="00D551BC" w:rsidRPr="006A12DA" w:rsidRDefault="00D551BC" w:rsidP="006A12DA">
      <w:pPr>
        <w:spacing w:line="276" w:lineRule="auto"/>
        <w:ind w:left="2880" w:hanging="1440"/>
        <w:rPr>
          <w:rFonts w:ascii="Calibri" w:hAnsi="Calibri"/>
          <w:sz w:val="18"/>
          <w:szCs w:val="18"/>
        </w:rPr>
      </w:pPr>
      <w:proofErr w:type="spellStart"/>
      <w:r w:rsidRPr="006A12DA">
        <w:rPr>
          <w:rFonts w:ascii="Calibri" w:hAnsi="Calibri"/>
          <w:sz w:val="18"/>
          <w:szCs w:val="18"/>
        </w:rPr>
        <w:t>N</w:t>
      </w:r>
      <w:r w:rsidRPr="006A12DA">
        <w:rPr>
          <w:rFonts w:ascii="Calibri" w:hAnsi="Calibri"/>
          <w:sz w:val="18"/>
          <w:szCs w:val="18"/>
          <w:vertAlign w:val="subscript"/>
        </w:rPr>
        <w:t>P</w:t>
      </w:r>
      <w:proofErr w:type="gramStart"/>
      <w:r w:rsidRPr="006A12DA">
        <w:rPr>
          <w:rFonts w:ascii="Calibri" w:hAnsi="Calibri"/>
          <w:sz w:val="18"/>
          <w:szCs w:val="18"/>
          <w:vertAlign w:val="subscript"/>
        </w:rPr>
        <w:t>,y</w:t>
      </w:r>
      <w:proofErr w:type="spellEnd"/>
      <w:proofErr w:type="gramEnd"/>
      <w:r w:rsidRPr="006A12DA">
        <w:rPr>
          <w:rFonts w:ascii="Calibri" w:hAnsi="Calibri"/>
          <w:sz w:val="18"/>
          <w:szCs w:val="18"/>
          <w:vertAlign w:val="subscript"/>
        </w:rPr>
        <w:t xml:space="preserve">  </w:t>
      </w:r>
      <w:r w:rsidR="006A12DA">
        <w:rPr>
          <w:rFonts w:ascii="Calibri" w:hAnsi="Calibri"/>
          <w:sz w:val="18"/>
          <w:szCs w:val="18"/>
          <w:vertAlign w:val="subscript"/>
        </w:rPr>
        <w:tab/>
      </w:r>
      <w:r w:rsidRPr="006A12DA">
        <w:rPr>
          <w:rFonts w:ascii="Calibri" w:hAnsi="Calibri"/>
          <w:sz w:val="18"/>
          <w:szCs w:val="18"/>
        </w:rPr>
        <w:t xml:space="preserve">Number of project cookstoves of each age group operational in the year y </w:t>
      </w:r>
    </w:p>
    <w:p w14:paraId="2AAD6457" w14:textId="1548E0DF" w:rsidR="00D551BC" w:rsidRPr="006A12DA" w:rsidRDefault="00D551BC" w:rsidP="006A12DA">
      <w:pPr>
        <w:spacing w:line="276" w:lineRule="auto"/>
        <w:ind w:left="2880" w:hanging="1440"/>
        <w:rPr>
          <w:rFonts w:ascii="Calibri" w:hAnsi="Calibri"/>
          <w:sz w:val="18"/>
          <w:szCs w:val="18"/>
        </w:rPr>
      </w:pPr>
      <w:proofErr w:type="spellStart"/>
      <w:r w:rsidRPr="006A12DA">
        <w:rPr>
          <w:rFonts w:ascii="Calibri" w:hAnsi="Calibri"/>
          <w:sz w:val="18"/>
          <w:szCs w:val="18"/>
        </w:rPr>
        <w:t>P</w:t>
      </w:r>
      <w:r w:rsidRPr="006A12DA">
        <w:rPr>
          <w:rFonts w:ascii="Calibri" w:hAnsi="Calibri"/>
          <w:sz w:val="18"/>
          <w:szCs w:val="18"/>
          <w:vertAlign w:val="subscript"/>
        </w:rPr>
        <w:t>y</w:t>
      </w:r>
      <w:proofErr w:type="spellEnd"/>
      <w:r w:rsidRPr="006A12DA">
        <w:rPr>
          <w:rFonts w:ascii="Calibri" w:hAnsi="Calibri"/>
          <w:sz w:val="18"/>
          <w:szCs w:val="18"/>
        </w:rPr>
        <w:t xml:space="preserve">  </w:t>
      </w:r>
      <w:r w:rsidR="006A12DA">
        <w:rPr>
          <w:rFonts w:ascii="Calibri" w:hAnsi="Calibri"/>
          <w:sz w:val="18"/>
          <w:szCs w:val="18"/>
        </w:rPr>
        <w:tab/>
      </w:r>
      <w:r w:rsidRPr="006A12DA">
        <w:rPr>
          <w:rFonts w:ascii="Calibri" w:hAnsi="Calibri"/>
          <w:sz w:val="18"/>
          <w:szCs w:val="18"/>
        </w:rPr>
        <w:t xml:space="preserve">Quantity of firewood that is saved in the year y (tonnes per household in year y) </w:t>
      </w:r>
    </w:p>
    <w:p w14:paraId="68F30754" w14:textId="27E793D8" w:rsidR="00D551BC" w:rsidRPr="006A12DA" w:rsidRDefault="00D551BC" w:rsidP="006A12DA">
      <w:pPr>
        <w:spacing w:line="276" w:lineRule="auto"/>
        <w:ind w:left="2880" w:hanging="1440"/>
        <w:rPr>
          <w:rFonts w:ascii="Calibri" w:hAnsi="Calibri"/>
          <w:sz w:val="18"/>
          <w:szCs w:val="18"/>
        </w:rPr>
      </w:pPr>
      <w:proofErr w:type="spellStart"/>
      <w:r w:rsidRPr="006A12DA">
        <w:rPr>
          <w:rFonts w:ascii="Calibri" w:hAnsi="Calibri"/>
          <w:sz w:val="18"/>
          <w:szCs w:val="18"/>
        </w:rPr>
        <w:t>U</w:t>
      </w:r>
      <w:r w:rsidRPr="006A12DA">
        <w:rPr>
          <w:rFonts w:ascii="Calibri" w:hAnsi="Calibri"/>
          <w:sz w:val="18"/>
          <w:szCs w:val="18"/>
          <w:vertAlign w:val="subscript"/>
        </w:rPr>
        <w:t>P</w:t>
      </w:r>
      <w:proofErr w:type="gramStart"/>
      <w:r w:rsidRPr="006A12DA">
        <w:rPr>
          <w:rFonts w:ascii="Calibri" w:hAnsi="Calibri"/>
          <w:sz w:val="18"/>
          <w:szCs w:val="18"/>
          <w:vertAlign w:val="subscript"/>
        </w:rPr>
        <w:t>,y</w:t>
      </w:r>
      <w:proofErr w:type="spellEnd"/>
      <w:proofErr w:type="gramEnd"/>
      <w:r w:rsidRPr="006A12DA">
        <w:rPr>
          <w:rFonts w:ascii="Calibri" w:hAnsi="Calibri"/>
          <w:sz w:val="18"/>
          <w:szCs w:val="18"/>
          <w:vertAlign w:val="subscript"/>
        </w:rPr>
        <w:t xml:space="preserve">  </w:t>
      </w:r>
      <w:r w:rsidR="006A12DA">
        <w:rPr>
          <w:rFonts w:ascii="Calibri" w:hAnsi="Calibri"/>
          <w:sz w:val="18"/>
          <w:szCs w:val="18"/>
          <w:vertAlign w:val="subscript"/>
        </w:rPr>
        <w:tab/>
      </w:r>
      <w:r w:rsidRPr="006A12DA">
        <w:rPr>
          <w:rFonts w:ascii="Calibri" w:hAnsi="Calibri"/>
          <w:sz w:val="18"/>
          <w:szCs w:val="18"/>
        </w:rPr>
        <w:t xml:space="preserve">Usage rate for project cookstoves in year y, based on adoption rate and drop off rate revealed by usage surveys (fraction) </w:t>
      </w:r>
    </w:p>
    <w:p w14:paraId="4B46266E" w14:textId="7A1F8E39" w:rsidR="00D551BC" w:rsidRPr="006A12DA" w:rsidRDefault="00D551BC" w:rsidP="006A12DA">
      <w:pPr>
        <w:spacing w:line="276" w:lineRule="auto"/>
        <w:ind w:left="2880" w:hanging="1440"/>
        <w:rPr>
          <w:rFonts w:ascii="Calibri" w:hAnsi="Calibri"/>
          <w:sz w:val="18"/>
          <w:szCs w:val="18"/>
        </w:rPr>
      </w:pPr>
      <w:proofErr w:type="spellStart"/>
      <w:proofErr w:type="gramStart"/>
      <w:r w:rsidRPr="006A12DA">
        <w:rPr>
          <w:rFonts w:ascii="Calibri" w:hAnsi="Calibri"/>
          <w:sz w:val="18"/>
          <w:szCs w:val="18"/>
        </w:rPr>
        <w:t>f</w:t>
      </w:r>
      <w:r w:rsidRPr="006A12DA">
        <w:rPr>
          <w:rFonts w:ascii="Calibri" w:hAnsi="Calibri"/>
          <w:sz w:val="18"/>
          <w:szCs w:val="18"/>
          <w:vertAlign w:val="subscript"/>
        </w:rPr>
        <w:t>NRB,</w:t>
      </w:r>
      <w:proofErr w:type="gramEnd"/>
      <w:r w:rsidRPr="006A12DA">
        <w:rPr>
          <w:rFonts w:ascii="Calibri" w:hAnsi="Calibri"/>
          <w:sz w:val="18"/>
          <w:szCs w:val="18"/>
          <w:vertAlign w:val="subscript"/>
        </w:rPr>
        <w:t>b,y</w:t>
      </w:r>
      <w:proofErr w:type="spellEnd"/>
      <w:r w:rsidRPr="006A12DA">
        <w:rPr>
          <w:rFonts w:ascii="Calibri" w:hAnsi="Calibri"/>
          <w:sz w:val="18"/>
          <w:szCs w:val="18"/>
          <w:vertAlign w:val="subscript"/>
        </w:rPr>
        <w:t xml:space="preserve">  </w:t>
      </w:r>
      <w:r w:rsidR="006A12DA">
        <w:rPr>
          <w:rFonts w:ascii="Calibri" w:hAnsi="Calibri"/>
          <w:sz w:val="18"/>
          <w:szCs w:val="18"/>
          <w:vertAlign w:val="subscript"/>
        </w:rPr>
        <w:tab/>
      </w:r>
      <w:r w:rsidRPr="006A12DA">
        <w:rPr>
          <w:rFonts w:ascii="Calibri" w:hAnsi="Calibri"/>
          <w:sz w:val="18"/>
          <w:szCs w:val="18"/>
        </w:rPr>
        <w:t xml:space="preserve">Fraction of biomass, used in year y for baseline scenario, which can be established as  non-renewable. .  </w:t>
      </w:r>
    </w:p>
    <w:p w14:paraId="5D3D267F" w14:textId="7C648F6E" w:rsidR="00D551BC" w:rsidRPr="006A12DA" w:rsidRDefault="00D551BC" w:rsidP="006A12DA">
      <w:pPr>
        <w:spacing w:line="276" w:lineRule="auto"/>
        <w:ind w:left="2880" w:hanging="1440"/>
        <w:rPr>
          <w:rFonts w:ascii="Calibri" w:hAnsi="Calibri"/>
          <w:sz w:val="18"/>
          <w:szCs w:val="18"/>
        </w:rPr>
      </w:pPr>
      <w:r w:rsidRPr="006A12DA">
        <w:rPr>
          <w:rFonts w:ascii="Calibri" w:hAnsi="Calibri"/>
          <w:sz w:val="18"/>
          <w:szCs w:val="18"/>
        </w:rPr>
        <w:t>EF</w:t>
      </w:r>
      <w:r w:rsidRPr="006A12DA">
        <w:rPr>
          <w:rFonts w:ascii="Calibri" w:hAnsi="Calibri"/>
          <w:sz w:val="18"/>
          <w:szCs w:val="18"/>
          <w:vertAlign w:val="subscript"/>
        </w:rPr>
        <w:t>b</w:t>
      </w:r>
      <w:proofErr w:type="gramStart"/>
      <w:r w:rsidRPr="006A12DA">
        <w:rPr>
          <w:rFonts w:ascii="Calibri" w:hAnsi="Calibri"/>
          <w:sz w:val="18"/>
          <w:szCs w:val="18"/>
          <w:vertAlign w:val="subscript"/>
        </w:rPr>
        <w:t>,fuel,CO2</w:t>
      </w:r>
      <w:proofErr w:type="gramEnd"/>
      <w:r w:rsidRPr="006A12DA">
        <w:rPr>
          <w:rFonts w:ascii="Calibri" w:hAnsi="Calibri"/>
          <w:sz w:val="18"/>
          <w:szCs w:val="18"/>
          <w:vertAlign w:val="subscript"/>
        </w:rPr>
        <w:t xml:space="preserve">  </w:t>
      </w:r>
      <w:r w:rsidR="006A12DA">
        <w:rPr>
          <w:rFonts w:ascii="Calibri" w:hAnsi="Calibri"/>
          <w:sz w:val="18"/>
          <w:szCs w:val="18"/>
          <w:vertAlign w:val="subscript"/>
        </w:rPr>
        <w:tab/>
      </w:r>
      <w:r w:rsidRPr="006A12DA">
        <w:rPr>
          <w:rFonts w:ascii="Calibri" w:hAnsi="Calibri"/>
          <w:sz w:val="18"/>
          <w:szCs w:val="18"/>
        </w:rPr>
        <w:t xml:space="preserve">CO2 emission factor of firewood that is substituted or reduced. </w:t>
      </w:r>
    </w:p>
    <w:p w14:paraId="0DFABC7E" w14:textId="38DF6067" w:rsidR="00D551BC" w:rsidRPr="006A12DA" w:rsidRDefault="00D551BC" w:rsidP="006A12DA">
      <w:pPr>
        <w:spacing w:line="276" w:lineRule="auto"/>
        <w:ind w:left="2880" w:hanging="1440"/>
        <w:rPr>
          <w:rFonts w:ascii="Calibri" w:hAnsi="Calibri"/>
          <w:sz w:val="18"/>
          <w:szCs w:val="18"/>
        </w:rPr>
      </w:pPr>
      <w:r w:rsidRPr="006A12DA">
        <w:rPr>
          <w:rFonts w:ascii="Calibri" w:hAnsi="Calibri"/>
          <w:sz w:val="18"/>
          <w:szCs w:val="18"/>
        </w:rPr>
        <w:t>EF</w:t>
      </w:r>
      <w:r w:rsidRPr="006A12DA">
        <w:rPr>
          <w:rFonts w:ascii="Calibri" w:hAnsi="Calibri"/>
          <w:sz w:val="18"/>
          <w:szCs w:val="18"/>
          <w:vertAlign w:val="subscript"/>
        </w:rPr>
        <w:t>b</w:t>
      </w:r>
      <w:proofErr w:type="gramStart"/>
      <w:r w:rsidRPr="006A12DA">
        <w:rPr>
          <w:rFonts w:ascii="Calibri" w:hAnsi="Calibri"/>
          <w:sz w:val="18"/>
          <w:szCs w:val="18"/>
          <w:vertAlign w:val="subscript"/>
        </w:rPr>
        <w:t>,fuel,non</w:t>
      </w:r>
      <w:proofErr w:type="gramEnd"/>
      <w:r w:rsidRPr="006A12DA">
        <w:rPr>
          <w:rFonts w:ascii="Calibri" w:hAnsi="Calibri"/>
          <w:sz w:val="18"/>
          <w:szCs w:val="18"/>
          <w:vertAlign w:val="subscript"/>
        </w:rPr>
        <w:t xml:space="preserve">_CO2  </w:t>
      </w:r>
      <w:r w:rsidR="006A12DA">
        <w:rPr>
          <w:rFonts w:ascii="Calibri" w:hAnsi="Calibri"/>
          <w:sz w:val="18"/>
          <w:szCs w:val="18"/>
          <w:vertAlign w:val="subscript"/>
        </w:rPr>
        <w:tab/>
      </w:r>
      <w:r w:rsidRPr="006A12DA">
        <w:rPr>
          <w:rFonts w:ascii="Calibri" w:hAnsi="Calibri"/>
          <w:sz w:val="18"/>
          <w:szCs w:val="18"/>
        </w:rPr>
        <w:t xml:space="preserve">NonOCO2 emission factor of firewood that is substituted or reduced. </w:t>
      </w:r>
    </w:p>
    <w:p w14:paraId="671DE5E5" w14:textId="6C822968" w:rsidR="00D551BC" w:rsidRPr="006A12DA" w:rsidRDefault="00D551BC" w:rsidP="006A12DA">
      <w:pPr>
        <w:spacing w:line="276" w:lineRule="auto"/>
        <w:ind w:left="2880" w:hanging="1440"/>
        <w:rPr>
          <w:rFonts w:ascii="Calibri" w:hAnsi="Calibri"/>
          <w:sz w:val="18"/>
          <w:szCs w:val="18"/>
        </w:rPr>
      </w:pPr>
      <w:proofErr w:type="spellStart"/>
      <w:r w:rsidRPr="006A12DA">
        <w:rPr>
          <w:rFonts w:ascii="Calibri" w:hAnsi="Calibri"/>
          <w:sz w:val="18"/>
          <w:szCs w:val="18"/>
        </w:rPr>
        <w:t>DF</w:t>
      </w:r>
      <w:r w:rsidRPr="006A12DA">
        <w:rPr>
          <w:rFonts w:ascii="Calibri" w:hAnsi="Calibri"/>
          <w:sz w:val="18"/>
          <w:szCs w:val="18"/>
          <w:vertAlign w:val="subscript"/>
        </w:rPr>
        <w:t>b</w:t>
      </w:r>
      <w:proofErr w:type="gramStart"/>
      <w:r w:rsidRPr="006A12DA">
        <w:rPr>
          <w:rFonts w:ascii="Calibri" w:hAnsi="Calibri"/>
          <w:sz w:val="18"/>
          <w:szCs w:val="18"/>
          <w:vertAlign w:val="subscript"/>
        </w:rPr>
        <w:t>,Stove,y</w:t>
      </w:r>
      <w:proofErr w:type="spellEnd"/>
      <w:proofErr w:type="gramEnd"/>
      <w:r w:rsidRPr="006A12DA">
        <w:rPr>
          <w:rFonts w:ascii="Calibri" w:hAnsi="Calibri"/>
          <w:sz w:val="18"/>
          <w:szCs w:val="18"/>
          <w:vertAlign w:val="subscript"/>
        </w:rPr>
        <w:t xml:space="preserve">   </w:t>
      </w:r>
      <w:r w:rsidR="006A12DA">
        <w:rPr>
          <w:rFonts w:ascii="Calibri" w:hAnsi="Calibri"/>
          <w:sz w:val="18"/>
          <w:szCs w:val="18"/>
          <w:vertAlign w:val="subscript"/>
        </w:rPr>
        <w:tab/>
      </w:r>
      <w:r w:rsidRPr="006A12DA">
        <w:rPr>
          <w:rFonts w:ascii="Calibri" w:hAnsi="Calibri"/>
          <w:sz w:val="18"/>
          <w:szCs w:val="18"/>
        </w:rPr>
        <w:t xml:space="preserve">Usage of baseline cookstove during the year y (fraction) in project scenario </w:t>
      </w:r>
    </w:p>
    <w:p w14:paraId="01095DE8" w14:textId="4180A5D5" w:rsidR="00D551BC" w:rsidRPr="006A12DA" w:rsidRDefault="00D551BC" w:rsidP="006A12DA">
      <w:pPr>
        <w:spacing w:line="276" w:lineRule="auto"/>
        <w:ind w:left="2880" w:hanging="1440"/>
        <w:rPr>
          <w:rFonts w:ascii="Calibri" w:hAnsi="Calibri"/>
          <w:sz w:val="18"/>
          <w:szCs w:val="18"/>
        </w:rPr>
      </w:pPr>
      <w:proofErr w:type="gramStart"/>
      <w:r w:rsidRPr="006A12DA">
        <w:rPr>
          <w:rFonts w:ascii="Calibri" w:hAnsi="Calibri"/>
          <w:sz w:val="18"/>
          <w:szCs w:val="18"/>
        </w:rPr>
        <w:t>x</w:t>
      </w:r>
      <w:proofErr w:type="gramEnd"/>
      <w:r w:rsidRPr="006A12DA">
        <w:rPr>
          <w:rFonts w:ascii="Calibri" w:hAnsi="Calibri"/>
          <w:sz w:val="18"/>
          <w:szCs w:val="18"/>
        </w:rPr>
        <w:t xml:space="preserve">  </w:t>
      </w:r>
      <w:r w:rsidRPr="006A12DA">
        <w:rPr>
          <w:rFonts w:ascii="Calibri" w:hAnsi="Calibri"/>
          <w:sz w:val="18"/>
          <w:szCs w:val="18"/>
        </w:rPr>
        <w:tab/>
        <w:t xml:space="preserve">  y – 1 </w:t>
      </w:r>
    </w:p>
    <w:p w14:paraId="5F644D58" w14:textId="7F66A1E9" w:rsidR="00D551BC" w:rsidRPr="006A12DA" w:rsidRDefault="00D551BC" w:rsidP="006A12DA">
      <w:pPr>
        <w:spacing w:line="276" w:lineRule="auto"/>
        <w:ind w:left="2880" w:hanging="1440"/>
        <w:rPr>
          <w:rFonts w:ascii="Calibri" w:hAnsi="Calibri"/>
          <w:sz w:val="18"/>
          <w:szCs w:val="18"/>
        </w:rPr>
      </w:pPr>
      <w:proofErr w:type="gramStart"/>
      <w:r w:rsidRPr="006A12DA">
        <w:rPr>
          <w:rFonts w:ascii="Calibri" w:hAnsi="Calibri"/>
          <w:sz w:val="18"/>
          <w:szCs w:val="18"/>
        </w:rPr>
        <w:t>y</w:t>
      </w:r>
      <w:proofErr w:type="gramEnd"/>
      <w:r w:rsidRPr="006A12DA">
        <w:rPr>
          <w:rFonts w:ascii="Calibri" w:hAnsi="Calibri"/>
          <w:sz w:val="18"/>
          <w:szCs w:val="18"/>
        </w:rPr>
        <w:t xml:space="preserve">   </w:t>
      </w:r>
      <w:r w:rsidRPr="006A12DA">
        <w:rPr>
          <w:rFonts w:ascii="Calibri" w:hAnsi="Calibri"/>
          <w:sz w:val="18"/>
          <w:szCs w:val="18"/>
        </w:rPr>
        <w:tab/>
        <w:t xml:space="preserve">  Year of the crediting period</w:t>
      </w:r>
    </w:p>
    <w:p w14:paraId="25F80E6D" w14:textId="77777777" w:rsidR="00D551BC" w:rsidRDefault="00D551BC" w:rsidP="00D551BC">
      <w:pPr>
        <w:spacing w:line="360" w:lineRule="auto"/>
        <w:ind w:firstLine="709"/>
        <w:rPr>
          <w:rFonts w:ascii="Calibri" w:hAnsi="Calibri"/>
          <w:sz w:val="20"/>
        </w:rPr>
      </w:pPr>
    </w:p>
    <w:p w14:paraId="384E284A" w14:textId="77777777" w:rsidR="00D551BC" w:rsidRPr="006A12DA" w:rsidRDefault="00D551BC" w:rsidP="00D551BC">
      <w:pPr>
        <w:spacing w:line="360" w:lineRule="auto"/>
        <w:ind w:firstLine="709"/>
        <w:rPr>
          <w:rFonts w:ascii="Calibri" w:hAnsi="Calibri"/>
          <w:sz w:val="20"/>
        </w:rPr>
      </w:pPr>
      <w:proofErr w:type="spellStart"/>
      <w:proofErr w:type="gramStart"/>
      <w:r w:rsidRPr="006A12DA">
        <w:rPr>
          <w:rFonts w:ascii="Calibri" w:hAnsi="Calibri"/>
          <w:sz w:val="20"/>
        </w:rPr>
        <w:t>P</w:t>
      </w:r>
      <w:r w:rsidRPr="006A12DA">
        <w:rPr>
          <w:rFonts w:ascii="Calibri" w:hAnsi="Calibri"/>
          <w:sz w:val="20"/>
          <w:vertAlign w:val="subscript"/>
        </w:rPr>
        <w:t>y</w:t>
      </w:r>
      <w:proofErr w:type="spellEnd"/>
      <w:r w:rsidRPr="006A12DA">
        <w:rPr>
          <w:rFonts w:ascii="Calibri" w:hAnsi="Calibri"/>
          <w:sz w:val="20"/>
        </w:rPr>
        <w:t xml:space="preserve"> ,Quantity</w:t>
      </w:r>
      <w:proofErr w:type="gramEnd"/>
      <w:r w:rsidRPr="006A12DA">
        <w:rPr>
          <w:rFonts w:ascii="Calibri" w:hAnsi="Calibri"/>
          <w:sz w:val="20"/>
        </w:rPr>
        <w:t xml:space="preserve"> of firewood that is saved in the year y, is calculated according to GS Simplified Cookstove Methodology, p. 5, equation (2)</w:t>
      </w:r>
    </w:p>
    <w:p w14:paraId="296C7DAB" w14:textId="77777777" w:rsidR="00D551BC" w:rsidRDefault="00D551BC" w:rsidP="00D551BC"/>
    <w:p w14:paraId="421DDA58" w14:textId="77777777" w:rsidR="00D551BC" w:rsidRDefault="00D551BC" w:rsidP="00D551BC">
      <w:pPr>
        <w:jc w:val="center"/>
      </w:pPr>
      <w:r>
        <w:rPr>
          <w:noProof/>
          <w:lang w:val="pt-BR" w:eastAsia="zh-CN"/>
        </w:rPr>
        <w:lastRenderedPageBreak/>
        <w:drawing>
          <wp:inline distT="0" distB="0" distL="0" distR="0" wp14:anchorId="0E4E37EA" wp14:editId="5CAF3017">
            <wp:extent cx="5098473" cy="158643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73" t="56874" r="29086" b="18985"/>
                    <a:stretch/>
                  </pic:blipFill>
                  <pic:spPr bwMode="auto">
                    <a:xfrm>
                      <a:off x="0" y="0"/>
                      <a:ext cx="5098474" cy="1586435"/>
                    </a:xfrm>
                    <a:prstGeom prst="rect">
                      <a:avLst/>
                    </a:prstGeom>
                    <a:ln>
                      <a:noFill/>
                    </a:ln>
                    <a:extLst>
                      <a:ext uri="{53640926-AAD7-44D8-BBD7-CCE9431645EC}">
                        <a14:shadowObscured xmlns:a14="http://schemas.microsoft.com/office/drawing/2010/main"/>
                      </a:ext>
                    </a:extLst>
                  </pic:spPr>
                </pic:pic>
              </a:graphicData>
            </a:graphic>
          </wp:inline>
        </w:drawing>
      </w:r>
    </w:p>
    <w:p w14:paraId="14F7DD28" w14:textId="77777777" w:rsidR="00D551BC" w:rsidRPr="007C1D64" w:rsidRDefault="00D551BC" w:rsidP="00675CDA">
      <w:pPr>
        <w:rPr>
          <w:rFonts w:ascii="Avenir Book" w:eastAsia="MS Mincho" w:hAnsi="Avenir Book"/>
        </w:rPr>
      </w:pPr>
    </w:p>
    <w:p w14:paraId="28CF72F9" w14:textId="77777777" w:rsidR="008D0658" w:rsidRDefault="008D0658" w:rsidP="00675CDA">
      <w:pPr>
        <w:rPr>
          <w:rFonts w:asciiTheme="minorHAnsi" w:eastAsia="MS Mincho" w:hAnsiTheme="minorHAnsi" w:cstheme="minorHAnsi"/>
          <w:sz w:val="20"/>
        </w:rPr>
      </w:pPr>
    </w:p>
    <w:p w14:paraId="397A811D" w14:textId="77777777" w:rsidR="008D0658" w:rsidRDefault="008D0658" w:rsidP="00675CDA">
      <w:pPr>
        <w:rPr>
          <w:rFonts w:asciiTheme="minorHAnsi" w:eastAsia="MS Mincho" w:hAnsiTheme="minorHAnsi" w:cstheme="minorHAnsi"/>
          <w:sz w:val="20"/>
        </w:rPr>
      </w:pPr>
    </w:p>
    <w:p w14:paraId="64A67377" w14:textId="00D0F814" w:rsidR="00675CDA" w:rsidRPr="00D551BC" w:rsidRDefault="00675CDA" w:rsidP="00675CDA">
      <w:pPr>
        <w:rPr>
          <w:rFonts w:asciiTheme="minorHAnsi" w:hAnsiTheme="minorHAnsi" w:cstheme="minorHAnsi"/>
          <w:b/>
          <w:sz w:val="20"/>
        </w:rPr>
      </w:pPr>
      <w:r w:rsidRPr="00D551BC">
        <w:rPr>
          <w:rFonts w:asciiTheme="minorHAnsi" w:eastAsia="MS Mincho" w:hAnsiTheme="minorHAnsi" w:cstheme="minorHAnsi"/>
          <w:sz w:val="20"/>
        </w:rPr>
        <w:t xml:space="preserve"> </w:t>
      </w:r>
      <w:proofErr w:type="gramStart"/>
      <w:r w:rsidR="00D551BC" w:rsidRPr="00D551BC">
        <w:rPr>
          <w:rFonts w:asciiTheme="minorHAnsi" w:eastAsia="MS Mincho" w:hAnsiTheme="minorHAnsi" w:cstheme="minorHAnsi"/>
          <w:b/>
          <w:sz w:val="20"/>
        </w:rPr>
        <w:t>SDG 7.</w:t>
      </w:r>
      <w:proofErr w:type="gramEnd"/>
      <w:r w:rsidR="00D551BC" w:rsidRPr="00D551BC">
        <w:rPr>
          <w:rFonts w:asciiTheme="minorHAnsi" w:eastAsia="MS Mincho" w:hAnsiTheme="minorHAnsi" w:cstheme="minorHAnsi"/>
          <w:b/>
          <w:sz w:val="20"/>
        </w:rPr>
        <w:t xml:space="preserve"> </w:t>
      </w:r>
      <w:proofErr w:type="gramStart"/>
      <w:r w:rsidR="008D0658">
        <w:rPr>
          <w:rFonts w:asciiTheme="minorHAnsi" w:hAnsiTheme="minorHAnsi" w:cstheme="minorHAnsi"/>
          <w:b/>
          <w:sz w:val="20"/>
        </w:rPr>
        <w:t>Affordable and Clean Energy</w:t>
      </w:r>
      <w:r w:rsidR="00D551BC" w:rsidRPr="00D551BC">
        <w:rPr>
          <w:rFonts w:asciiTheme="minorHAnsi" w:hAnsiTheme="minorHAnsi" w:cstheme="minorHAnsi"/>
          <w:b/>
          <w:sz w:val="20"/>
        </w:rPr>
        <w:t>.</w:t>
      </w:r>
      <w:proofErr w:type="gramEnd"/>
    </w:p>
    <w:p w14:paraId="6B16C735" w14:textId="77777777" w:rsidR="00D551BC" w:rsidRPr="00D551BC" w:rsidRDefault="00D551BC" w:rsidP="00675CDA">
      <w:pPr>
        <w:rPr>
          <w:rFonts w:asciiTheme="minorHAnsi" w:hAnsiTheme="minorHAnsi" w:cstheme="minorHAnsi"/>
          <w:sz w:val="20"/>
        </w:rPr>
      </w:pPr>
    </w:p>
    <w:p w14:paraId="50189EEE" w14:textId="77777777" w:rsidR="00AA48B3" w:rsidRDefault="00AA48B3" w:rsidP="00675CDA">
      <w:pPr>
        <w:rPr>
          <w:rFonts w:asciiTheme="minorHAnsi" w:hAnsiTheme="minorHAnsi" w:cstheme="minorHAnsi"/>
          <w:sz w:val="20"/>
        </w:rPr>
      </w:pPr>
      <w:r>
        <w:rPr>
          <w:rFonts w:asciiTheme="minorHAnsi" w:hAnsiTheme="minorHAnsi" w:cstheme="minorHAnsi"/>
          <w:sz w:val="20"/>
        </w:rPr>
        <w:t xml:space="preserve">To calculate the impact on energy efficiency, the project applies </w:t>
      </w:r>
      <w:proofErr w:type="gramStart"/>
      <w:r>
        <w:rPr>
          <w:rFonts w:asciiTheme="minorHAnsi" w:hAnsiTheme="minorHAnsi" w:cstheme="minorHAnsi"/>
          <w:sz w:val="20"/>
        </w:rPr>
        <w:t>a default</w:t>
      </w:r>
      <w:proofErr w:type="gramEnd"/>
      <w:r>
        <w:rPr>
          <w:rFonts w:asciiTheme="minorHAnsi" w:hAnsiTheme="minorHAnsi" w:cstheme="minorHAnsi"/>
          <w:sz w:val="20"/>
        </w:rPr>
        <w:t xml:space="preserve"> baseline efficiency and an independently-tested project efficiency.</w:t>
      </w:r>
    </w:p>
    <w:p w14:paraId="20788716" w14:textId="77777777" w:rsidR="00AA48B3" w:rsidRDefault="00AA48B3" w:rsidP="00675CDA">
      <w:pPr>
        <w:rPr>
          <w:rFonts w:asciiTheme="minorHAnsi" w:hAnsiTheme="minorHAnsi" w:cstheme="minorHAnsi"/>
          <w:sz w:val="20"/>
        </w:rPr>
      </w:pPr>
    </w:p>
    <w:p w14:paraId="79B2F368" w14:textId="7691FC52" w:rsidR="00D551BC" w:rsidRDefault="006A12DA" w:rsidP="00675CDA">
      <w:pPr>
        <w:rPr>
          <w:rFonts w:ascii="Avenir Book" w:hAnsi="Avenir Book" w:cs="Arial"/>
        </w:rPr>
      </w:pPr>
      <w:r>
        <w:rPr>
          <w:rFonts w:asciiTheme="minorHAnsi" w:hAnsiTheme="minorHAnsi" w:cstheme="minorHAnsi"/>
          <w:sz w:val="20"/>
        </w:rPr>
        <w:t xml:space="preserve">The baseline stove is the traditional, rudimentary stove used throughout rural Bahia, which consists of fire built on the ground with loose rocks or </w:t>
      </w:r>
      <w:r w:rsidR="000A1E46">
        <w:rPr>
          <w:rFonts w:asciiTheme="minorHAnsi" w:hAnsiTheme="minorHAnsi" w:cstheme="minorHAnsi"/>
          <w:sz w:val="20"/>
        </w:rPr>
        <w:t xml:space="preserve">local </w:t>
      </w:r>
      <w:r>
        <w:rPr>
          <w:rFonts w:asciiTheme="minorHAnsi" w:hAnsiTheme="minorHAnsi" w:cstheme="minorHAnsi"/>
          <w:sz w:val="20"/>
        </w:rPr>
        <w:t>bricks serving as support for the pot.  These cooking fires are not equipped with a chimney</w:t>
      </w:r>
      <w:proofErr w:type="gramStart"/>
      <w:r>
        <w:rPr>
          <w:rFonts w:asciiTheme="minorHAnsi" w:hAnsiTheme="minorHAnsi" w:cstheme="minorHAnsi"/>
          <w:sz w:val="20"/>
        </w:rPr>
        <w:t>,  fuel</w:t>
      </w:r>
      <w:proofErr w:type="gramEnd"/>
      <w:r>
        <w:rPr>
          <w:rFonts w:asciiTheme="minorHAnsi" w:hAnsiTheme="minorHAnsi" w:cstheme="minorHAnsi"/>
          <w:sz w:val="20"/>
        </w:rPr>
        <w:t xml:space="preserve"> shelf, combustion chamber, insulation or any other improvements. </w:t>
      </w:r>
      <w:r w:rsidR="00D551BC" w:rsidRPr="00D551BC">
        <w:rPr>
          <w:rFonts w:asciiTheme="minorHAnsi" w:hAnsiTheme="minorHAnsi" w:cstheme="minorHAnsi"/>
          <w:sz w:val="20"/>
        </w:rPr>
        <w:t>For the baseline energy efficiency, the value used is the default contained in the GS Simplified Cookstove Methodology, p. 5, which states:</w:t>
      </w:r>
    </w:p>
    <w:p w14:paraId="2BB81A64" w14:textId="77777777" w:rsidR="008D0658" w:rsidRDefault="008D0658" w:rsidP="00D551BC">
      <w:pPr>
        <w:pStyle w:val="BodyText5"/>
        <w:shd w:val="clear" w:color="auto" w:fill="auto"/>
        <w:spacing w:before="0" w:after="350"/>
        <w:ind w:left="1440" w:right="1629" w:firstLine="0"/>
        <w:rPr>
          <w:rStyle w:val="Bodytext0"/>
          <w:rFonts w:asciiTheme="minorHAnsi" w:hAnsiTheme="minorHAnsi" w:cstheme="minorHAnsi"/>
          <w:i/>
          <w:color w:val="000000"/>
          <w:sz w:val="20"/>
          <w:szCs w:val="20"/>
        </w:rPr>
      </w:pPr>
    </w:p>
    <w:p w14:paraId="45B0D5D4" w14:textId="4C480B33" w:rsidR="00D551BC" w:rsidRDefault="00D551BC" w:rsidP="00D551BC">
      <w:pPr>
        <w:pStyle w:val="BodyText5"/>
        <w:shd w:val="clear" w:color="auto" w:fill="auto"/>
        <w:spacing w:before="0" w:after="350"/>
        <w:ind w:left="1440" w:right="1629" w:firstLine="0"/>
        <w:rPr>
          <w:rStyle w:val="Bodytext0"/>
          <w:rFonts w:asciiTheme="minorHAnsi" w:hAnsiTheme="minorHAnsi" w:cstheme="minorHAnsi"/>
          <w:i/>
          <w:color w:val="000000"/>
          <w:sz w:val="20"/>
          <w:szCs w:val="20"/>
        </w:rPr>
      </w:pPr>
      <w:r w:rsidRPr="00D551BC">
        <w:rPr>
          <w:rStyle w:val="Bodytext0"/>
          <w:rFonts w:asciiTheme="minorHAnsi" w:hAnsiTheme="minorHAnsi" w:cstheme="minorHAnsi"/>
          <w:i/>
          <w:color w:val="000000"/>
          <w:sz w:val="20"/>
          <w:szCs w:val="20"/>
        </w:rPr>
        <w:t>A default value of 10% shall be used if the replaced cookstove is a three stone fire, or a conventional device without a grate or a chimney i.e. with no improved combustion air supply or flue gas ventilation.</w:t>
      </w:r>
    </w:p>
    <w:p w14:paraId="6130C78D" w14:textId="04320FA0" w:rsidR="00D551BC" w:rsidRDefault="00974E55" w:rsidP="008D0658">
      <w:pPr>
        <w:pStyle w:val="BodyText5"/>
        <w:shd w:val="clear" w:color="auto" w:fill="auto"/>
        <w:spacing w:before="0" w:after="350"/>
        <w:ind w:left="1440" w:right="1629" w:firstLine="0"/>
        <w:jc w:val="center"/>
        <w:rPr>
          <w:rFonts w:ascii="Avenir Book" w:eastAsia="MS Mincho" w:hAnsi="Avenir Book"/>
        </w:rPr>
      </w:pPr>
      <w:r>
        <w:rPr>
          <w:noProof/>
          <w:lang w:val="pt-BR" w:eastAsia="zh-CN"/>
        </w:rPr>
        <w:lastRenderedPageBreak/>
        <mc:AlternateContent>
          <mc:Choice Requires="wps">
            <w:drawing>
              <wp:anchor distT="0" distB="0" distL="114300" distR="114300" simplePos="0" relativeHeight="251656190" behindDoc="0" locked="0" layoutInCell="1" allowOverlap="1" wp14:anchorId="37C9D3FA" wp14:editId="47D4D4EC">
                <wp:simplePos x="0" y="0"/>
                <wp:positionH relativeFrom="column">
                  <wp:posOffset>1008291</wp:posOffset>
                </wp:positionH>
                <wp:positionV relativeFrom="paragraph">
                  <wp:posOffset>8020685</wp:posOffset>
                </wp:positionV>
                <wp:extent cx="4012019" cy="342191"/>
                <wp:effectExtent l="0" t="0" r="7620" b="1270"/>
                <wp:wrapNone/>
                <wp:docPr id="697" name="Text Box 697"/>
                <wp:cNvGraphicFramePr/>
                <a:graphic xmlns:a="http://schemas.openxmlformats.org/drawingml/2006/main">
                  <a:graphicData uri="http://schemas.microsoft.com/office/word/2010/wordprocessingShape">
                    <wps:wsp>
                      <wps:cNvSpPr txBox="1"/>
                      <wps:spPr>
                        <a:xfrm>
                          <a:off x="0" y="0"/>
                          <a:ext cx="4012019" cy="342191"/>
                        </a:xfrm>
                        <a:prstGeom prst="rect">
                          <a:avLst/>
                        </a:prstGeom>
                        <a:solidFill>
                          <a:prstClr val="white"/>
                        </a:solidFill>
                        <a:ln>
                          <a:noFill/>
                        </a:ln>
                        <a:effectLst/>
                      </wps:spPr>
                      <wps:txbx>
                        <w:txbxContent>
                          <w:p w14:paraId="5A57D960" w14:textId="0C28EE5C" w:rsidR="00924ADF" w:rsidRPr="00974E55" w:rsidRDefault="00924ADF" w:rsidP="00974E55">
                            <w:pPr>
                              <w:pStyle w:val="Caption"/>
                              <w:rPr>
                                <w:rFonts w:asciiTheme="minorHAnsi" w:eastAsia="MS Mincho" w:hAnsiTheme="minorHAnsi" w:cstheme="minorHAnsi"/>
                                <w:noProof/>
                              </w:rPr>
                            </w:pPr>
                            <w:r w:rsidRPr="00974E55">
                              <w:rPr>
                                <w:rFonts w:asciiTheme="minorHAnsi" w:hAnsiTheme="minorHAnsi" w:cstheme="minorHAnsi"/>
                              </w:rPr>
                              <w:t>Typical Stoves in the Project Region - Baseline Three-Stone Fire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7" o:spid="_x0000_s1056" type="#_x0000_t202" style="position:absolute;left:0;text-align:left;margin-left:79.4pt;margin-top:631.55pt;width:315.9pt;height:26.9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odOQIAAHkEAAAOAAAAZHJzL2Uyb0RvYy54bWysVFFv2yAQfp+0/4B4X5xkVddY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" stroked="f">
                <v:textbox inset="0,0,0,0">
                  <w:txbxContent>
                    <w:p w14:paraId="5A57D960" w14:textId="0C28EE5C" w:rsidR="00924ADF" w:rsidRPr="00974E55" w:rsidRDefault="00924ADF" w:rsidP="00974E55">
                      <w:pPr>
                        <w:pStyle w:val="Caption"/>
                        <w:rPr>
                          <w:rFonts w:asciiTheme="minorHAnsi" w:eastAsia="MS Mincho" w:hAnsiTheme="minorHAnsi" w:cstheme="minorHAnsi"/>
                          <w:noProof/>
                        </w:rPr>
                      </w:pPr>
                      <w:r w:rsidRPr="00974E55">
                        <w:rPr>
                          <w:rFonts w:asciiTheme="minorHAnsi" w:hAnsiTheme="minorHAnsi" w:cstheme="minorHAnsi"/>
                        </w:rPr>
                        <w:t>Typical Stoves in the Project Region - Baseline Three-Stone Fire</w:t>
                      </w:r>
                    </w:p>
                  </w:txbxContent>
                </v:textbox>
              </v:shape>
            </w:pict>
          </mc:Fallback>
        </mc:AlternateContent>
      </w:r>
      <w:r w:rsidR="000A1E46" w:rsidRPr="00974E55">
        <w:rPr>
          <w:rFonts w:asciiTheme="minorHAnsi" w:eastAsia="MS Mincho" w:hAnsiTheme="minorHAnsi" w:cstheme="minorHAnsi"/>
          <w:noProof/>
          <w:sz w:val="20"/>
          <w:lang w:val="pt-BR" w:eastAsia="zh-CN"/>
        </w:rPr>
        <mc:AlternateContent>
          <mc:Choice Requires="wpg">
            <w:drawing>
              <wp:anchor distT="0" distB="0" distL="114300" distR="114300" simplePos="0" relativeHeight="251717632" behindDoc="0" locked="0" layoutInCell="1" allowOverlap="1" wp14:anchorId="3E428CED" wp14:editId="3DA8F39A">
                <wp:simplePos x="0" y="0"/>
                <wp:positionH relativeFrom="column">
                  <wp:posOffset>95073</wp:posOffset>
                </wp:positionH>
                <wp:positionV relativeFrom="paragraph">
                  <wp:posOffset>-2850</wp:posOffset>
                </wp:positionV>
                <wp:extent cx="5670697" cy="7719237"/>
                <wp:effectExtent l="19050" t="19050" r="25400" b="15240"/>
                <wp:wrapTopAndBottom/>
                <wp:docPr id="696" name="Group 696"/>
                <wp:cNvGraphicFramePr/>
                <a:graphic xmlns:a="http://schemas.openxmlformats.org/drawingml/2006/main">
                  <a:graphicData uri="http://schemas.microsoft.com/office/word/2010/wordprocessingGroup">
                    <wpg:wgp>
                      <wpg:cNvGrpSpPr/>
                      <wpg:grpSpPr>
                        <a:xfrm>
                          <a:off x="0" y="0"/>
                          <a:ext cx="5670697" cy="7719237"/>
                          <a:chOff x="0" y="0"/>
                          <a:chExt cx="5670697" cy="7719237"/>
                        </a:xfrm>
                      </wpg:grpSpPr>
                      <pic:pic xmlns:pic="http://schemas.openxmlformats.org/drawingml/2006/picture">
                        <pic:nvPicPr>
                          <pic:cNvPr id="694" name="Picture 694" descr="C:\Users\Santa Barbara 2\Desktop\DATABASE FOGOES\Conjunto e Santo Amaro\Fulcrum\Fulcrum_Export_16fev2017_167entries_complete\b8b9ea8c-ab9c-4470-9b1f-fc1a981ea239.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055088" y="14177"/>
                            <a:ext cx="2615609" cy="3402418"/>
                          </a:xfrm>
                          <a:prstGeom prst="rect">
                            <a:avLst/>
                          </a:prstGeom>
                          <a:noFill/>
                          <a:ln w="25400">
                            <a:solidFill>
                              <a:schemeClr val="tx1"/>
                            </a:solidFill>
                          </a:ln>
                        </pic:spPr>
                      </pic:pic>
                      <pic:pic xmlns:pic="http://schemas.openxmlformats.org/drawingml/2006/picture">
                        <pic:nvPicPr>
                          <pic:cNvPr id="693" name="Picture 693" descr="C:\Users\Santa Barbara 2\Desktop\DATABASE FOGOES\Conjunto e Santo Amaro\Fulcrum\Fulcrum_Export_16fev2017_167entries_complete\12853298-2c47-49ac-a0d2-e470c17e41bf.jpg"/>
                          <pic:cNvPicPr>
                            <a:picLocks noChangeAspect="1"/>
                          </pic:cNvPicPr>
                        </pic:nvPicPr>
                        <pic:blipFill rotWithShape="1">
                          <a:blip r:embed="rId43">
                            <a:extLst>
                              <a:ext uri="{28A0092B-C50C-407E-A947-70E740481C1C}">
                                <a14:useLocalDpi xmlns:a14="http://schemas.microsoft.com/office/drawing/2010/main" val="0"/>
                              </a:ext>
                            </a:extLst>
                          </a:blip>
                          <a:srcRect l="16081" b="24511"/>
                          <a:stretch/>
                        </pic:blipFill>
                        <pic:spPr bwMode="auto">
                          <a:xfrm>
                            <a:off x="0" y="0"/>
                            <a:ext cx="2842437" cy="3402418"/>
                          </a:xfrm>
                          <a:prstGeom prst="rect">
                            <a:avLst/>
                          </a:prstGeom>
                          <a:noFill/>
                          <a:ln w="254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95" name="Picture 695" descr="C:\Users\Santa Barbara 2\Desktop\DATABASE FOGOES\Conjunto e Santo Amaro\Fulcrum\Fulcrum_Export_16fev2017_167entries_complete\d48693fa-7d7f-4d1c-8913-7bff75d37478.jpg"/>
                          <pic:cNvPicPr>
                            <a:picLocks noChangeAspect="1"/>
                          </pic:cNvPicPr>
                        </pic:nvPicPr>
                        <pic:blipFill rotWithShape="1">
                          <a:blip r:embed="rId44">
                            <a:extLst>
                              <a:ext uri="{28A0092B-C50C-407E-A947-70E740481C1C}">
                                <a14:useLocalDpi xmlns:a14="http://schemas.microsoft.com/office/drawing/2010/main" val="0"/>
                              </a:ext>
                            </a:extLst>
                          </a:blip>
                          <a:srcRect t="6978" r="1643" b="12698"/>
                          <a:stretch/>
                        </pic:blipFill>
                        <pic:spPr bwMode="auto">
                          <a:xfrm>
                            <a:off x="1027814" y="3565451"/>
                            <a:ext cx="3820632" cy="4153786"/>
                          </a:xfrm>
                          <a:prstGeom prst="rect">
                            <a:avLst/>
                          </a:prstGeom>
                          <a:noFill/>
                          <a:ln w="25400">
                            <a:solidFill>
                              <a:schemeClr val="tx1"/>
                            </a:solidFill>
                          </a:ln>
                          <a:extLst>
                            <a:ext uri="{53640926-AAD7-44D8-BBD7-CCE9431645EC}">
                              <a14:shadowObscured xmlns:a14="http://schemas.microsoft.com/office/drawing/2010/main"/>
                            </a:ext>
                          </a:extLst>
                        </pic:spPr>
                      </pic:pic>
                    </wpg:wgp>
                  </a:graphicData>
                </a:graphic>
              </wp:anchor>
            </w:drawing>
          </mc:Choice>
          <mc:Fallback>
            <w:pict>
              <v:group id="Group 696" o:spid="_x0000_s1026" style="position:absolute;margin-left:7.5pt;margin-top:-.2pt;width:446.5pt;height:607.8pt;z-index:251717632" coordsize="56706,77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">
                <v:shape id="Picture 694" o:spid="_x0000_s1027" type="#_x0000_t75" style="position:absolute;left:30550;top:141;width:26156;height:34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pQIHEAAAA3AAAAA8AAABkcnMvZG93bnJldi54bWxEj0FrwkAUhO8F/8PyCr0U3WiLpKmrSFDo&#10;1Rg8P7OvSTD7NuyuSfrv3UKhx2FmvmE2u8l0YiDnW8sKlosEBHFldcu1gvJ8nKcgfEDW2FkmBT/k&#10;YbedPW0w03bkEw1FqEWEsM9QQRNCn0npq4YM+oXtiaP3bZ3BEKWrpXY4Rrjp5CpJ1tJgy3GhwZ7y&#10;hqpbcTcK+v29zE+H5YHequKStu463l6dUi/P0/4TRKAp/If/2l9awfrjHX7PxCMgt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pQIHEAAAA3AAAAA8AAAAAAAAAAAAAAAAA&#10;nwIAAGRycy9kb3ducmV2LnhtbFBLBQYAAAAABAAEAPcAAACQAwAAAAA=&#10;" stroked="t" strokecolor="black [3213]" strokeweight="2pt">
                  <v:imagedata r:id="rId47" o:title="b8b9ea8c-ab9c-4470-9b1f-fc1a981ea239"/>
                  <v:path arrowok="t"/>
                </v:shape>
                <v:shape id="Picture 693" o:spid="_x0000_s1028" type="#_x0000_t75" style="position:absolute;width:28424;height:34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7L7EAAAA3AAAAA8AAABkcnMvZG93bnJldi54bWxEj0FrAjEUhO+C/yE8oTfNtoLoanZRoa30&#10;IHT14u1185pdunlZNqnGf98UCj0OM/MNsymj7cSVBt86VvA4y0AQ1063bBScT8/TJQgfkDV2jknB&#10;nTyUxXi0wVy7G7/TtQpGJAj7HBU0IfS5lL5uyKKfuZ44eZ9usBiSHIzUA94S3HbyKcsW0mLLaaHB&#10;nvYN1V/Vt1XwIU0td/MXczna7Rt7F6vVa1TqYRK3axCBYvgP/7UPWsFiNYffM+kIy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g7L7EAAAA3AAAAA8AAAAAAAAAAAAAAAAA&#10;nwIAAGRycy9kb3ducmV2LnhtbFBLBQYAAAAABAAEAPcAAACQAwAAAAA=&#10;" stroked="t" strokecolor="black [3213]" strokeweight="2pt">
                  <v:imagedata r:id="rId48" o:title="12853298-2c47-49ac-a0d2-e470c17e41bf" cropbottom="16064f" cropleft="10539f"/>
                  <v:path arrowok="t"/>
                </v:shape>
                <v:shape id="Picture 695" o:spid="_x0000_s1029" type="#_x0000_t75" style="position:absolute;left:10278;top:35654;width:38206;height:41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Z9k3HAAAA3AAAAA8AAABkcnMvZG93bnJldi54bWxEj81uwjAQhO+VeAdrkXqpwKFSaUhjEFRQ&#10;OHBp4AGWePNT4nUUuxD69DVSpR5HM/ONJl30phEX6lxtWcFkHIEgzq2uuVRwPGxGMQjnkTU2lknB&#10;jRws5oOHFBNtr/xJl8yXIkDYJaig8r5NpHR5RQbd2LbEwStsZ9AH2ZVSd3gNcNPI5yiaSoM1h4UK&#10;W3qvKD9n30ZBveu3x5+nVfxVvMqPvd7eTmuZKfU47JdvIDz1/j/8195pBdPZC9zPhCM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Z9k3HAAAA3AAAAA8AAAAAAAAAAAAA&#10;AAAAnwIAAGRycy9kb3ducmV2LnhtbFBLBQYAAAAABAAEAPcAAACTAwAAAAA=&#10;" stroked="t" strokecolor="black [3213]" strokeweight="2pt">
                  <v:imagedata r:id="rId49" o:title="d48693fa-7d7f-4d1c-8913-7bff75d37478" croptop="4573f" cropbottom="8322f" cropright="1077f"/>
                  <v:path arrowok="t"/>
                </v:shape>
                <w10:wrap type="topAndBottom"/>
              </v:group>
            </w:pict>
          </mc:Fallback>
        </mc:AlternateContent>
      </w:r>
    </w:p>
    <w:p w14:paraId="69972633" w14:textId="77777777" w:rsidR="00974E55" w:rsidRDefault="00974E55" w:rsidP="00974E55">
      <w:pPr>
        <w:jc w:val="left"/>
        <w:rPr>
          <w:rFonts w:ascii="Avenir Book" w:eastAsia="MS Mincho" w:hAnsi="Avenir Book"/>
          <w:lang w:val="en-US"/>
        </w:rPr>
      </w:pPr>
    </w:p>
    <w:p w14:paraId="0852A683" w14:textId="77777777" w:rsidR="00DF3E6A" w:rsidRDefault="00DF3E6A" w:rsidP="00974E55">
      <w:pPr>
        <w:pStyle w:val="BodyText5"/>
        <w:shd w:val="clear" w:color="auto" w:fill="auto"/>
        <w:spacing w:before="0" w:after="240"/>
        <w:ind w:left="1440" w:right="1899" w:firstLine="0"/>
        <w:jc w:val="both"/>
        <w:rPr>
          <w:rStyle w:val="Bodytext0"/>
          <w:i/>
          <w:color w:val="000000"/>
        </w:rPr>
      </w:pPr>
    </w:p>
    <w:p w14:paraId="2B8AE194" w14:textId="4A752C15" w:rsidR="00DF3E6A" w:rsidRPr="00DF3E6A" w:rsidRDefault="00DF3E6A" w:rsidP="00DF3E6A">
      <w:pPr>
        <w:pStyle w:val="BodyText5"/>
        <w:shd w:val="clear" w:color="auto" w:fill="auto"/>
        <w:spacing w:before="0" w:after="240"/>
        <w:ind w:right="1899" w:firstLine="0"/>
        <w:rPr>
          <w:rStyle w:val="Bodytext0"/>
          <w:color w:val="000000"/>
        </w:rPr>
      </w:pPr>
      <w:r w:rsidRPr="00974E55">
        <w:rPr>
          <w:rFonts w:asciiTheme="minorHAnsi" w:eastAsia="MS Mincho" w:hAnsiTheme="minorHAnsi" w:cstheme="minorHAnsi"/>
          <w:sz w:val="20"/>
        </w:rPr>
        <w:t>The project efficiency is determined per GS Simplified Cookstove Methodology, p. 7</w:t>
      </w:r>
    </w:p>
    <w:p w14:paraId="61CB26C9" w14:textId="77777777" w:rsidR="00974E55" w:rsidRPr="00974E55" w:rsidRDefault="00974E55" w:rsidP="00974E55">
      <w:pPr>
        <w:pStyle w:val="BodyText5"/>
        <w:shd w:val="clear" w:color="auto" w:fill="auto"/>
        <w:spacing w:before="0" w:after="240"/>
        <w:ind w:left="1440" w:right="1899" w:firstLine="0"/>
        <w:jc w:val="both"/>
        <w:rPr>
          <w:i/>
        </w:rPr>
      </w:pPr>
      <w:r w:rsidRPr="00974E55">
        <w:rPr>
          <w:rStyle w:val="Bodytext0"/>
          <w:i/>
          <w:color w:val="000000"/>
        </w:rPr>
        <w:lastRenderedPageBreak/>
        <w:t>The efficiency of the project cookstove needs to be determined by an independent expert or entity, in the field or laboratory, following the Water Boling Test protocol (available at &lt;</w:t>
      </w:r>
      <w:hyperlink r:id="rId50" w:history="1">
        <w:r w:rsidRPr="00974E55">
          <w:rPr>
            <w:rStyle w:val="Bodytext0"/>
            <w:i/>
            <w:color w:val="000000"/>
          </w:rPr>
          <w:t>http://www.pciaonline.org/node/1048</w:t>
        </w:r>
      </w:hyperlink>
      <w:r w:rsidRPr="00974E55">
        <w:rPr>
          <w:rStyle w:val="Bodytext0"/>
          <w:i/>
          <w:color w:val="000000"/>
        </w:rPr>
        <w:t>&gt;). To determine the project cookstove efficiency, three sample runs shall be carried out on at least three randomly selected project cookstoves. The average of the nine results shall be taken as the efficiency for the project cookstove (n</w:t>
      </w:r>
      <w:r w:rsidRPr="00974E55">
        <w:rPr>
          <w:rStyle w:val="Bodytext0"/>
          <w:i/>
          <w:color w:val="000000"/>
          <w:vertAlign w:val="subscript"/>
        </w:rPr>
        <w:t>p</w:t>
      </w:r>
      <w:r w:rsidRPr="00974E55">
        <w:rPr>
          <w:rStyle w:val="Bodytext0"/>
          <w:i/>
          <w:color w:val="000000"/>
        </w:rPr>
        <w:t>).</w:t>
      </w:r>
    </w:p>
    <w:p w14:paraId="27E1D8C2" w14:textId="77777777" w:rsidR="00974E55" w:rsidRDefault="00974E55" w:rsidP="000A1E46">
      <w:pPr>
        <w:jc w:val="center"/>
        <w:rPr>
          <w:rFonts w:ascii="Avenir Book" w:eastAsia="MS Mincho" w:hAnsi="Avenir Book"/>
          <w:lang w:val="en-US"/>
        </w:rPr>
      </w:pPr>
    </w:p>
    <w:p w14:paraId="3BDCD840" w14:textId="753D8FB1" w:rsidR="000A1E46" w:rsidRDefault="00BA4AB0" w:rsidP="00326D65">
      <w:pPr>
        <w:ind w:firstLine="709"/>
        <w:jc w:val="left"/>
        <w:rPr>
          <w:rFonts w:asciiTheme="minorHAnsi" w:eastAsia="MS Mincho" w:hAnsiTheme="minorHAnsi" w:cstheme="minorHAnsi"/>
          <w:sz w:val="20"/>
          <w:lang w:val="en-US"/>
        </w:rPr>
      </w:pPr>
      <w:r>
        <w:rPr>
          <w:rFonts w:asciiTheme="minorHAnsi" w:eastAsia="MS Mincho" w:hAnsiTheme="minorHAnsi" w:cstheme="minorHAnsi"/>
          <w:sz w:val="20"/>
          <w:lang w:val="en-US"/>
        </w:rPr>
        <w:t>The WBT report is included in Annex 3.</w:t>
      </w:r>
    </w:p>
    <w:p w14:paraId="38A3F297" w14:textId="77777777" w:rsidR="00326D65" w:rsidRDefault="00326D65" w:rsidP="000A1E46">
      <w:pPr>
        <w:jc w:val="left"/>
        <w:rPr>
          <w:rFonts w:asciiTheme="minorHAnsi" w:eastAsia="MS Mincho" w:hAnsiTheme="minorHAnsi" w:cstheme="minorHAnsi"/>
          <w:sz w:val="20"/>
          <w:lang w:val="en-US"/>
        </w:rPr>
      </w:pPr>
    </w:p>
    <w:p w14:paraId="4E628EB1" w14:textId="51295165" w:rsidR="000D7B02" w:rsidRDefault="00746404" w:rsidP="000A1E46">
      <w:pPr>
        <w:jc w:val="left"/>
        <w:rPr>
          <w:rFonts w:asciiTheme="minorHAnsi" w:eastAsia="MS Mincho" w:hAnsiTheme="minorHAnsi" w:cstheme="minorHAnsi"/>
          <w:b/>
          <w:sz w:val="20"/>
          <w:lang w:val="en-US"/>
        </w:rPr>
      </w:pPr>
      <w:proofErr w:type="gramStart"/>
      <w:r w:rsidRPr="000D7B02">
        <w:rPr>
          <w:rFonts w:asciiTheme="minorHAnsi" w:eastAsia="MS Mincho" w:hAnsiTheme="minorHAnsi" w:cstheme="minorHAnsi"/>
          <w:b/>
          <w:sz w:val="20"/>
          <w:lang w:val="en-US"/>
        </w:rPr>
        <w:t>SDG 1.</w:t>
      </w:r>
      <w:proofErr w:type="gramEnd"/>
      <w:r w:rsidRPr="000D7B02">
        <w:rPr>
          <w:rFonts w:asciiTheme="minorHAnsi" w:eastAsia="MS Mincho" w:hAnsiTheme="minorHAnsi" w:cstheme="minorHAnsi"/>
          <w:b/>
          <w:sz w:val="20"/>
          <w:lang w:val="en-US"/>
        </w:rPr>
        <w:t xml:space="preserve"> </w:t>
      </w:r>
      <w:r w:rsidR="000D7B02">
        <w:rPr>
          <w:rFonts w:asciiTheme="minorHAnsi" w:eastAsia="MS Mincho" w:hAnsiTheme="minorHAnsi" w:cstheme="minorHAnsi"/>
          <w:b/>
          <w:sz w:val="20"/>
          <w:lang w:val="en-US"/>
        </w:rPr>
        <w:t>No Poverty</w:t>
      </w:r>
    </w:p>
    <w:p w14:paraId="39247AEA" w14:textId="77777777" w:rsidR="000D7B02" w:rsidRPr="000D7B02" w:rsidRDefault="000D7B02" w:rsidP="000A1E46">
      <w:pPr>
        <w:jc w:val="left"/>
        <w:rPr>
          <w:rFonts w:asciiTheme="minorHAnsi" w:eastAsia="MS Mincho" w:hAnsiTheme="minorHAnsi" w:cstheme="minorHAnsi"/>
          <w:b/>
          <w:sz w:val="20"/>
          <w:lang w:val="en-US"/>
        </w:rPr>
      </w:pPr>
    </w:p>
    <w:p w14:paraId="48959FC0" w14:textId="0F8E24A6" w:rsidR="000D7B02" w:rsidRDefault="00746404" w:rsidP="000A1E46">
      <w:pPr>
        <w:jc w:val="left"/>
        <w:rPr>
          <w:rFonts w:asciiTheme="minorHAnsi" w:eastAsia="MS Mincho" w:hAnsiTheme="minorHAnsi" w:cstheme="minorHAnsi"/>
          <w:sz w:val="20"/>
          <w:lang w:val="en-US"/>
        </w:rPr>
      </w:pPr>
      <w:r>
        <w:rPr>
          <w:rFonts w:asciiTheme="minorHAnsi" w:eastAsia="MS Mincho" w:hAnsiTheme="minorHAnsi" w:cstheme="minorHAnsi"/>
          <w:sz w:val="20"/>
          <w:lang w:val="en-US"/>
        </w:rPr>
        <w:t>Impact assessment on SDG</w:t>
      </w:r>
      <w:r w:rsidR="000D7B02">
        <w:rPr>
          <w:rFonts w:asciiTheme="minorHAnsi" w:eastAsia="MS Mincho" w:hAnsiTheme="minorHAnsi" w:cstheme="minorHAnsi"/>
          <w:sz w:val="20"/>
          <w:lang w:val="en-US"/>
        </w:rPr>
        <w:t xml:space="preserve"> 1</w:t>
      </w:r>
      <w:r>
        <w:rPr>
          <w:rFonts w:asciiTheme="minorHAnsi" w:eastAsia="MS Mincho" w:hAnsiTheme="minorHAnsi" w:cstheme="minorHAnsi"/>
          <w:sz w:val="20"/>
          <w:lang w:val="en-US"/>
        </w:rPr>
        <w:t xml:space="preserve"> follows the </w:t>
      </w:r>
      <w:r w:rsidR="000D7B02" w:rsidRPr="000D7B02">
        <w:rPr>
          <w:rFonts w:asciiTheme="minorHAnsi" w:eastAsia="MS Mincho" w:hAnsiTheme="minorHAnsi" w:cstheme="minorHAnsi"/>
          <w:sz w:val="20"/>
          <w:lang w:val="en-US"/>
        </w:rPr>
        <w:t>Microscale Methodology f</w:t>
      </w:r>
      <w:r w:rsidR="000D7B02">
        <w:rPr>
          <w:rFonts w:asciiTheme="minorHAnsi" w:eastAsia="MS Mincho" w:hAnsiTheme="minorHAnsi" w:cstheme="minorHAnsi"/>
          <w:sz w:val="20"/>
          <w:lang w:val="en-US"/>
        </w:rPr>
        <w:t>or Improved Cookstoves Version</w:t>
      </w:r>
      <w:r w:rsidR="000D7B02" w:rsidRPr="000D7B02">
        <w:rPr>
          <w:rFonts w:asciiTheme="minorHAnsi" w:eastAsia="MS Mincho" w:hAnsiTheme="minorHAnsi" w:cstheme="minorHAnsi"/>
          <w:sz w:val="20"/>
          <w:lang w:val="en-US"/>
        </w:rPr>
        <w:t xml:space="preserve"> 1.0</w:t>
      </w:r>
      <w:r w:rsidR="000D7B02">
        <w:rPr>
          <w:rFonts w:asciiTheme="minorHAnsi" w:eastAsia="MS Mincho" w:hAnsiTheme="minorHAnsi" w:cstheme="minorHAnsi"/>
          <w:sz w:val="20"/>
          <w:lang w:val="en-US"/>
        </w:rPr>
        <w:t xml:space="preserve"> </w:t>
      </w:r>
      <w:r w:rsidR="008D0658">
        <w:rPr>
          <w:rFonts w:asciiTheme="minorHAnsi" w:eastAsia="MS Mincho" w:hAnsiTheme="minorHAnsi" w:cstheme="minorHAnsi"/>
          <w:sz w:val="20"/>
          <w:lang w:val="en-US"/>
        </w:rPr>
        <w:t>sampling size and monitoring</w:t>
      </w:r>
      <w:r w:rsidR="000D7B02">
        <w:rPr>
          <w:rFonts w:asciiTheme="minorHAnsi" w:eastAsia="MS Mincho" w:hAnsiTheme="minorHAnsi" w:cstheme="minorHAnsi"/>
          <w:sz w:val="20"/>
          <w:lang w:val="en-US"/>
        </w:rPr>
        <w:t xml:space="preserve"> methodology to determine the number of </w:t>
      </w:r>
      <w:r w:rsidR="008D0658">
        <w:rPr>
          <w:rFonts w:asciiTheme="minorHAnsi" w:eastAsia="MS Mincho" w:hAnsiTheme="minorHAnsi" w:cstheme="minorHAnsi"/>
          <w:sz w:val="20"/>
          <w:lang w:val="en-US"/>
        </w:rPr>
        <w:t>households and total persons</w:t>
      </w:r>
      <w:r w:rsidR="000D7B02">
        <w:rPr>
          <w:rFonts w:asciiTheme="minorHAnsi" w:eastAsia="MS Mincho" w:hAnsiTheme="minorHAnsi" w:cstheme="minorHAnsi"/>
          <w:sz w:val="20"/>
          <w:lang w:val="en-US"/>
        </w:rPr>
        <w:t xml:space="preserve"> benefitting </w:t>
      </w:r>
      <w:proofErr w:type="gramStart"/>
      <w:r w:rsidR="000D7B02">
        <w:rPr>
          <w:rFonts w:asciiTheme="minorHAnsi" w:eastAsia="MS Mincho" w:hAnsiTheme="minorHAnsi" w:cstheme="minorHAnsi"/>
          <w:sz w:val="20"/>
          <w:lang w:val="en-US"/>
        </w:rPr>
        <w:t>from  access</w:t>
      </w:r>
      <w:proofErr w:type="gramEnd"/>
      <w:r w:rsidR="000D7B02">
        <w:rPr>
          <w:rFonts w:asciiTheme="minorHAnsi" w:eastAsia="MS Mincho" w:hAnsiTheme="minorHAnsi" w:cstheme="minorHAnsi"/>
          <w:sz w:val="20"/>
          <w:lang w:val="en-US"/>
        </w:rPr>
        <w:t xml:space="preserve"> to basic services </w:t>
      </w:r>
      <w:r w:rsidR="000D7B02" w:rsidRPr="000D7B02">
        <w:rPr>
          <w:rFonts w:asciiTheme="minorHAnsi" w:eastAsia="MS Mincho" w:hAnsiTheme="minorHAnsi" w:cstheme="minorHAnsi"/>
          <w:sz w:val="20"/>
          <w:lang w:val="en-US"/>
        </w:rPr>
        <w:t>and appropriate new technology</w:t>
      </w:r>
      <w:r w:rsidR="000D7B02">
        <w:rPr>
          <w:rFonts w:asciiTheme="minorHAnsi" w:eastAsia="MS Mincho" w:hAnsiTheme="minorHAnsi" w:cstheme="minorHAnsi"/>
          <w:sz w:val="20"/>
          <w:lang w:val="en-US"/>
        </w:rPr>
        <w:t xml:space="preserve">, </w:t>
      </w:r>
      <w:r w:rsidR="008D0658">
        <w:rPr>
          <w:rFonts w:asciiTheme="minorHAnsi" w:eastAsia="MS Mincho" w:hAnsiTheme="minorHAnsi" w:cstheme="minorHAnsi"/>
          <w:sz w:val="20"/>
          <w:lang w:val="en-US"/>
        </w:rPr>
        <w:t>on an annual basis.</w:t>
      </w:r>
    </w:p>
    <w:p w14:paraId="3D96370F" w14:textId="77777777" w:rsidR="000D7B02" w:rsidRDefault="000D7B02" w:rsidP="000A1E46">
      <w:pPr>
        <w:jc w:val="left"/>
        <w:rPr>
          <w:rFonts w:asciiTheme="minorHAnsi" w:eastAsia="MS Mincho" w:hAnsiTheme="minorHAnsi" w:cstheme="minorHAnsi"/>
          <w:sz w:val="20"/>
          <w:lang w:val="en-US"/>
        </w:rPr>
      </w:pPr>
    </w:p>
    <w:p w14:paraId="2260EDF6" w14:textId="77777777" w:rsidR="000A1E46" w:rsidRPr="00D551BC" w:rsidRDefault="000A1E46" w:rsidP="000A1E46">
      <w:pPr>
        <w:jc w:val="center"/>
        <w:rPr>
          <w:rFonts w:ascii="Avenir Book" w:eastAsia="MS Mincho" w:hAnsi="Avenir Book"/>
          <w:lang w:val="en-US"/>
        </w:rPr>
      </w:pPr>
    </w:p>
    <w:p w14:paraId="60A87B50"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Data and parameters fixed ex ante</w:t>
      </w:r>
      <w:bookmarkEnd w:id="14"/>
      <w:r w:rsidRPr="007C1D64">
        <w:rPr>
          <w:rFonts w:ascii="Avenir Book" w:eastAsia="MS Mincho" w:hAnsi="Avenir Book"/>
        </w:rPr>
        <w:t xml:space="preserve"> for monitoring contribution to each of the three SDGs</w:t>
      </w:r>
    </w:p>
    <w:p w14:paraId="3A8F9929" w14:textId="77777777" w:rsidR="00675CDA" w:rsidRDefault="00675CDA" w:rsidP="00675CDA">
      <w:pPr>
        <w:pStyle w:val="RegParaNoNumbKeepWNext"/>
        <w:spacing w:before="120" w:after="60"/>
        <w:rPr>
          <w:rFonts w:ascii="Avenir Book" w:hAnsi="Avenir Book"/>
        </w:rPr>
      </w:pPr>
      <w:bookmarkStart w:id="15" w:name="OLE_LINK5"/>
      <w:bookmarkStart w:id="16" w:name="OLE_LINK6"/>
      <w:r w:rsidRPr="007C1D64">
        <w:rPr>
          <w:rFonts w:ascii="Avenir Book" w:hAnsi="Avenir Book"/>
        </w:rPr>
        <w:t>(Include a compilation of information on the data and parameters that are not monitored during the crediting period but are determined before the design certification and remain fixed throughout the crediting period like IPCC defaults and other methodology defaults. Copy this table for each piece of data and parameter.)</w:t>
      </w:r>
    </w:p>
    <w:p w14:paraId="2A461F8A" w14:textId="77777777" w:rsidR="00407201" w:rsidRDefault="00407201" w:rsidP="00407201">
      <w:pPr>
        <w:rPr>
          <w:lang w:eastAsia="en-US"/>
        </w:rPr>
      </w:pPr>
    </w:p>
    <w:p w14:paraId="5C114171" w14:textId="77777777" w:rsidR="005729C1" w:rsidRDefault="005729C1" w:rsidP="00407201">
      <w:pPr>
        <w:rPr>
          <w:lang w:eastAsia="en-US"/>
        </w:rPr>
      </w:pPr>
    </w:p>
    <w:p w14:paraId="5F34A9DA" w14:textId="1D086598" w:rsidR="00407201" w:rsidRDefault="00407201" w:rsidP="00407201">
      <w:pPr>
        <w:rPr>
          <w:lang w:eastAsia="en-US"/>
        </w:rPr>
      </w:pPr>
    </w:p>
    <w:tbl>
      <w:tblPr>
        <w:tblW w:w="0" w:type="auto"/>
        <w:tblLayout w:type="fixed"/>
        <w:tblCellMar>
          <w:left w:w="10" w:type="dxa"/>
          <w:right w:w="10" w:type="dxa"/>
        </w:tblCellMar>
        <w:tblLook w:val="0000" w:firstRow="0" w:lastRow="0" w:firstColumn="0" w:lastColumn="0" w:noHBand="0" w:noVBand="0"/>
      </w:tblPr>
      <w:tblGrid>
        <w:gridCol w:w="2525"/>
        <w:gridCol w:w="6778"/>
      </w:tblGrid>
      <w:tr w:rsidR="00407201" w:rsidRPr="00C306C0" w14:paraId="140F3E0D" w14:textId="77777777" w:rsidTr="005729C1">
        <w:trPr>
          <w:trHeight w:hRule="exact" w:val="322"/>
        </w:trPr>
        <w:tc>
          <w:tcPr>
            <w:tcW w:w="2525" w:type="dxa"/>
            <w:tcBorders>
              <w:top w:val="single" w:sz="4" w:space="0" w:color="auto"/>
              <w:left w:val="single" w:sz="4" w:space="0" w:color="auto"/>
            </w:tcBorders>
            <w:shd w:val="clear" w:color="auto" w:fill="FFFFFF" w:themeFill="background1"/>
            <w:vAlign w:val="bottom"/>
          </w:tcPr>
          <w:p w14:paraId="1F7BF5BC" w14:textId="2F76C062"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718EF30D" w14:textId="28AC9FB0" w:rsidR="00407201" w:rsidRPr="00C306C0" w:rsidRDefault="00BE43FA" w:rsidP="00EE61AA">
            <w:pPr>
              <w:pStyle w:val="BodyText5"/>
              <w:shd w:val="clear" w:color="auto" w:fill="auto"/>
              <w:spacing w:before="0" w:after="0" w:line="170" w:lineRule="exact"/>
              <w:ind w:left="120" w:firstLine="0"/>
              <w:rPr>
                <w:rStyle w:val="Bodytext0"/>
              </w:rPr>
            </w:pPr>
            <w:r>
              <w:rPr>
                <w:rFonts w:ascii="Avenir Book" w:hAnsi="Avenir Book"/>
                <w:b/>
              </w:rPr>
              <w:t xml:space="preserve">SDG 13. </w:t>
            </w:r>
            <w:r w:rsidR="002C0B4D" w:rsidRPr="002C0B4D">
              <w:rPr>
                <w:rFonts w:ascii="Avenir Book" w:hAnsi="Avenir Book"/>
                <w:b/>
              </w:rPr>
              <w:t>Climate Action</w:t>
            </w:r>
          </w:p>
        </w:tc>
      </w:tr>
      <w:tr w:rsidR="00407201" w:rsidRPr="00C306C0" w14:paraId="322F75D4" w14:textId="77777777" w:rsidTr="005729C1">
        <w:trPr>
          <w:trHeight w:hRule="exact" w:val="322"/>
        </w:trPr>
        <w:tc>
          <w:tcPr>
            <w:tcW w:w="2525" w:type="dxa"/>
            <w:tcBorders>
              <w:top w:val="single" w:sz="4" w:space="0" w:color="auto"/>
              <w:left w:val="single" w:sz="4" w:space="0" w:color="auto"/>
            </w:tcBorders>
            <w:shd w:val="clear" w:color="auto" w:fill="FFFFFF" w:themeFill="background1"/>
            <w:vAlign w:val="bottom"/>
          </w:tcPr>
          <w:p w14:paraId="207297E5"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6739DF11" w14:textId="77777777"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EFb,fuel,CO2</w:t>
            </w:r>
          </w:p>
        </w:tc>
      </w:tr>
      <w:tr w:rsidR="00407201" w:rsidRPr="00C306C0" w14:paraId="4D6AFB5A" w14:textId="77777777" w:rsidTr="005729C1">
        <w:trPr>
          <w:trHeight w:hRule="exact" w:val="322"/>
        </w:trPr>
        <w:tc>
          <w:tcPr>
            <w:tcW w:w="2525" w:type="dxa"/>
            <w:tcBorders>
              <w:top w:val="single" w:sz="4" w:space="0" w:color="auto"/>
              <w:left w:val="single" w:sz="4" w:space="0" w:color="auto"/>
            </w:tcBorders>
            <w:shd w:val="clear" w:color="auto" w:fill="FFFFFF" w:themeFill="background1"/>
            <w:vAlign w:val="bottom"/>
          </w:tcPr>
          <w:p w14:paraId="61C81A02"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Data Unit:</w:t>
            </w:r>
          </w:p>
        </w:tc>
        <w:tc>
          <w:tcPr>
            <w:tcW w:w="6778" w:type="dxa"/>
            <w:tcBorders>
              <w:top w:val="single" w:sz="4" w:space="0" w:color="auto"/>
              <w:left w:val="single" w:sz="4" w:space="0" w:color="auto"/>
              <w:right w:val="single" w:sz="4" w:space="0" w:color="auto"/>
            </w:tcBorders>
            <w:shd w:val="clear" w:color="auto" w:fill="FFFFFF"/>
            <w:vAlign w:val="bottom"/>
          </w:tcPr>
          <w:p w14:paraId="549AB051" w14:textId="714F2A14"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tCO2/t of firewood</w:t>
            </w:r>
          </w:p>
        </w:tc>
      </w:tr>
      <w:tr w:rsidR="00407201" w:rsidRPr="00C306C0" w14:paraId="0DB7E40D" w14:textId="77777777" w:rsidTr="005729C1">
        <w:trPr>
          <w:trHeight w:hRule="exact" w:val="317"/>
        </w:trPr>
        <w:tc>
          <w:tcPr>
            <w:tcW w:w="2525" w:type="dxa"/>
            <w:tcBorders>
              <w:top w:val="single" w:sz="4" w:space="0" w:color="auto"/>
              <w:left w:val="single" w:sz="4" w:space="0" w:color="auto"/>
            </w:tcBorders>
            <w:shd w:val="clear" w:color="auto" w:fill="FFFFFF" w:themeFill="background1"/>
            <w:vAlign w:val="bottom"/>
          </w:tcPr>
          <w:p w14:paraId="1C398310"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Description:</w:t>
            </w:r>
          </w:p>
        </w:tc>
        <w:tc>
          <w:tcPr>
            <w:tcW w:w="6778" w:type="dxa"/>
            <w:tcBorders>
              <w:top w:val="single" w:sz="4" w:space="0" w:color="auto"/>
              <w:left w:val="single" w:sz="4" w:space="0" w:color="auto"/>
              <w:right w:val="single" w:sz="4" w:space="0" w:color="auto"/>
            </w:tcBorders>
            <w:shd w:val="clear" w:color="auto" w:fill="FFFFFF"/>
            <w:vAlign w:val="bottom"/>
          </w:tcPr>
          <w:p w14:paraId="6565CEB5" w14:textId="77777777"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CO2 emission factor arising from use of firewood in baseline scenario</w:t>
            </w:r>
          </w:p>
        </w:tc>
      </w:tr>
      <w:tr w:rsidR="00407201" w:rsidRPr="00C306C0" w14:paraId="739C90EC" w14:textId="77777777" w:rsidTr="00B35D21">
        <w:trPr>
          <w:trHeight w:hRule="exact" w:val="532"/>
        </w:trPr>
        <w:tc>
          <w:tcPr>
            <w:tcW w:w="2525" w:type="dxa"/>
            <w:tcBorders>
              <w:top w:val="single" w:sz="4" w:space="0" w:color="auto"/>
              <w:left w:val="single" w:sz="4" w:space="0" w:color="auto"/>
            </w:tcBorders>
            <w:shd w:val="clear" w:color="auto" w:fill="FFFFFF" w:themeFill="background1"/>
            <w:vAlign w:val="bottom"/>
          </w:tcPr>
          <w:p w14:paraId="62B48895"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Source of data:</w:t>
            </w:r>
          </w:p>
        </w:tc>
        <w:tc>
          <w:tcPr>
            <w:tcW w:w="6778" w:type="dxa"/>
            <w:tcBorders>
              <w:top w:val="single" w:sz="4" w:space="0" w:color="auto"/>
              <w:left w:val="single" w:sz="4" w:space="0" w:color="auto"/>
              <w:right w:val="single" w:sz="4" w:space="0" w:color="auto"/>
            </w:tcBorders>
            <w:shd w:val="clear" w:color="auto" w:fill="FFFFFF"/>
            <w:vAlign w:val="bottom"/>
          </w:tcPr>
          <w:p w14:paraId="42E8AF5E" w14:textId="58CDE0D0"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IPCC default values, table 1.4 of chapter 1 of Vol. 2, 2006 IPCC Guidelines for National Greenhouse Gas Inventories</w:t>
            </w:r>
          </w:p>
        </w:tc>
      </w:tr>
      <w:tr w:rsidR="005729C1" w:rsidRPr="00C306C0" w14:paraId="7BFBF88A" w14:textId="77777777" w:rsidTr="00B35D21">
        <w:trPr>
          <w:trHeight w:hRule="exact" w:val="352"/>
        </w:trPr>
        <w:tc>
          <w:tcPr>
            <w:tcW w:w="2525" w:type="dxa"/>
            <w:tcBorders>
              <w:top w:val="single" w:sz="4" w:space="0" w:color="auto"/>
              <w:left w:val="single" w:sz="4" w:space="0" w:color="auto"/>
            </w:tcBorders>
            <w:shd w:val="clear" w:color="auto" w:fill="FFFFFF" w:themeFill="background1"/>
            <w:vAlign w:val="bottom"/>
          </w:tcPr>
          <w:p w14:paraId="6E89535A" w14:textId="320971D1" w:rsidR="005729C1" w:rsidRPr="005729C1" w:rsidRDefault="005729C1" w:rsidP="00EE61AA">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6778" w:type="dxa"/>
            <w:tcBorders>
              <w:top w:val="single" w:sz="4" w:space="0" w:color="auto"/>
              <w:left w:val="single" w:sz="4" w:space="0" w:color="auto"/>
              <w:right w:val="single" w:sz="4" w:space="0" w:color="auto"/>
            </w:tcBorders>
            <w:shd w:val="clear" w:color="auto" w:fill="FFFFFF"/>
            <w:vAlign w:val="bottom"/>
          </w:tcPr>
          <w:p w14:paraId="254FA865" w14:textId="51557F17" w:rsidR="005729C1" w:rsidRPr="005729C1" w:rsidRDefault="005729C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1.747 tCO2/t of firewood</w:t>
            </w:r>
          </w:p>
        </w:tc>
      </w:tr>
      <w:tr w:rsidR="005729C1" w:rsidRPr="00C306C0" w14:paraId="6FF5E3FE" w14:textId="77777777" w:rsidTr="00B35D21">
        <w:trPr>
          <w:trHeight w:hRule="exact" w:val="451"/>
        </w:trPr>
        <w:tc>
          <w:tcPr>
            <w:tcW w:w="2525" w:type="dxa"/>
            <w:tcBorders>
              <w:top w:val="single" w:sz="4" w:space="0" w:color="auto"/>
              <w:left w:val="single" w:sz="4" w:space="0" w:color="auto"/>
            </w:tcBorders>
            <w:shd w:val="clear" w:color="auto" w:fill="FFFFFF" w:themeFill="background1"/>
            <w:vAlign w:val="bottom"/>
          </w:tcPr>
          <w:p w14:paraId="469BC640" w14:textId="266B9EB1" w:rsidR="005729C1" w:rsidRDefault="005729C1" w:rsidP="00EE61A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right w:val="single" w:sz="4" w:space="0" w:color="auto"/>
            </w:tcBorders>
            <w:shd w:val="clear" w:color="auto" w:fill="FFFFFF"/>
            <w:vAlign w:val="bottom"/>
          </w:tcPr>
          <w:p w14:paraId="61114E4E" w14:textId="401E9BE3" w:rsidR="005729C1" w:rsidRPr="005729C1" w:rsidRDefault="005729C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IPCC default values</w:t>
            </w:r>
          </w:p>
        </w:tc>
      </w:tr>
      <w:tr w:rsidR="00407201" w:rsidRPr="00C306C0" w14:paraId="168AB842" w14:textId="77777777" w:rsidTr="005729C1">
        <w:trPr>
          <w:trHeight w:hRule="exact" w:val="317"/>
        </w:trPr>
        <w:tc>
          <w:tcPr>
            <w:tcW w:w="2525" w:type="dxa"/>
            <w:tcBorders>
              <w:top w:val="single" w:sz="4" w:space="0" w:color="auto"/>
              <w:left w:val="single" w:sz="4" w:space="0" w:color="auto"/>
            </w:tcBorders>
            <w:shd w:val="clear" w:color="auto" w:fill="FFFFFF" w:themeFill="background1"/>
            <w:vAlign w:val="bottom"/>
          </w:tcPr>
          <w:p w14:paraId="58709D87"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Any comment:</w:t>
            </w:r>
          </w:p>
        </w:tc>
        <w:tc>
          <w:tcPr>
            <w:tcW w:w="6778" w:type="dxa"/>
            <w:tcBorders>
              <w:top w:val="single" w:sz="4" w:space="0" w:color="auto"/>
              <w:left w:val="single" w:sz="4" w:space="0" w:color="auto"/>
              <w:right w:val="single" w:sz="4" w:space="0" w:color="auto"/>
            </w:tcBorders>
            <w:shd w:val="clear" w:color="auto" w:fill="FFFFFF"/>
            <w:vAlign w:val="bottom"/>
          </w:tcPr>
          <w:p w14:paraId="73581E2E" w14:textId="77777777" w:rsidR="00407201" w:rsidRPr="00C306C0" w:rsidRDefault="00407201" w:rsidP="00EE61AA">
            <w:pPr>
              <w:rPr>
                <w:sz w:val="10"/>
                <w:szCs w:val="10"/>
              </w:rPr>
            </w:pPr>
          </w:p>
        </w:tc>
      </w:tr>
      <w:tr w:rsidR="00407201" w:rsidRPr="00C306C0" w14:paraId="34B5A1D4" w14:textId="77777777" w:rsidTr="00EE61AA">
        <w:trPr>
          <w:trHeight w:hRule="exact" w:val="322"/>
        </w:trPr>
        <w:tc>
          <w:tcPr>
            <w:tcW w:w="9303" w:type="dxa"/>
            <w:gridSpan w:val="2"/>
            <w:tcBorders>
              <w:top w:val="single" w:sz="4" w:space="0" w:color="auto"/>
            </w:tcBorders>
            <w:shd w:val="clear" w:color="auto" w:fill="FFFFFF"/>
            <w:vAlign w:val="bottom"/>
          </w:tcPr>
          <w:p w14:paraId="62CB84E1" w14:textId="77777777" w:rsidR="00407201" w:rsidRPr="00C306C0" w:rsidRDefault="00407201" w:rsidP="00EE61AA">
            <w:pPr>
              <w:rPr>
                <w:sz w:val="10"/>
                <w:szCs w:val="10"/>
              </w:rPr>
            </w:pPr>
          </w:p>
        </w:tc>
      </w:tr>
      <w:tr w:rsidR="00407201" w:rsidRPr="00C306C0" w14:paraId="651EF33F" w14:textId="77777777" w:rsidTr="005729C1">
        <w:trPr>
          <w:trHeight w:hRule="exact" w:val="317"/>
        </w:trPr>
        <w:tc>
          <w:tcPr>
            <w:tcW w:w="2525" w:type="dxa"/>
            <w:tcBorders>
              <w:top w:val="single" w:sz="4" w:space="0" w:color="auto"/>
              <w:left w:val="single" w:sz="4" w:space="0" w:color="auto"/>
            </w:tcBorders>
            <w:shd w:val="clear" w:color="auto" w:fill="FFFFFF" w:themeFill="background1"/>
            <w:vAlign w:val="bottom"/>
          </w:tcPr>
          <w:p w14:paraId="65F688F5" w14:textId="6F6693BF"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3DF1177D" w14:textId="47A7AB32" w:rsidR="00407201" w:rsidRPr="005729C1" w:rsidRDefault="00BE43FA" w:rsidP="005729C1">
            <w:pPr>
              <w:pStyle w:val="BodyText5"/>
              <w:shd w:val="clear" w:color="auto" w:fill="auto"/>
              <w:spacing w:before="0" w:after="0" w:line="170" w:lineRule="exact"/>
              <w:ind w:left="140" w:firstLine="0"/>
              <w:rPr>
                <w:rFonts w:ascii="Avenir Book" w:hAnsi="Avenir Book"/>
              </w:rPr>
            </w:pPr>
            <w:r>
              <w:rPr>
                <w:rFonts w:ascii="Avenir Book" w:hAnsi="Avenir Book"/>
                <w:b/>
              </w:rPr>
              <w:t xml:space="preserve">SDG 13. </w:t>
            </w:r>
            <w:r w:rsidR="002C0B4D" w:rsidRPr="005729C1">
              <w:rPr>
                <w:rFonts w:ascii="Avenir Book" w:hAnsi="Avenir Book"/>
              </w:rPr>
              <w:t>Climate Action</w:t>
            </w:r>
          </w:p>
        </w:tc>
      </w:tr>
      <w:tr w:rsidR="00407201" w:rsidRPr="00C306C0" w14:paraId="127293F0" w14:textId="77777777" w:rsidTr="005729C1">
        <w:trPr>
          <w:trHeight w:hRule="exact" w:val="317"/>
        </w:trPr>
        <w:tc>
          <w:tcPr>
            <w:tcW w:w="2525" w:type="dxa"/>
            <w:tcBorders>
              <w:top w:val="single" w:sz="4" w:space="0" w:color="auto"/>
              <w:left w:val="single" w:sz="4" w:space="0" w:color="auto"/>
            </w:tcBorders>
            <w:shd w:val="clear" w:color="auto" w:fill="FFFFFF" w:themeFill="background1"/>
            <w:vAlign w:val="bottom"/>
          </w:tcPr>
          <w:p w14:paraId="370DFFAF"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2F16A2DC" w14:textId="77777777"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EFfuel,non-CO2</w:t>
            </w:r>
          </w:p>
        </w:tc>
      </w:tr>
      <w:tr w:rsidR="00407201" w:rsidRPr="00C306C0" w14:paraId="65884DED" w14:textId="77777777" w:rsidTr="005729C1">
        <w:trPr>
          <w:trHeight w:hRule="exact" w:val="317"/>
        </w:trPr>
        <w:tc>
          <w:tcPr>
            <w:tcW w:w="2525" w:type="dxa"/>
            <w:tcBorders>
              <w:top w:val="single" w:sz="4" w:space="0" w:color="auto"/>
              <w:left w:val="single" w:sz="4" w:space="0" w:color="auto"/>
            </w:tcBorders>
            <w:shd w:val="clear" w:color="auto" w:fill="FFFFFF" w:themeFill="background1"/>
            <w:vAlign w:val="bottom"/>
          </w:tcPr>
          <w:p w14:paraId="50A212A3"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Data Unit</w:t>
            </w:r>
          </w:p>
        </w:tc>
        <w:tc>
          <w:tcPr>
            <w:tcW w:w="6778" w:type="dxa"/>
            <w:tcBorders>
              <w:top w:val="single" w:sz="4" w:space="0" w:color="auto"/>
              <w:left w:val="single" w:sz="4" w:space="0" w:color="auto"/>
              <w:right w:val="single" w:sz="4" w:space="0" w:color="auto"/>
            </w:tcBorders>
            <w:shd w:val="clear" w:color="auto" w:fill="FFFFFF"/>
            <w:vAlign w:val="bottom"/>
          </w:tcPr>
          <w:p w14:paraId="74B1D6BF" w14:textId="3EFEDE2D"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tCO2/t of firewood</w:t>
            </w:r>
          </w:p>
        </w:tc>
      </w:tr>
      <w:tr w:rsidR="00407201" w:rsidRPr="00C306C0" w14:paraId="611C8D2B" w14:textId="77777777" w:rsidTr="00B35D21">
        <w:trPr>
          <w:trHeight w:hRule="exact" w:val="388"/>
        </w:trPr>
        <w:tc>
          <w:tcPr>
            <w:tcW w:w="2525" w:type="dxa"/>
            <w:tcBorders>
              <w:top w:val="single" w:sz="4" w:space="0" w:color="auto"/>
              <w:left w:val="single" w:sz="4" w:space="0" w:color="auto"/>
            </w:tcBorders>
            <w:shd w:val="clear" w:color="auto" w:fill="FFFFFF" w:themeFill="background1"/>
            <w:vAlign w:val="bottom"/>
          </w:tcPr>
          <w:p w14:paraId="3922768F" w14:textId="77777777" w:rsidR="00407201" w:rsidRPr="005729C1" w:rsidRDefault="00407201" w:rsidP="00EE61AA">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Description</w:t>
            </w:r>
          </w:p>
        </w:tc>
        <w:tc>
          <w:tcPr>
            <w:tcW w:w="6778" w:type="dxa"/>
            <w:tcBorders>
              <w:top w:val="single" w:sz="4" w:space="0" w:color="auto"/>
              <w:left w:val="single" w:sz="4" w:space="0" w:color="auto"/>
              <w:right w:val="single" w:sz="4" w:space="0" w:color="auto"/>
            </w:tcBorders>
            <w:shd w:val="clear" w:color="auto" w:fill="FFFFFF"/>
            <w:vAlign w:val="bottom"/>
          </w:tcPr>
          <w:p w14:paraId="7A2B1048" w14:textId="77777777"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Non-CO2 emission factor arising from use of firewood in baseline scenario</w:t>
            </w:r>
          </w:p>
        </w:tc>
      </w:tr>
      <w:tr w:rsidR="00407201" w:rsidRPr="00C306C0" w14:paraId="47F7659A" w14:textId="77777777" w:rsidTr="00B35D21">
        <w:trPr>
          <w:trHeight w:hRule="exact" w:val="532"/>
        </w:trPr>
        <w:tc>
          <w:tcPr>
            <w:tcW w:w="2525" w:type="dxa"/>
            <w:tcBorders>
              <w:top w:val="single" w:sz="4" w:space="0" w:color="auto"/>
              <w:left w:val="single" w:sz="4" w:space="0" w:color="auto"/>
            </w:tcBorders>
            <w:shd w:val="clear" w:color="auto" w:fill="FFFFFF" w:themeFill="background1"/>
            <w:vAlign w:val="center"/>
          </w:tcPr>
          <w:p w14:paraId="1F60A3EF" w14:textId="77777777" w:rsidR="00407201" w:rsidRPr="005729C1" w:rsidRDefault="00407201" w:rsidP="002C54F5">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Source of data</w:t>
            </w:r>
          </w:p>
        </w:tc>
        <w:tc>
          <w:tcPr>
            <w:tcW w:w="6778" w:type="dxa"/>
            <w:tcBorders>
              <w:top w:val="single" w:sz="4" w:space="0" w:color="auto"/>
              <w:left w:val="single" w:sz="4" w:space="0" w:color="auto"/>
              <w:right w:val="single" w:sz="4" w:space="0" w:color="auto"/>
            </w:tcBorders>
            <w:shd w:val="clear" w:color="auto" w:fill="FFFFFF"/>
            <w:vAlign w:val="bottom"/>
          </w:tcPr>
          <w:p w14:paraId="597DBE39" w14:textId="0B5E62BF" w:rsidR="00407201" w:rsidRPr="005729C1" w:rsidRDefault="0040720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IPCC default values, Table 2.9 of Chapter 2 of Vol. 2, 2006 IPCC Guidelines for National Greenhouse Gas Inventories</w:t>
            </w:r>
          </w:p>
        </w:tc>
      </w:tr>
      <w:tr w:rsidR="005729C1" w:rsidRPr="00C306C0" w14:paraId="45420783" w14:textId="77777777" w:rsidTr="00B35D21">
        <w:trPr>
          <w:trHeight w:hRule="exact" w:val="361"/>
        </w:trPr>
        <w:tc>
          <w:tcPr>
            <w:tcW w:w="2525" w:type="dxa"/>
            <w:tcBorders>
              <w:top w:val="single" w:sz="4" w:space="0" w:color="auto"/>
              <w:left w:val="single" w:sz="4" w:space="0" w:color="auto"/>
            </w:tcBorders>
            <w:shd w:val="clear" w:color="auto" w:fill="FFFFFF" w:themeFill="background1"/>
            <w:vAlign w:val="center"/>
          </w:tcPr>
          <w:p w14:paraId="59BEC881" w14:textId="38EE1C14" w:rsidR="005729C1" w:rsidRPr="005729C1" w:rsidRDefault="005729C1" w:rsidP="002C54F5">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6778" w:type="dxa"/>
            <w:tcBorders>
              <w:top w:val="single" w:sz="4" w:space="0" w:color="auto"/>
              <w:left w:val="single" w:sz="4" w:space="0" w:color="auto"/>
              <w:right w:val="single" w:sz="4" w:space="0" w:color="auto"/>
            </w:tcBorders>
            <w:shd w:val="clear" w:color="auto" w:fill="FFFFFF"/>
            <w:vAlign w:val="bottom"/>
          </w:tcPr>
          <w:p w14:paraId="071ED79B" w14:textId="1CD59CD3" w:rsidR="005729C1" w:rsidRPr="005729C1" w:rsidRDefault="005729C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0.455 tCO2/t of firewood</w:t>
            </w:r>
          </w:p>
        </w:tc>
      </w:tr>
      <w:tr w:rsidR="005729C1" w:rsidRPr="00C306C0" w14:paraId="6131A767" w14:textId="77777777" w:rsidTr="005729C1">
        <w:trPr>
          <w:trHeight w:hRule="exact" w:val="442"/>
        </w:trPr>
        <w:tc>
          <w:tcPr>
            <w:tcW w:w="2525" w:type="dxa"/>
            <w:tcBorders>
              <w:top w:val="single" w:sz="4" w:space="0" w:color="auto"/>
              <w:left w:val="single" w:sz="4" w:space="0" w:color="auto"/>
            </w:tcBorders>
            <w:shd w:val="clear" w:color="auto" w:fill="FFFFFF" w:themeFill="background1"/>
            <w:vAlign w:val="center"/>
          </w:tcPr>
          <w:p w14:paraId="0B71699C" w14:textId="1EAD4D6E" w:rsidR="005729C1" w:rsidRDefault="005729C1" w:rsidP="002C54F5">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right w:val="single" w:sz="4" w:space="0" w:color="auto"/>
            </w:tcBorders>
            <w:shd w:val="clear" w:color="auto" w:fill="FFFFFF"/>
            <w:vAlign w:val="bottom"/>
          </w:tcPr>
          <w:p w14:paraId="18ED430A" w14:textId="771DC172" w:rsidR="005729C1" w:rsidRPr="005729C1" w:rsidRDefault="005729C1" w:rsidP="005729C1">
            <w:pPr>
              <w:pStyle w:val="BodyText5"/>
              <w:shd w:val="clear" w:color="auto" w:fill="auto"/>
              <w:spacing w:before="0" w:after="0" w:line="170" w:lineRule="exact"/>
              <w:ind w:left="140" w:firstLine="0"/>
              <w:rPr>
                <w:rFonts w:ascii="Avenir Book" w:hAnsi="Avenir Book"/>
              </w:rPr>
            </w:pPr>
            <w:r w:rsidRPr="005729C1">
              <w:rPr>
                <w:rFonts w:ascii="Avenir Book" w:hAnsi="Avenir Book"/>
              </w:rPr>
              <w:t>IPCC default values</w:t>
            </w:r>
          </w:p>
        </w:tc>
      </w:tr>
      <w:tr w:rsidR="00407201" w:rsidRPr="00C306C0" w14:paraId="10F70308" w14:textId="77777777" w:rsidTr="005729C1">
        <w:trPr>
          <w:trHeight w:hRule="exact" w:val="322"/>
        </w:trPr>
        <w:tc>
          <w:tcPr>
            <w:tcW w:w="2525" w:type="dxa"/>
            <w:tcBorders>
              <w:top w:val="single" w:sz="4" w:space="0" w:color="auto"/>
              <w:left w:val="single" w:sz="4" w:space="0" w:color="auto"/>
            </w:tcBorders>
            <w:shd w:val="clear" w:color="auto" w:fill="FFFFFF" w:themeFill="background1"/>
            <w:vAlign w:val="center"/>
          </w:tcPr>
          <w:p w14:paraId="79019710" w14:textId="77777777" w:rsidR="00407201" w:rsidRPr="005729C1" w:rsidRDefault="00407201" w:rsidP="002C54F5">
            <w:pPr>
              <w:pStyle w:val="BodyText5"/>
              <w:shd w:val="clear" w:color="auto" w:fill="auto"/>
              <w:spacing w:before="0" w:after="0" w:line="170" w:lineRule="exact"/>
              <w:ind w:left="140" w:firstLine="0"/>
              <w:rPr>
                <w:rFonts w:ascii="Avenir Book" w:hAnsi="Avenir Book"/>
                <w:b/>
              </w:rPr>
            </w:pPr>
            <w:r w:rsidRPr="005729C1">
              <w:rPr>
                <w:rFonts w:ascii="Avenir Book" w:hAnsi="Avenir Book"/>
                <w:b/>
              </w:rPr>
              <w:t>Any comment:</w:t>
            </w:r>
          </w:p>
        </w:tc>
        <w:tc>
          <w:tcPr>
            <w:tcW w:w="6778" w:type="dxa"/>
            <w:tcBorders>
              <w:top w:val="single" w:sz="4" w:space="0" w:color="auto"/>
              <w:left w:val="single" w:sz="4" w:space="0" w:color="auto"/>
              <w:right w:val="single" w:sz="4" w:space="0" w:color="auto"/>
            </w:tcBorders>
            <w:shd w:val="clear" w:color="auto" w:fill="FFFFFF"/>
            <w:vAlign w:val="bottom"/>
          </w:tcPr>
          <w:p w14:paraId="4D0D4403" w14:textId="77777777" w:rsidR="00407201" w:rsidRPr="00C306C0" w:rsidRDefault="00407201" w:rsidP="00EE61AA">
            <w:pPr>
              <w:rPr>
                <w:sz w:val="10"/>
                <w:szCs w:val="10"/>
              </w:rPr>
            </w:pPr>
          </w:p>
        </w:tc>
      </w:tr>
      <w:tr w:rsidR="00407201" w:rsidRPr="00C306C0" w14:paraId="6AB992AD" w14:textId="77777777" w:rsidTr="002C54F5">
        <w:trPr>
          <w:trHeight w:hRule="exact" w:val="317"/>
        </w:trPr>
        <w:tc>
          <w:tcPr>
            <w:tcW w:w="9303" w:type="dxa"/>
            <w:gridSpan w:val="2"/>
            <w:tcBorders>
              <w:top w:val="single" w:sz="4" w:space="0" w:color="auto"/>
            </w:tcBorders>
            <w:shd w:val="clear" w:color="auto" w:fill="FFFFFF"/>
            <w:vAlign w:val="center"/>
          </w:tcPr>
          <w:p w14:paraId="6F3BF882" w14:textId="77777777" w:rsidR="00407201" w:rsidRPr="00C306C0" w:rsidRDefault="00407201" w:rsidP="002C54F5">
            <w:pPr>
              <w:jc w:val="left"/>
              <w:rPr>
                <w:sz w:val="10"/>
                <w:szCs w:val="10"/>
              </w:rPr>
            </w:pPr>
          </w:p>
        </w:tc>
      </w:tr>
      <w:tr w:rsidR="00407201" w:rsidRPr="00C306C0" w14:paraId="7F7CE6E2" w14:textId="77777777" w:rsidTr="002C54F5">
        <w:trPr>
          <w:trHeight w:hRule="exact" w:val="317"/>
        </w:trPr>
        <w:tc>
          <w:tcPr>
            <w:tcW w:w="9303" w:type="dxa"/>
            <w:gridSpan w:val="2"/>
            <w:tcBorders>
              <w:top w:val="single" w:sz="4" w:space="0" w:color="auto"/>
            </w:tcBorders>
            <w:shd w:val="clear" w:color="auto" w:fill="FFFFFF"/>
            <w:vAlign w:val="center"/>
          </w:tcPr>
          <w:p w14:paraId="0BA62242" w14:textId="77777777" w:rsidR="00407201" w:rsidRPr="00C306C0" w:rsidRDefault="00407201" w:rsidP="002C54F5">
            <w:pPr>
              <w:jc w:val="left"/>
              <w:rPr>
                <w:sz w:val="10"/>
                <w:szCs w:val="10"/>
              </w:rPr>
            </w:pPr>
          </w:p>
        </w:tc>
      </w:tr>
      <w:tr w:rsidR="00407201" w:rsidRPr="00C306C0" w14:paraId="0F15F5EE" w14:textId="77777777" w:rsidTr="00B35D21">
        <w:trPr>
          <w:trHeight w:hRule="exact" w:val="322"/>
        </w:trPr>
        <w:tc>
          <w:tcPr>
            <w:tcW w:w="2525" w:type="dxa"/>
            <w:tcBorders>
              <w:top w:val="single" w:sz="4" w:space="0" w:color="auto"/>
              <w:left w:val="single" w:sz="4" w:space="0" w:color="auto"/>
            </w:tcBorders>
            <w:shd w:val="clear" w:color="auto" w:fill="FFFFFF" w:themeFill="background1"/>
            <w:vAlign w:val="center"/>
          </w:tcPr>
          <w:p w14:paraId="3DCCA665" w14:textId="15D32BC6"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6F18377F" w14:textId="065F7E34" w:rsidR="00407201" w:rsidRPr="00B35D21" w:rsidRDefault="00BE43FA" w:rsidP="00B35D21">
            <w:pPr>
              <w:pStyle w:val="BodyText5"/>
              <w:shd w:val="clear" w:color="auto" w:fill="auto"/>
              <w:spacing w:before="0" w:after="0" w:line="276" w:lineRule="auto"/>
              <w:ind w:left="140" w:firstLine="0"/>
              <w:rPr>
                <w:rFonts w:ascii="Avenir Book" w:hAnsi="Avenir Book"/>
              </w:rPr>
            </w:pPr>
            <w:r>
              <w:rPr>
                <w:rFonts w:ascii="Avenir Book" w:hAnsi="Avenir Book"/>
                <w:b/>
              </w:rPr>
              <w:t xml:space="preserve">SDG 13. </w:t>
            </w:r>
            <w:r w:rsidR="002C0B4D" w:rsidRPr="00B35D21">
              <w:rPr>
                <w:rFonts w:ascii="Avenir Book" w:hAnsi="Avenir Book"/>
              </w:rPr>
              <w:t>Climate Action</w:t>
            </w:r>
          </w:p>
        </w:tc>
      </w:tr>
      <w:tr w:rsidR="00407201" w:rsidRPr="00C306C0" w14:paraId="11D74639" w14:textId="77777777" w:rsidTr="00B35D21">
        <w:trPr>
          <w:trHeight w:hRule="exact" w:val="322"/>
        </w:trPr>
        <w:tc>
          <w:tcPr>
            <w:tcW w:w="2525" w:type="dxa"/>
            <w:tcBorders>
              <w:top w:val="single" w:sz="4" w:space="0" w:color="auto"/>
              <w:left w:val="single" w:sz="4" w:space="0" w:color="auto"/>
            </w:tcBorders>
            <w:shd w:val="clear" w:color="auto" w:fill="FFFFFF" w:themeFill="background1"/>
            <w:vAlign w:val="center"/>
          </w:tcPr>
          <w:p w14:paraId="75B2730B" w14:textId="77777777"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lastRenderedPageBreak/>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59F47271" w14:textId="77777777" w:rsidR="00407201" w:rsidRPr="00B35D21" w:rsidRDefault="00407201" w:rsidP="00B35D21">
            <w:pPr>
              <w:pStyle w:val="BodyText5"/>
              <w:shd w:val="clear" w:color="auto" w:fill="auto"/>
              <w:spacing w:before="0" w:after="0" w:line="276" w:lineRule="auto"/>
              <w:ind w:left="140" w:firstLine="0"/>
              <w:rPr>
                <w:rFonts w:ascii="Avenir Book" w:hAnsi="Avenir Book"/>
              </w:rPr>
            </w:pPr>
            <w:proofErr w:type="spellStart"/>
            <w:r w:rsidRPr="00B35D21">
              <w:rPr>
                <w:rFonts w:ascii="Avenir Book" w:hAnsi="Avenir Book"/>
              </w:rPr>
              <w:t>fNRB,y</w:t>
            </w:r>
            <w:proofErr w:type="spellEnd"/>
          </w:p>
        </w:tc>
      </w:tr>
      <w:tr w:rsidR="00407201" w:rsidRPr="00C306C0" w14:paraId="43F82E5E" w14:textId="77777777" w:rsidTr="00B35D21">
        <w:trPr>
          <w:trHeight w:hRule="exact" w:val="317"/>
        </w:trPr>
        <w:tc>
          <w:tcPr>
            <w:tcW w:w="2525" w:type="dxa"/>
            <w:tcBorders>
              <w:top w:val="single" w:sz="4" w:space="0" w:color="auto"/>
              <w:left w:val="single" w:sz="4" w:space="0" w:color="auto"/>
            </w:tcBorders>
            <w:shd w:val="clear" w:color="auto" w:fill="FFFFFF" w:themeFill="background1"/>
            <w:vAlign w:val="center"/>
          </w:tcPr>
          <w:p w14:paraId="0AADC523" w14:textId="77777777"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6778" w:type="dxa"/>
            <w:tcBorders>
              <w:top w:val="single" w:sz="4" w:space="0" w:color="auto"/>
              <w:left w:val="single" w:sz="4" w:space="0" w:color="auto"/>
              <w:right w:val="single" w:sz="4" w:space="0" w:color="auto"/>
            </w:tcBorders>
            <w:shd w:val="clear" w:color="auto" w:fill="FFFFFF"/>
            <w:vAlign w:val="bottom"/>
          </w:tcPr>
          <w:p w14:paraId="47708DAE" w14:textId="7FF177FC" w:rsidR="00407201" w:rsidRPr="00B35D21" w:rsidRDefault="00407201"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Fractional non-</w:t>
            </w:r>
            <w:r w:rsidR="008F3F4A" w:rsidRPr="00B35D21">
              <w:rPr>
                <w:rFonts w:ascii="Avenir Book" w:hAnsi="Avenir Book"/>
              </w:rPr>
              <w:t>renewability</w:t>
            </w:r>
          </w:p>
        </w:tc>
      </w:tr>
      <w:tr w:rsidR="00407201" w:rsidRPr="00C306C0" w14:paraId="6E8DE85C" w14:textId="77777777" w:rsidTr="00B35D21">
        <w:trPr>
          <w:trHeight w:hRule="exact" w:val="322"/>
        </w:trPr>
        <w:tc>
          <w:tcPr>
            <w:tcW w:w="2525" w:type="dxa"/>
            <w:tcBorders>
              <w:top w:val="single" w:sz="4" w:space="0" w:color="auto"/>
              <w:left w:val="single" w:sz="4" w:space="0" w:color="auto"/>
            </w:tcBorders>
            <w:shd w:val="clear" w:color="auto" w:fill="FFFFFF" w:themeFill="background1"/>
            <w:vAlign w:val="center"/>
          </w:tcPr>
          <w:p w14:paraId="2317A40B" w14:textId="77777777"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6778" w:type="dxa"/>
            <w:tcBorders>
              <w:top w:val="single" w:sz="4" w:space="0" w:color="auto"/>
              <w:left w:val="single" w:sz="4" w:space="0" w:color="auto"/>
              <w:right w:val="single" w:sz="4" w:space="0" w:color="auto"/>
            </w:tcBorders>
            <w:shd w:val="clear" w:color="auto" w:fill="FFFFFF"/>
            <w:vAlign w:val="bottom"/>
          </w:tcPr>
          <w:p w14:paraId="5CFCEFF1" w14:textId="77777777" w:rsidR="00407201" w:rsidRPr="00B35D21" w:rsidRDefault="00407201"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Non-renewability status of wood fuel during year y</w:t>
            </w:r>
          </w:p>
        </w:tc>
      </w:tr>
      <w:tr w:rsidR="00407201" w:rsidRPr="00C306C0" w14:paraId="6CB9A0A8" w14:textId="77777777" w:rsidTr="00B35D21">
        <w:trPr>
          <w:trHeight w:hRule="exact" w:val="5410"/>
        </w:trPr>
        <w:tc>
          <w:tcPr>
            <w:tcW w:w="2525" w:type="dxa"/>
            <w:tcBorders>
              <w:top w:val="single" w:sz="4" w:space="0" w:color="auto"/>
              <w:left w:val="single" w:sz="4" w:space="0" w:color="auto"/>
              <w:bottom w:val="single" w:sz="4" w:space="0" w:color="auto"/>
            </w:tcBorders>
            <w:shd w:val="clear" w:color="auto" w:fill="FFFFFF" w:themeFill="background1"/>
            <w:vAlign w:val="center"/>
          </w:tcPr>
          <w:p w14:paraId="5517FC45" w14:textId="77777777"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6778" w:type="dxa"/>
            <w:tcBorders>
              <w:top w:val="single" w:sz="4" w:space="0" w:color="auto"/>
              <w:left w:val="single" w:sz="4" w:space="0" w:color="auto"/>
              <w:right w:val="single" w:sz="4" w:space="0" w:color="auto"/>
            </w:tcBorders>
            <w:shd w:val="clear" w:color="auto" w:fill="FFFFFF"/>
            <w:vAlign w:val="bottom"/>
          </w:tcPr>
          <w:p w14:paraId="28835C80" w14:textId="7A32A848"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 xml:space="preserve">The NRB fraction used for this project has been determined from the results of the NRB study conducted in 2012 for the Project Efficient Cookstoves in </w:t>
            </w:r>
            <w:r w:rsidR="008F3F4A">
              <w:rPr>
                <w:rFonts w:ascii="Avenir Book" w:hAnsi="Avenir Book"/>
              </w:rPr>
              <w:t>the Bahian Recô</w:t>
            </w:r>
            <w:r w:rsidR="002C0B4D" w:rsidRPr="00B35D21">
              <w:rPr>
                <w:rFonts w:ascii="Avenir Book" w:hAnsi="Avenir Book"/>
              </w:rPr>
              <w:t>ncavo Region (GS</w:t>
            </w:r>
            <w:r w:rsidRPr="00B35D21">
              <w:rPr>
                <w:rFonts w:ascii="Avenir Book" w:hAnsi="Avenir Book"/>
              </w:rPr>
              <w:t>832), validated in May 2013.  In order to be conservative, the lower of the NRB values determined by the NRB studies commissioned by Instituto Perene is used in this PDD.</w:t>
            </w:r>
          </w:p>
          <w:p w14:paraId="5280570B"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 xml:space="preserve">The table below shows the source used for each variable in the calculation of the non-renewable biomass fraction. </w:t>
            </w:r>
          </w:p>
          <w:p w14:paraId="209811D9" w14:textId="77777777" w:rsidR="002C54F5" w:rsidRDefault="002C54F5" w:rsidP="002C54F5"/>
          <w:tbl>
            <w:tblPr>
              <w:tblW w:w="4600" w:type="dxa"/>
              <w:jc w:val="center"/>
              <w:tblLayout w:type="fixed"/>
              <w:tblLook w:val="04A0" w:firstRow="1" w:lastRow="0" w:firstColumn="1" w:lastColumn="0" w:noHBand="0" w:noVBand="1"/>
            </w:tblPr>
            <w:tblGrid>
              <w:gridCol w:w="2680"/>
              <w:gridCol w:w="1920"/>
            </w:tblGrid>
            <w:tr w:rsidR="002C54F5" w:rsidRPr="00F936C1" w14:paraId="68B95972" w14:textId="77777777" w:rsidTr="002C54F5">
              <w:trPr>
                <w:trHeight w:val="600"/>
                <w:jc w:val="center"/>
              </w:trPr>
              <w:tc>
                <w:tcPr>
                  <w:tcW w:w="2680" w:type="dxa"/>
                  <w:tcBorders>
                    <w:top w:val="single" w:sz="18" w:space="0" w:color="auto"/>
                    <w:left w:val="single" w:sz="18" w:space="0" w:color="auto"/>
                    <w:bottom w:val="single" w:sz="6" w:space="0" w:color="auto"/>
                    <w:right w:val="single" w:sz="6" w:space="0" w:color="auto"/>
                  </w:tcBorders>
                  <w:shd w:val="clear" w:color="auto" w:fill="auto"/>
                  <w:noWrap/>
                  <w:vAlign w:val="center"/>
                  <w:hideMark/>
                </w:tcPr>
                <w:p w14:paraId="04F164F0" w14:textId="77777777" w:rsidR="002C54F5" w:rsidRPr="002C54F5" w:rsidRDefault="002C54F5" w:rsidP="002C54F5">
                  <w:pPr>
                    <w:jc w:val="center"/>
                    <w:rPr>
                      <w:rFonts w:ascii="Calibri" w:hAnsi="Calibri" w:cs="Calibri"/>
                      <w:b/>
                      <w:bCs/>
                      <w:color w:val="000000"/>
                      <w:sz w:val="20"/>
                    </w:rPr>
                  </w:pPr>
                  <w:r w:rsidRPr="002C54F5">
                    <w:rPr>
                      <w:rFonts w:ascii="Calibri" w:hAnsi="Calibri" w:cs="Calibri"/>
                      <w:b/>
                      <w:bCs/>
                      <w:color w:val="000000"/>
                      <w:sz w:val="20"/>
                    </w:rPr>
                    <w:t>Parameter</w:t>
                  </w:r>
                </w:p>
              </w:tc>
              <w:tc>
                <w:tcPr>
                  <w:tcW w:w="1920" w:type="dxa"/>
                  <w:tcBorders>
                    <w:top w:val="single" w:sz="18" w:space="0" w:color="auto"/>
                    <w:left w:val="single" w:sz="6" w:space="0" w:color="auto"/>
                    <w:bottom w:val="single" w:sz="6" w:space="0" w:color="auto"/>
                    <w:right w:val="single" w:sz="18" w:space="0" w:color="auto"/>
                  </w:tcBorders>
                  <w:shd w:val="clear" w:color="auto" w:fill="auto"/>
                  <w:noWrap/>
                  <w:vAlign w:val="center"/>
                  <w:hideMark/>
                </w:tcPr>
                <w:p w14:paraId="3BB9FA05" w14:textId="77777777" w:rsidR="002C54F5" w:rsidRPr="002C54F5" w:rsidRDefault="002C54F5" w:rsidP="002C54F5">
                  <w:pPr>
                    <w:jc w:val="center"/>
                    <w:rPr>
                      <w:rFonts w:ascii="Calibri" w:hAnsi="Calibri" w:cs="Calibri"/>
                      <w:b/>
                      <w:bCs/>
                      <w:color w:val="000000"/>
                      <w:sz w:val="20"/>
                    </w:rPr>
                  </w:pPr>
                  <w:r w:rsidRPr="002C54F5">
                    <w:rPr>
                      <w:rFonts w:ascii="Calibri" w:hAnsi="Calibri" w:cs="Calibri"/>
                      <w:b/>
                      <w:bCs/>
                      <w:color w:val="000000"/>
                      <w:sz w:val="20"/>
                    </w:rPr>
                    <w:t>Source</w:t>
                  </w:r>
                </w:p>
              </w:tc>
            </w:tr>
            <w:tr w:rsidR="002C54F5" w:rsidRPr="00F936C1" w14:paraId="37EF749C" w14:textId="77777777" w:rsidTr="002C54F5">
              <w:trPr>
                <w:trHeight w:val="402"/>
                <w:jc w:val="center"/>
              </w:trPr>
              <w:tc>
                <w:tcPr>
                  <w:tcW w:w="2680" w:type="dxa"/>
                  <w:tcBorders>
                    <w:top w:val="single" w:sz="6" w:space="0" w:color="auto"/>
                    <w:left w:val="single" w:sz="18" w:space="0" w:color="auto"/>
                    <w:bottom w:val="single" w:sz="6" w:space="0" w:color="auto"/>
                    <w:right w:val="single" w:sz="6" w:space="0" w:color="auto"/>
                  </w:tcBorders>
                  <w:shd w:val="clear" w:color="auto" w:fill="auto"/>
                  <w:noWrap/>
                  <w:vAlign w:val="center"/>
                </w:tcPr>
                <w:p w14:paraId="29A95D22" w14:textId="77777777" w:rsidR="002C54F5" w:rsidRPr="002C54F5" w:rsidRDefault="002C54F5" w:rsidP="002C54F5">
                  <w:pPr>
                    <w:jc w:val="center"/>
                    <w:rPr>
                      <w:rFonts w:ascii="Calibri" w:hAnsi="Calibri" w:cs="Calibri"/>
                      <w:color w:val="000000"/>
                      <w:sz w:val="20"/>
                    </w:rPr>
                  </w:pPr>
                  <w:r w:rsidRPr="002C54F5">
                    <w:rPr>
                      <w:rFonts w:ascii="Calibri" w:hAnsi="Calibri" w:cs="Calibri"/>
                      <w:color w:val="000000"/>
                      <w:sz w:val="20"/>
                    </w:rPr>
                    <w:t>MAI - Mean Annual Increment (forest growth)</w:t>
                  </w:r>
                </w:p>
              </w:tc>
              <w:tc>
                <w:tcPr>
                  <w:tcW w:w="1920" w:type="dxa"/>
                  <w:tcBorders>
                    <w:top w:val="single" w:sz="6" w:space="0" w:color="auto"/>
                    <w:left w:val="single" w:sz="6" w:space="0" w:color="auto"/>
                    <w:bottom w:val="single" w:sz="6" w:space="0" w:color="auto"/>
                    <w:right w:val="single" w:sz="18" w:space="0" w:color="auto"/>
                  </w:tcBorders>
                  <w:shd w:val="clear" w:color="auto" w:fill="auto"/>
                  <w:noWrap/>
                  <w:vAlign w:val="center"/>
                </w:tcPr>
                <w:p w14:paraId="61669859" w14:textId="77777777" w:rsidR="002C54F5" w:rsidRPr="002C54F5" w:rsidRDefault="002C54F5" w:rsidP="002C54F5">
                  <w:pPr>
                    <w:jc w:val="center"/>
                    <w:rPr>
                      <w:rFonts w:ascii="Calibri" w:hAnsi="Calibri" w:cs="Calibri"/>
                      <w:color w:val="000000"/>
                      <w:sz w:val="20"/>
                    </w:rPr>
                  </w:pPr>
                  <w:proofErr w:type="spellStart"/>
                  <w:r w:rsidRPr="002C54F5">
                    <w:rPr>
                      <w:rFonts w:ascii="Calibri" w:hAnsi="Calibri" w:cs="Calibri"/>
                      <w:color w:val="000000"/>
                      <w:sz w:val="20"/>
                    </w:rPr>
                    <w:t>Siqueira</w:t>
                  </w:r>
                  <w:proofErr w:type="spellEnd"/>
                  <w:r w:rsidRPr="002C54F5">
                    <w:rPr>
                      <w:rFonts w:ascii="Calibri" w:hAnsi="Calibri" w:cs="Calibri"/>
                      <w:color w:val="000000"/>
                      <w:sz w:val="20"/>
                    </w:rPr>
                    <w:t xml:space="preserve"> 2007</w:t>
                  </w:r>
                </w:p>
              </w:tc>
            </w:tr>
            <w:tr w:rsidR="002C54F5" w:rsidRPr="00F936C1" w14:paraId="06FCA633" w14:textId="77777777" w:rsidTr="002C54F5">
              <w:trPr>
                <w:trHeight w:val="402"/>
                <w:jc w:val="center"/>
              </w:trPr>
              <w:tc>
                <w:tcPr>
                  <w:tcW w:w="2680" w:type="dxa"/>
                  <w:tcBorders>
                    <w:top w:val="single" w:sz="6" w:space="0" w:color="auto"/>
                    <w:left w:val="single" w:sz="18" w:space="0" w:color="auto"/>
                    <w:bottom w:val="single" w:sz="6" w:space="0" w:color="auto"/>
                    <w:right w:val="single" w:sz="6" w:space="0" w:color="auto"/>
                  </w:tcBorders>
                  <w:shd w:val="clear" w:color="auto" w:fill="auto"/>
                  <w:noWrap/>
                  <w:vAlign w:val="center"/>
                  <w:hideMark/>
                </w:tcPr>
                <w:p w14:paraId="78595C2F" w14:textId="77777777" w:rsidR="002C54F5" w:rsidRPr="002C54F5" w:rsidRDefault="002C54F5" w:rsidP="002C54F5">
                  <w:pPr>
                    <w:jc w:val="center"/>
                    <w:rPr>
                      <w:rFonts w:ascii="Calibri" w:hAnsi="Calibri" w:cs="Calibri"/>
                      <w:color w:val="000000"/>
                      <w:sz w:val="20"/>
                    </w:rPr>
                  </w:pPr>
                  <w:r w:rsidRPr="002C54F5">
                    <w:rPr>
                      <w:rFonts w:ascii="Calibri" w:hAnsi="Calibri" w:cs="Calibri"/>
                      <w:color w:val="000000"/>
                      <w:sz w:val="20"/>
                    </w:rPr>
                    <w:t>Fuel Collection Areas</w:t>
                  </w:r>
                </w:p>
              </w:tc>
              <w:tc>
                <w:tcPr>
                  <w:tcW w:w="1920" w:type="dxa"/>
                  <w:tcBorders>
                    <w:top w:val="single" w:sz="6" w:space="0" w:color="auto"/>
                    <w:left w:val="single" w:sz="6" w:space="0" w:color="auto"/>
                    <w:bottom w:val="single" w:sz="6" w:space="0" w:color="auto"/>
                    <w:right w:val="single" w:sz="18" w:space="0" w:color="auto"/>
                  </w:tcBorders>
                  <w:shd w:val="clear" w:color="auto" w:fill="auto"/>
                  <w:noWrap/>
                  <w:vAlign w:val="center"/>
                  <w:hideMark/>
                </w:tcPr>
                <w:p w14:paraId="17327D46" w14:textId="77777777" w:rsidR="002C54F5" w:rsidRPr="002C54F5" w:rsidRDefault="002C54F5" w:rsidP="002C54F5">
                  <w:pPr>
                    <w:jc w:val="center"/>
                    <w:rPr>
                      <w:rFonts w:ascii="Calibri" w:hAnsi="Calibri" w:cs="Calibri"/>
                      <w:color w:val="000000"/>
                      <w:sz w:val="20"/>
                    </w:rPr>
                  </w:pPr>
                  <w:r w:rsidRPr="002C54F5">
                    <w:rPr>
                      <w:rFonts w:ascii="Calibri" w:hAnsi="Calibri" w:cs="Calibri"/>
                      <w:noProof/>
                      <w:color w:val="000000"/>
                      <w:sz w:val="20"/>
                    </w:rPr>
                    <w:t>Falieri 2011</w:t>
                  </w:r>
                </w:p>
              </w:tc>
            </w:tr>
            <w:tr w:rsidR="002C54F5" w:rsidRPr="00F936C1" w14:paraId="2874DE63" w14:textId="77777777" w:rsidTr="002C54F5">
              <w:trPr>
                <w:trHeight w:val="402"/>
                <w:jc w:val="center"/>
              </w:trPr>
              <w:tc>
                <w:tcPr>
                  <w:tcW w:w="2680" w:type="dxa"/>
                  <w:tcBorders>
                    <w:top w:val="single" w:sz="6" w:space="0" w:color="auto"/>
                    <w:left w:val="single" w:sz="18" w:space="0" w:color="auto"/>
                    <w:bottom w:val="single" w:sz="6" w:space="0" w:color="auto"/>
                    <w:right w:val="single" w:sz="6" w:space="0" w:color="auto"/>
                  </w:tcBorders>
                  <w:shd w:val="clear" w:color="auto" w:fill="auto"/>
                  <w:noWrap/>
                  <w:vAlign w:val="center"/>
                  <w:hideMark/>
                </w:tcPr>
                <w:p w14:paraId="258095BF" w14:textId="77777777" w:rsidR="002C54F5" w:rsidRPr="002C54F5" w:rsidRDefault="002C54F5" w:rsidP="002C54F5">
                  <w:pPr>
                    <w:jc w:val="center"/>
                    <w:rPr>
                      <w:rFonts w:ascii="Calibri" w:hAnsi="Calibri" w:cs="Calibri"/>
                      <w:color w:val="000000"/>
                      <w:sz w:val="20"/>
                    </w:rPr>
                  </w:pPr>
                  <w:r w:rsidRPr="002C54F5">
                    <w:rPr>
                      <w:rFonts w:ascii="Calibri" w:hAnsi="Calibri" w:cs="Calibri"/>
                      <w:color w:val="000000"/>
                      <w:sz w:val="20"/>
                    </w:rPr>
                    <w:t>H – Total Annual Harvest (forest loss)</w:t>
                  </w:r>
                </w:p>
              </w:tc>
              <w:tc>
                <w:tcPr>
                  <w:tcW w:w="1920" w:type="dxa"/>
                  <w:tcBorders>
                    <w:top w:val="single" w:sz="6" w:space="0" w:color="auto"/>
                    <w:left w:val="single" w:sz="6" w:space="0" w:color="auto"/>
                    <w:bottom w:val="single" w:sz="6" w:space="0" w:color="auto"/>
                    <w:right w:val="single" w:sz="18" w:space="0" w:color="auto"/>
                  </w:tcBorders>
                  <w:shd w:val="clear" w:color="auto" w:fill="auto"/>
                  <w:noWrap/>
                  <w:vAlign w:val="center"/>
                  <w:hideMark/>
                </w:tcPr>
                <w:p w14:paraId="50FD8219" w14:textId="77777777" w:rsidR="002C54F5" w:rsidRPr="002C54F5" w:rsidRDefault="002C54F5" w:rsidP="002C54F5">
                  <w:pPr>
                    <w:jc w:val="center"/>
                    <w:rPr>
                      <w:rFonts w:ascii="Calibri" w:hAnsi="Calibri" w:cs="Calibri"/>
                      <w:color w:val="000000"/>
                      <w:sz w:val="20"/>
                    </w:rPr>
                  </w:pPr>
                  <w:r w:rsidRPr="002C54F5">
                    <w:rPr>
                      <w:rFonts w:ascii="Calibri" w:hAnsi="Calibri" w:cs="Calibri"/>
                      <w:noProof/>
                      <w:color w:val="000000"/>
                      <w:sz w:val="20"/>
                    </w:rPr>
                    <w:t>Falieri 2011</w:t>
                  </w:r>
                </w:p>
              </w:tc>
            </w:tr>
            <w:tr w:rsidR="002C54F5" w:rsidRPr="00F936C1" w14:paraId="465DA93C" w14:textId="77777777" w:rsidTr="002C54F5">
              <w:trPr>
                <w:trHeight w:val="402"/>
                <w:jc w:val="center"/>
              </w:trPr>
              <w:tc>
                <w:tcPr>
                  <w:tcW w:w="2680" w:type="dxa"/>
                  <w:tcBorders>
                    <w:top w:val="single" w:sz="6" w:space="0" w:color="auto"/>
                    <w:left w:val="single" w:sz="18" w:space="0" w:color="auto"/>
                    <w:bottom w:val="single" w:sz="6" w:space="0" w:color="auto"/>
                    <w:right w:val="single" w:sz="6" w:space="0" w:color="auto"/>
                  </w:tcBorders>
                  <w:shd w:val="clear" w:color="auto" w:fill="auto"/>
                  <w:noWrap/>
                  <w:vAlign w:val="center"/>
                  <w:hideMark/>
                </w:tcPr>
                <w:p w14:paraId="2684459F" w14:textId="77777777" w:rsidR="002C54F5" w:rsidRPr="002C54F5" w:rsidRDefault="002C54F5" w:rsidP="002C54F5">
                  <w:pPr>
                    <w:jc w:val="center"/>
                    <w:rPr>
                      <w:rFonts w:ascii="Calibri" w:hAnsi="Calibri" w:cs="Calibri"/>
                      <w:color w:val="000000"/>
                      <w:sz w:val="20"/>
                    </w:rPr>
                  </w:pPr>
                  <w:r w:rsidRPr="002C54F5">
                    <w:rPr>
                      <w:rFonts w:ascii="Calibri" w:hAnsi="Calibri" w:cs="Calibri"/>
                      <w:color w:val="000000"/>
                      <w:sz w:val="20"/>
                    </w:rPr>
                    <w:t>Total Forest Stock</w:t>
                  </w:r>
                </w:p>
              </w:tc>
              <w:tc>
                <w:tcPr>
                  <w:tcW w:w="1920" w:type="dxa"/>
                  <w:tcBorders>
                    <w:top w:val="single" w:sz="6" w:space="0" w:color="auto"/>
                    <w:left w:val="single" w:sz="6" w:space="0" w:color="auto"/>
                    <w:bottom w:val="single" w:sz="6" w:space="0" w:color="auto"/>
                    <w:right w:val="single" w:sz="18" w:space="0" w:color="auto"/>
                  </w:tcBorders>
                  <w:shd w:val="clear" w:color="auto" w:fill="auto"/>
                  <w:noWrap/>
                  <w:vAlign w:val="center"/>
                  <w:hideMark/>
                </w:tcPr>
                <w:p w14:paraId="3B6FAD71" w14:textId="77777777" w:rsidR="002C54F5" w:rsidRPr="002C54F5" w:rsidRDefault="002C54F5" w:rsidP="002C54F5">
                  <w:pPr>
                    <w:jc w:val="center"/>
                    <w:rPr>
                      <w:rFonts w:ascii="Calibri" w:hAnsi="Calibri" w:cs="Calibri"/>
                      <w:color w:val="000000"/>
                      <w:sz w:val="20"/>
                    </w:rPr>
                  </w:pPr>
                  <w:proofErr w:type="spellStart"/>
                  <w:r w:rsidRPr="002C54F5">
                    <w:rPr>
                      <w:rFonts w:ascii="Calibri" w:hAnsi="Calibri" w:cs="Calibri"/>
                      <w:color w:val="000000"/>
                      <w:sz w:val="20"/>
                    </w:rPr>
                    <w:t>Metzker</w:t>
                  </w:r>
                  <w:proofErr w:type="spellEnd"/>
                  <w:r w:rsidRPr="002C54F5">
                    <w:rPr>
                      <w:rFonts w:ascii="Calibri" w:hAnsi="Calibri" w:cs="Calibri"/>
                      <w:color w:val="000000"/>
                      <w:sz w:val="20"/>
                    </w:rPr>
                    <w:t xml:space="preserve"> et al 2009 </w:t>
                  </w:r>
                </w:p>
              </w:tc>
            </w:tr>
          </w:tbl>
          <w:p w14:paraId="12322CD4" w14:textId="77777777" w:rsidR="002C54F5" w:rsidRDefault="002C54F5" w:rsidP="002C54F5">
            <w:pPr>
              <w:rPr>
                <w:i/>
              </w:rPr>
            </w:pPr>
          </w:p>
          <w:p w14:paraId="1435BDA8" w14:textId="20A33CD8" w:rsidR="00407201" w:rsidRPr="00C306C0" w:rsidRDefault="002C54F5" w:rsidP="002C0B4D">
            <w:pPr>
              <w:pStyle w:val="BodyText5"/>
              <w:shd w:val="clear" w:color="auto" w:fill="auto"/>
              <w:spacing w:before="0" w:after="0"/>
              <w:ind w:left="120" w:firstLine="0"/>
            </w:pPr>
            <w:r>
              <w:rPr>
                <w:i/>
              </w:rPr>
              <w:t>F</w:t>
            </w:r>
            <w:r w:rsidRPr="00C31E95">
              <w:rPr>
                <w:i/>
              </w:rPr>
              <w:t>uel Collection Areas</w:t>
            </w:r>
            <w:r>
              <w:t xml:space="preserve"> and </w:t>
            </w:r>
            <w:r w:rsidRPr="00C31E95">
              <w:rPr>
                <w:i/>
              </w:rPr>
              <w:t>Total Annual Harvest</w:t>
            </w:r>
            <w:r>
              <w:t xml:space="preserve"> values were obtained from the NRB study  </w:t>
            </w:r>
            <w:sdt>
              <w:sdtPr>
                <w:rPr>
                  <w:noProof/>
                </w:rPr>
                <w:id w:val="669604842"/>
                <w:citation/>
              </w:sdtPr>
              <w:sdtContent>
                <w:r w:rsidR="002C0B4D">
                  <w:rPr>
                    <w:noProof/>
                  </w:rPr>
                  <w:fldChar w:fldCharType="begin"/>
                </w:r>
                <w:r w:rsidR="002C0B4D">
                  <w:rPr>
                    <w:noProof/>
                  </w:rPr>
                  <w:instrText xml:space="preserve">CITATION Ale11 \t  \l 2070 </w:instrText>
                </w:r>
                <w:r w:rsidR="002C0B4D">
                  <w:rPr>
                    <w:noProof/>
                  </w:rPr>
                  <w:fldChar w:fldCharType="separate"/>
                </w:r>
                <w:r w:rsidR="0053532B" w:rsidRPr="0053532B">
                  <w:rPr>
                    <w:noProof/>
                  </w:rPr>
                  <w:t>(Falieri, 2011)</w:t>
                </w:r>
                <w:r w:rsidR="002C0B4D">
                  <w:rPr>
                    <w:noProof/>
                  </w:rPr>
                  <w:fldChar w:fldCharType="end"/>
                </w:r>
              </w:sdtContent>
            </w:sdt>
          </w:p>
        </w:tc>
      </w:tr>
      <w:tr w:rsidR="00407201" w:rsidRPr="00C306C0" w14:paraId="05283F78" w14:textId="77777777" w:rsidTr="003F57B4">
        <w:trPr>
          <w:trHeight w:hRule="exact" w:val="262"/>
        </w:trPr>
        <w:tc>
          <w:tcPr>
            <w:tcW w:w="2525" w:type="dxa"/>
            <w:tcBorders>
              <w:top w:val="single" w:sz="4" w:space="0" w:color="auto"/>
              <w:left w:val="single" w:sz="4" w:space="0" w:color="auto"/>
              <w:bottom w:val="single" w:sz="4" w:space="0" w:color="auto"/>
            </w:tcBorders>
            <w:shd w:val="clear" w:color="auto" w:fill="FFFFFF" w:themeFill="background1"/>
            <w:vAlign w:val="center"/>
          </w:tcPr>
          <w:p w14:paraId="359710CF" w14:textId="111F494C" w:rsidR="00407201" w:rsidRPr="00B35D21" w:rsidRDefault="002C54F5"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Value(s) applied</w:t>
            </w:r>
          </w:p>
        </w:tc>
        <w:tc>
          <w:tcPr>
            <w:tcW w:w="6778" w:type="dxa"/>
            <w:tcBorders>
              <w:top w:val="single" w:sz="4" w:space="0" w:color="auto"/>
              <w:left w:val="single" w:sz="4" w:space="0" w:color="auto"/>
              <w:right w:val="single" w:sz="4" w:space="0" w:color="auto"/>
            </w:tcBorders>
            <w:shd w:val="clear" w:color="auto" w:fill="FFFFFF"/>
            <w:vAlign w:val="bottom"/>
          </w:tcPr>
          <w:p w14:paraId="7F6C9F4D" w14:textId="7E00EFFD" w:rsidR="00407201" w:rsidRPr="000B64B5" w:rsidRDefault="002C54F5" w:rsidP="00B35D21">
            <w:pPr>
              <w:pStyle w:val="BodyText5"/>
              <w:shd w:val="clear" w:color="auto" w:fill="auto"/>
              <w:spacing w:before="0" w:after="0" w:line="276" w:lineRule="auto"/>
              <w:ind w:left="140" w:firstLine="0"/>
              <w:rPr>
                <w:rStyle w:val="Bodytext0"/>
                <w:color w:val="000000"/>
              </w:rPr>
            </w:pPr>
            <w:r w:rsidRPr="00B35D21">
              <w:rPr>
                <w:rFonts w:ascii="Avenir Book" w:hAnsi="Avenir Book"/>
              </w:rPr>
              <w:t>0.81</w:t>
            </w:r>
          </w:p>
        </w:tc>
      </w:tr>
      <w:tr w:rsidR="002C54F5" w:rsidRPr="00C306C0" w14:paraId="4B7EDCA3" w14:textId="77777777" w:rsidTr="003F57B4">
        <w:trPr>
          <w:trHeight w:hRule="exact" w:val="1702"/>
        </w:trPr>
        <w:tc>
          <w:tcPr>
            <w:tcW w:w="2525" w:type="dxa"/>
            <w:tcBorders>
              <w:top w:val="single" w:sz="4" w:space="0" w:color="auto"/>
              <w:left w:val="single" w:sz="4" w:space="0" w:color="auto"/>
              <w:bottom w:val="single" w:sz="4" w:space="0" w:color="auto"/>
            </w:tcBorders>
            <w:shd w:val="clear" w:color="auto" w:fill="FFFFFF" w:themeFill="background1"/>
            <w:vAlign w:val="center"/>
          </w:tcPr>
          <w:p w14:paraId="3B558BB3" w14:textId="5CE3256A" w:rsidR="002C54F5" w:rsidRPr="00B35D21" w:rsidRDefault="002C54F5" w:rsidP="002C54F5">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right w:val="single" w:sz="4" w:space="0" w:color="auto"/>
            </w:tcBorders>
            <w:shd w:val="clear" w:color="auto" w:fill="FFFFFF"/>
            <w:vAlign w:val="bottom"/>
          </w:tcPr>
          <w:p w14:paraId="7A2F5237"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The fraction of NRB was determined according to the Gold Standard Methodology,</w:t>
            </w:r>
          </w:p>
          <w:p w14:paraId="04720809" w14:textId="77777777" w:rsidR="002C54F5" w:rsidRPr="00EE61AA" w:rsidRDefault="002C54F5" w:rsidP="00B35D21">
            <w:pPr>
              <w:pStyle w:val="BodyText5"/>
              <w:shd w:val="clear" w:color="auto" w:fill="auto"/>
              <w:spacing w:before="0" w:after="0" w:line="276" w:lineRule="auto"/>
              <w:ind w:left="140" w:firstLine="0"/>
              <w:jc w:val="center"/>
              <w:rPr>
                <w:rFonts w:ascii="Avenir Book" w:hAnsi="Avenir Book"/>
                <w:lang w:val="pt-BR"/>
              </w:rPr>
            </w:pPr>
            <w:r w:rsidRPr="00EE61AA">
              <w:rPr>
                <w:rFonts w:ascii="Avenir Book" w:hAnsi="Avenir Book"/>
                <w:lang w:val="pt-BR"/>
              </w:rPr>
              <w:t>fNRB = (NRB/H)</w:t>
            </w:r>
          </w:p>
          <w:p w14:paraId="25AB0515" w14:textId="77777777" w:rsidR="002C54F5" w:rsidRPr="00EE61AA" w:rsidRDefault="002C54F5" w:rsidP="00B35D21">
            <w:pPr>
              <w:pStyle w:val="BodyText5"/>
              <w:shd w:val="clear" w:color="auto" w:fill="auto"/>
              <w:spacing w:before="0" w:after="0" w:line="276" w:lineRule="auto"/>
              <w:ind w:left="140" w:firstLine="0"/>
              <w:jc w:val="center"/>
              <w:rPr>
                <w:rFonts w:ascii="Avenir Book" w:hAnsi="Avenir Book"/>
                <w:lang w:val="pt-BR"/>
              </w:rPr>
            </w:pPr>
            <w:r w:rsidRPr="00EE61AA">
              <w:rPr>
                <w:rFonts w:ascii="Avenir Book" w:hAnsi="Avenir Book"/>
                <w:lang w:val="pt-BR"/>
              </w:rPr>
              <w:t>NRB = H – MAI</w:t>
            </w:r>
          </w:p>
          <w:p w14:paraId="2CEEB8DE"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Where:</w:t>
            </w:r>
          </w:p>
          <w:p w14:paraId="5D36E600"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NRB is the non-renewing biomass or excess harvest.</w:t>
            </w:r>
          </w:p>
          <w:p w14:paraId="1E228789"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H  is the total annual harvest of woody biomass from the fuel collection areas;</w:t>
            </w:r>
          </w:p>
          <w:p w14:paraId="2DB65E13"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MAI is the sum of mean annual increments of the wood species.</w:t>
            </w:r>
          </w:p>
          <w:p w14:paraId="4843C76F" w14:textId="77777777" w:rsidR="002C54F5" w:rsidRPr="00B35D21" w:rsidRDefault="002C54F5" w:rsidP="00B35D21">
            <w:pPr>
              <w:pStyle w:val="BodyText5"/>
              <w:shd w:val="clear" w:color="auto" w:fill="auto"/>
              <w:spacing w:before="0" w:after="0" w:line="276" w:lineRule="auto"/>
              <w:ind w:left="140" w:firstLine="0"/>
              <w:rPr>
                <w:rFonts w:ascii="Avenir Book" w:hAnsi="Avenir Book"/>
              </w:rPr>
            </w:pPr>
            <w:r w:rsidRPr="00B35D21">
              <w:rPr>
                <w:rFonts w:ascii="Avenir Book" w:hAnsi="Avenir Book"/>
              </w:rPr>
              <w:t>The result of applying this analysis is:  0.81</w:t>
            </w:r>
          </w:p>
          <w:p w14:paraId="5BDD1516" w14:textId="77777777" w:rsidR="002C54F5" w:rsidRPr="000B64B5" w:rsidRDefault="002C54F5" w:rsidP="00EE61AA">
            <w:pPr>
              <w:pStyle w:val="BodyText5"/>
              <w:shd w:val="clear" w:color="auto" w:fill="auto"/>
              <w:spacing w:before="0" w:after="0" w:line="170" w:lineRule="exact"/>
              <w:ind w:left="120" w:firstLine="0"/>
              <w:rPr>
                <w:rStyle w:val="Bodytext0"/>
                <w:color w:val="000000"/>
              </w:rPr>
            </w:pPr>
          </w:p>
        </w:tc>
      </w:tr>
      <w:tr w:rsidR="002C54F5" w:rsidRPr="00C306C0" w14:paraId="16648EAB" w14:textId="77777777" w:rsidTr="00B35D21">
        <w:trPr>
          <w:trHeight w:hRule="exact" w:val="712"/>
        </w:trPr>
        <w:tc>
          <w:tcPr>
            <w:tcW w:w="2525" w:type="dxa"/>
            <w:tcBorders>
              <w:top w:val="single" w:sz="4" w:space="0" w:color="auto"/>
              <w:left w:val="single" w:sz="4" w:space="0" w:color="auto"/>
              <w:bottom w:val="single" w:sz="4" w:space="0" w:color="auto"/>
            </w:tcBorders>
            <w:shd w:val="clear" w:color="auto" w:fill="FFFFFF" w:themeFill="background1"/>
            <w:vAlign w:val="center"/>
          </w:tcPr>
          <w:p w14:paraId="2BD730E5" w14:textId="2AC1E600" w:rsidR="002C54F5" w:rsidRPr="00B35D21" w:rsidRDefault="002C54F5"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Purpose of data</w:t>
            </w:r>
          </w:p>
        </w:tc>
        <w:tc>
          <w:tcPr>
            <w:tcW w:w="6778" w:type="dxa"/>
            <w:tcBorders>
              <w:top w:val="single" w:sz="4" w:space="0" w:color="auto"/>
              <w:left w:val="single" w:sz="4" w:space="0" w:color="auto"/>
              <w:right w:val="single" w:sz="4" w:space="0" w:color="auto"/>
            </w:tcBorders>
            <w:shd w:val="clear" w:color="auto" w:fill="FFFFFF"/>
            <w:vAlign w:val="bottom"/>
          </w:tcPr>
          <w:p w14:paraId="797B9DE0" w14:textId="295487F6" w:rsidR="002C54F5" w:rsidRPr="000B64B5" w:rsidRDefault="002C0B4D" w:rsidP="00B35D21">
            <w:pPr>
              <w:pStyle w:val="BodyText5"/>
              <w:shd w:val="clear" w:color="auto" w:fill="auto"/>
              <w:spacing w:before="0" w:after="0" w:line="276" w:lineRule="auto"/>
              <w:ind w:left="140" w:firstLine="0"/>
              <w:rPr>
                <w:rStyle w:val="Bodytext0"/>
                <w:color w:val="000000"/>
              </w:rPr>
            </w:pPr>
            <w:r w:rsidRPr="00B35D21">
              <w:rPr>
                <w:rFonts w:ascii="Avenir Book" w:hAnsi="Avenir Book"/>
              </w:rPr>
              <w:t>To determine what fraction of the biomass burned is non-renewable and therefore contributes to emissions reductions.</w:t>
            </w:r>
          </w:p>
        </w:tc>
      </w:tr>
      <w:tr w:rsidR="00407201" w:rsidRPr="00C306C0" w14:paraId="23D96046" w14:textId="77777777" w:rsidTr="00B35D21">
        <w:trPr>
          <w:trHeight w:hRule="exact" w:val="2620"/>
        </w:trPr>
        <w:tc>
          <w:tcPr>
            <w:tcW w:w="2525" w:type="dxa"/>
            <w:tcBorders>
              <w:top w:val="single" w:sz="4" w:space="0" w:color="auto"/>
              <w:left w:val="single" w:sz="4" w:space="0" w:color="auto"/>
            </w:tcBorders>
            <w:shd w:val="clear" w:color="auto" w:fill="FFFFFF" w:themeFill="background1"/>
            <w:vAlign w:val="center"/>
          </w:tcPr>
          <w:p w14:paraId="285549F0" w14:textId="77777777" w:rsidR="00407201" w:rsidRPr="00B35D21" w:rsidRDefault="00407201" w:rsidP="002C54F5">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6778" w:type="dxa"/>
            <w:tcBorders>
              <w:top w:val="single" w:sz="4" w:space="0" w:color="auto"/>
              <w:left w:val="single" w:sz="4" w:space="0" w:color="auto"/>
              <w:right w:val="single" w:sz="4" w:space="0" w:color="auto"/>
            </w:tcBorders>
            <w:shd w:val="clear" w:color="auto" w:fill="FFFFFF"/>
            <w:vAlign w:val="bottom"/>
          </w:tcPr>
          <w:p w14:paraId="74DED68A" w14:textId="79317422" w:rsidR="00407201" w:rsidRPr="00C306C0" w:rsidRDefault="002C0B4D" w:rsidP="00B35D21">
            <w:pPr>
              <w:pStyle w:val="BodyText5"/>
              <w:shd w:val="clear" w:color="auto" w:fill="auto"/>
              <w:spacing w:before="0" w:after="0" w:line="276" w:lineRule="auto"/>
              <w:ind w:left="140" w:firstLine="0"/>
            </w:pPr>
            <w:r w:rsidRPr="00B35D21">
              <w:rPr>
                <w:rFonts w:ascii="Avenir Book" w:hAnsi="Avenir Book"/>
              </w:rPr>
              <w:t xml:space="preserve">The NRB fraction used for this project has been determined from the results of the NRB study conducted in 2012 for the Project Efficient Cookstoves in the Bahian </w:t>
            </w:r>
            <w:r w:rsidR="008F3F4A" w:rsidRPr="00B35D21">
              <w:rPr>
                <w:rFonts w:ascii="Avenir Book" w:hAnsi="Avenir Book"/>
              </w:rPr>
              <w:t>Recôncavo</w:t>
            </w:r>
            <w:r w:rsidRPr="00B35D21">
              <w:rPr>
                <w:rFonts w:ascii="Avenir Book" w:hAnsi="Avenir Book"/>
              </w:rPr>
              <w:t xml:space="preserve"> Region (GS 832), validated in May 2013. The area of study of both PDDs is the Bahian Recôncavo, in eastern Bahia state, in a radius of 100 km from the city of Salvador.  Studies show a territory with similar physical, cultural and historical characteristics.  According to Alessandra Oliveira from the Feira de Santana State University in her paper entitled “Territorial Dynamics of the </w:t>
            </w:r>
            <w:r w:rsidR="008F3F4A" w:rsidRPr="00B35D21">
              <w:rPr>
                <w:rFonts w:ascii="Avenir Book" w:hAnsi="Avenir Book"/>
              </w:rPr>
              <w:t>Recôncavo</w:t>
            </w:r>
            <w:r w:rsidRPr="00B35D21">
              <w:rPr>
                <w:rFonts w:ascii="Avenir Book" w:hAnsi="Avenir Book"/>
              </w:rPr>
              <w:t xml:space="preserve"> Baiano” this region is one of oldest territorial occupations in Brazil. According to this study, the Recôncavo Baiano was one of the first areas occupied by the Portuguese in Brazil (starting in the 1700s), presenting since the beginning intense and homogeneous spatial modification” </w:t>
            </w:r>
            <w:sdt>
              <w:sdtPr>
                <w:rPr>
                  <w:rFonts w:ascii="Avenir Book" w:hAnsi="Avenir Book"/>
                </w:rPr>
                <w:id w:val="-380626230"/>
                <w:citation/>
              </w:sdtPr>
              <w:sdtContent>
                <w:r w:rsidRPr="00B35D21">
                  <w:rPr>
                    <w:rFonts w:ascii="Avenir Book" w:hAnsi="Avenir Book"/>
                  </w:rPr>
                  <w:fldChar w:fldCharType="begin"/>
                </w:r>
                <w:r w:rsidRPr="00B35D21">
                  <w:rPr>
                    <w:rFonts w:ascii="Avenir Book" w:hAnsi="Avenir Book"/>
                  </w:rPr>
                  <w:instrText xml:space="preserve"> CITATION Oli10 \l 2070 </w:instrText>
                </w:r>
                <w:r w:rsidRPr="00B35D21">
                  <w:rPr>
                    <w:rFonts w:ascii="Avenir Book" w:hAnsi="Avenir Book"/>
                  </w:rPr>
                  <w:fldChar w:fldCharType="separate"/>
                </w:r>
                <w:r w:rsidR="0053532B" w:rsidRPr="0053532B">
                  <w:rPr>
                    <w:rFonts w:ascii="Avenir Book" w:hAnsi="Avenir Book"/>
                    <w:noProof/>
                  </w:rPr>
                  <w:t>(Oliveira, 2010)</w:t>
                </w:r>
                <w:r w:rsidRPr="00B35D21">
                  <w:rPr>
                    <w:rFonts w:ascii="Avenir Book" w:hAnsi="Avenir Book"/>
                  </w:rPr>
                  <w:fldChar w:fldCharType="end"/>
                </w:r>
              </w:sdtContent>
            </w:sdt>
          </w:p>
        </w:tc>
      </w:tr>
      <w:tr w:rsidR="00407201" w:rsidRPr="00C306C0" w14:paraId="28678201" w14:textId="77777777" w:rsidTr="00B35D21">
        <w:trPr>
          <w:trHeight w:hRule="exact" w:val="317"/>
        </w:trPr>
        <w:tc>
          <w:tcPr>
            <w:tcW w:w="9303" w:type="dxa"/>
            <w:gridSpan w:val="2"/>
            <w:tcBorders>
              <w:top w:val="single" w:sz="4" w:space="0" w:color="auto"/>
            </w:tcBorders>
            <w:shd w:val="clear" w:color="auto" w:fill="FFFFFF" w:themeFill="background1"/>
            <w:vAlign w:val="bottom"/>
          </w:tcPr>
          <w:p w14:paraId="654F25BC" w14:textId="77777777" w:rsidR="00407201" w:rsidRPr="00B35D21" w:rsidRDefault="00407201" w:rsidP="00B35D21">
            <w:pPr>
              <w:pStyle w:val="BodyText5"/>
              <w:shd w:val="clear" w:color="auto" w:fill="auto"/>
              <w:spacing w:before="0" w:after="0" w:line="170" w:lineRule="exact"/>
              <w:ind w:left="140" w:firstLine="0"/>
              <w:rPr>
                <w:rFonts w:ascii="Avenir Book" w:hAnsi="Avenir Book"/>
                <w:b/>
              </w:rPr>
            </w:pPr>
          </w:p>
        </w:tc>
      </w:tr>
      <w:tr w:rsidR="00407201" w:rsidRPr="00C306C0" w14:paraId="0860B019" w14:textId="77777777" w:rsidTr="00B35D21">
        <w:trPr>
          <w:trHeight w:hRule="exact" w:val="317"/>
        </w:trPr>
        <w:tc>
          <w:tcPr>
            <w:tcW w:w="2525" w:type="dxa"/>
            <w:tcBorders>
              <w:top w:val="single" w:sz="4" w:space="0" w:color="auto"/>
              <w:left w:val="single" w:sz="4" w:space="0" w:color="auto"/>
            </w:tcBorders>
            <w:shd w:val="clear" w:color="auto" w:fill="FFFFFF" w:themeFill="background1"/>
            <w:vAlign w:val="bottom"/>
          </w:tcPr>
          <w:p w14:paraId="688E72AC" w14:textId="00506350"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3BD2284C" w14:textId="18793216" w:rsidR="00407201" w:rsidRPr="00C0625E" w:rsidRDefault="00BE43FA" w:rsidP="00EE61AA">
            <w:pPr>
              <w:spacing w:line="170" w:lineRule="exact"/>
              <w:ind w:left="120"/>
              <w:rPr>
                <w:rStyle w:val="Bodytext885pt"/>
              </w:rPr>
            </w:pPr>
            <w:r w:rsidRPr="00BE43FA">
              <w:rPr>
                <w:rFonts w:ascii="Avenir Book" w:eastAsia="Arial" w:hAnsi="Avenir Book" w:cs="Arial"/>
                <w:b/>
                <w:sz w:val="17"/>
                <w:szCs w:val="17"/>
                <w:lang w:val="en-US" w:eastAsia="en-US"/>
              </w:rPr>
              <w:t xml:space="preserve">SDG 13. </w:t>
            </w:r>
            <w:r w:rsidR="003F57B4" w:rsidRPr="00BE43FA">
              <w:rPr>
                <w:rFonts w:ascii="Avenir Book" w:eastAsia="Arial" w:hAnsi="Avenir Book" w:cs="Arial"/>
                <w:b/>
                <w:sz w:val="17"/>
                <w:szCs w:val="17"/>
                <w:lang w:val="en-US" w:eastAsia="en-US"/>
              </w:rPr>
              <w:t>Climate</w:t>
            </w:r>
            <w:r w:rsidR="003F57B4" w:rsidRPr="00C0625E">
              <w:rPr>
                <w:rFonts w:ascii="Avenir Book" w:eastAsia="Arial" w:hAnsi="Avenir Book"/>
                <w:sz w:val="17"/>
                <w:szCs w:val="17"/>
              </w:rPr>
              <w:t xml:space="preserve"> Action</w:t>
            </w:r>
          </w:p>
        </w:tc>
      </w:tr>
      <w:tr w:rsidR="00407201" w:rsidRPr="00C306C0" w14:paraId="295854B0" w14:textId="77777777" w:rsidTr="00B35D21">
        <w:trPr>
          <w:trHeight w:hRule="exact" w:val="317"/>
        </w:trPr>
        <w:tc>
          <w:tcPr>
            <w:tcW w:w="2525" w:type="dxa"/>
            <w:tcBorders>
              <w:top w:val="single" w:sz="4" w:space="0" w:color="auto"/>
              <w:left w:val="single" w:sz="4" w:space="0" w:color="auto"/>
            </w:tcBorders>
            <w:shd w:val="clear" w:color="auto" w:fill="FFFFFF" w:themeFill="background1"/>
            <w:vAlign w:val="bottom"/>
          </w:tcPr>
          <w:p w14:paraId="25F318A3" w14:textId="77777777"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7A04E87F" w14:textId="77391EB7" w:rsidR="00407201" w:rsidRPr="003F57B4" w:rsidRDefault="00407201" w:rsidP="003F57B4">
            <w:pPr>
              <w:pStyle w:val="BodyText5"/>
              <w:shd w:val="clear" w:color="auto" w:fill="auto"/>
              <w:spacing w:before="0" w:after="0" w:line="276" w:lineRule="auto"/>
              <w:ind w:left="140" w:firstLine="0"/>
              <w:rPr>
                <w:rFonts w:ascii="Avenir Book" w:hAnsi="Avenir Book"/>
              </w:rPr>
            </w:pPr>
            <w:proofErr w:type="spellStart"/>
            <w:r w:rsidRPr="003F57B4">
              <w:rPr>
                <w:rFonts w:ascii="Avenir Book" w:hAnsi="Avenir Book"/>
              </w:rPr>
              <w:t>B</w:t>
            </w:r>
            <w:r w:rsidRPr="003F57B4">
              <w:rPr>
                <w:rFonts w:ascii="Avenir Book" w:hAnsi="Avenir Book"/>
                <w:vertAlign w:val="subscript"/>
              </w:rPr>
              <w:t>b,y</w:t>
            </w:r>
            <w:proofErr w:type="spellEnd"/>
          </w:p>
        </w:tc>
      </w:tr>
      <w:tr w:rsidR="00407201" w:rsidRPr="00C306C0" w14:paraId="1CF05AF4" w14:textId="77777777" w:rsidTr="00B35D21">
        <w:trPr>
          <w:trHeight w:hRule="exact" w:val="331"/>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3CB5A3DA" w14:textId="77777777"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1F5BB9B7" w14:textId="1A884A05" w:rsidR="00407201" w:rsidRPr="003F57B4" w:rsidRDefault="00407201" w:rsidP="003F57B4">
            <w:pPr>
              <w:pStyle w:val="BodyText5"/>
              <w:shd w:val="clear" w:color="auto" w:fill="auto"/>
              <w:spacing w:before="0" w:after="0" w:line="276" w:lineRule="auto"/>
              <w:ind w:left="140" w:firstLine="0"/>
              <w:rPr>
                <w:rFonts w:ascii="Avenir Book" w:hAnsi="Avenir Book"/>
              </w:rPr>
            </w:pPr>
            <w:r w:rsidRPr="003F57B4">
              <w:rPr>
                <w:rFonts w:ascii="Avenir Book" w:hAnsi="Avenir Book"/>
              </w:rPr>
              <w:t>Ton</w:t>
            </w:r>
            <w:r w:rsidR="003F57B4" w:rsidRPr="003F57B4">
              <w:rPr>
                <w:rFonts w:ascii="Avenir Book" w:hAnsi="Avenir Book"/>
              </w:rPr>
              <w:t>s of</w:t>
            </w:r>
            <w:r w:rsidRPr="003F57B4">
              <w:rPr>
                <w:rFonts w:ascii="Avenir Book" w:hAnsi="Avenir Book"/>
              </w:rPr>
              <w:t xml:space="preserve"> firewood per household per year</w:t>
            </w:r>
          </w:p>
        </w:tc>
      </w:tr>
      <w:tr w:rsidR="00407201" w:rsidRPr="00C306C0" w14:paraId="33065C9C" w14:textId="77777777" w:rsidTr="00B35D21">
        <w:trPr>
          <w:trHeight w:hRule="exact" w:val="331"/>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4BDE0254" w14:textId="77777777"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1F0C397E" w14:textId="6350793C" w:rsidR="00407201" w:rsidRPr="003F57B4" w:rsidRDefault="00407201" w:rsidP="003F57B4">
            <w:pPr>
              <w:pStyle w:val="BodyText5"/>
              <w:shd w:val="clear" w:color="auto" w:fill="auto"/>
              <w:spacing w:before="0" w:after="0" w:line="276" w:lineRule="auto"/>
              <w:ind w:left="140" w:firstLine="0"/>
              <w:rPr>
                <w:rFonts w:ascii="Avenir Book" w:hAnsi="Avenir Book"/>
              </w:rPr>
            </w:pPr>
            <w:r w:rsidRPr="003F57B4">
              <w:rPr>
                <w:rFonts w:ascii="Avenir Book" w:hAnsi="Avenir Book"/>
              </w:rPr>
              <w:t>Firewood consumption for cooking in the baseline</w:t>
            </w:r>
          </w:p>
        </w:tc>
      </w:tr>
      <w:tr w:rsidR="00407201" w:rsidRPr="00C306C0" w14:paraId="1A177088" w14:textId="77777777" w:rsidTr="003F57B4">
        <w:trPr>
          <w:trHeight w:hRule="exact" w:val="2530"/>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161B8B3D" w14:textId="77777777"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lastRenderedPageBreak/>
              <w:t>Source of data</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2BEF4BA8" w14:textId="5C6B04E6" w:rsidR="003F57B4" w:rsidRPr="003F57B4" w:rsidRDefault="003F57B4" w:rsidP="003F57B4">
            <w:pPr>
              <w:pStyle w:val="BodyText5"/>
              <w:shd w:val="clear" w:color="auto" w:fill="auto"/>
              <w:spacing w:before="0" w:after="0" w:line="276" w:lineRule="auto"/>
              <w:ind w:left="140" w:firstLine="0"/>
              <w:rPr>
                <w:rFonts w:ascii="Avenir Book" w:hAnsi="Avenir Book"/>
              </w:rPr>
            </w:pPr>
            <w:r w:rsidRPr="003F57B4">
              <w:rPr>
                <w:rFonts w:ascii="Avenir Book" w:hAnsi="Avenir Book"/>
                <w:b/>
              </w:rPr>
              <w:t xml:space="preserve">Historical data on </w:t>
            </w:r>
            <w:r w:rsidRPr="003F57B4">
              <w:rPr>
                <w:rFonts w:ascii="Avenir Book" w:hAnsi="Avenir Book"/>
              </w:rPr>
              <w:t>HH fuelwood consumption for the state of Bahia, Brazil presented in section B.4, from the sources:</w:t>
            </w:r>
          </w:p>
          <w:p w14:paraId="163627C1" w14:textId="77777777" w:rsidR="003F57B4" w:rsidRPr="003F57B4" w:rsidRDefault="003F57B4" w:rsidP="003F57B4">
            <w:pPr>
              <w:pStyle w:val="BodyText5"/>
              <w:shd w:val="clear" w:color="auto" w:fill="auto"/>
              <w:spacing w:before="0" w:after="0" w:line="276" w:lineRule="auto"/>
              <w:ind w:left="709" w:firstLine="0"/>
              <w:rPr>
                <w:rFonts w:ascii="Avenir Book" w:hAnsi="Avenir Book"/>
              </w:rPr>
            </w:pPr>
            <w:r w:rsidRPr="003F57B4">
              <w:rPr>
                <w:rFonts w:ascii="Avenir Book" w:hAnsi="Avenir Book"/>
              </w:rPr>
              <w:t xml:space="preserve">Global Alliance for Clean Cookstoves. (2011). Brazil Feasibility Study. </w:t>
            </w:r>
          </w:p>
          <w:p w14:paraId="369FC1AC" w14:textId="77777777" w:rsidR="003F57B4" w:rsidRPr="00EE61AA" w:rsidRDefault="003F57B4" w:rsidP="003F57B4">
            <w:pPr>
              <w:pStyle w:val="BodyText5"/>
              <w:shd w:val="clear" w:color="auto" w:fill="auto"/>
              <w:spacing w:before="0" w:after="0" w:line="276" w:lineRule="auto"/>
              <w:ind w:left="709" w:firstLine="0"/>
              <w:rPr>
                <w:rFonts w:ascii="Avenir Book" w:hAnsi="Avenir Book"/>
                <w:lang w:val="pt-BR"/>
              </w:rPr>
            </w:pPr>
            <w:r w:rsidRPr="003F57B4">
              <w:rPr>
                <w:rFonts w:ascii="Avenir Book" w:hAnsi="Avenir Book"/>
              </w:rPr>
              <w:t xml:space="preserve">Ministry of Mines and Energy of Brazil. </w:t>
            </w:r>
            <w:r w:rsidRPr="00EE61AA">
              <w:rPr>
                <w:rFonts w:ascii="Avenir Book" w:hAnsi="Avenir Book"/>
                <w:lang w:val="pt-BR"/>
              </w:rPr>
              <w:t xml:space="preserve">(2010). Balanço Energetico Nacional. </w:t>
            </w:r>
          </w:p>
          <w:p w14:paraId="29D5C3EB" w14:textId="77777777" w:rsidR="003F57B4" w:rsidRPr="00EE61AA" w:rsidRDefault="003F57B4" w:rsidP="003F57B4">
            <w:pPr>
              <w:pStyle w:val="BodyText5"/>
              <w:shd w:val="clear" w:color="auto" w:fill="auto"/>
              <w:spacing w:before="0" w:after="0" w:line="276" w:lineRule="auto"/>
              <w:ind w:left="709" w:firstLine="0"/>
              <w:rPr>
                <w:rFonts w:ascii="Avenir Book" w:hAnsi="Avenir Book"/>
                <w:lang w:val="pt-BR"/>
              </w:rPr>
            </w:pPr>
            <w:r w:rsidRPr="00EE61AA">
              <w:rPr>
                <w:rFonts w:ascii="Avenir Book" w:hAnsi="Avenir Book"/>
                <w:lang w:val="pt-BR"/>
              </w:rPr>
              <w:t>Pinheiro, A. d. (2015, March 16). Energy Development Coordinator. (R. E. Valladares, Interviewer) Salvador, Bahia, Brazil.</w:t>
            </w:r>
          </w:p>
          <w:p w14:paraId="08C9DF72" w14:textId="77777777" w:rsidR="003F57B4" w:rsidRPr="003F57B4" w:rsidRDefault="003F57B4" w:rsidP="003F57B4">
            <w:pPr>
              <w:pStyle w:val="BodyText5"/>
              <w:shd w:val="clear" w:color="auto" w:fill="auto"/>
              <w:spacing w:before="0" w:after="0" w:line="276" w:lineRule="auto"/>
              <w:ind w:left="709" w:firstLine="0"/>
              <w:rPr>
                <w:rFonts w:ascii="Avenir Book" w:hAnsi="Avenir Book"/>
              </w:rPr>
            </w:pPr>
            <w:r w:rsidRPr="00EE61AA">
              <w:rPr>
                <w:rFonts w:ascii="Avenir Book" w:hAnsi="Avenir Book"/>
                <w:lang w:val="pt-BR"/>
              </w:rPr>
              <w:t xml:space="preserve">SEINFRA BA. (2014). Balanço Energetico da Bahia. </w:t>
            </w:r>
            <w:r w:rsidRPr="003F57B4">
              <w:rPr>
                <w:rFonts w:ascii="Avenir Book" w:hAnsi="Avenir Book"/>
              </w:rPr>
              <w:t>State Government of Bahia, Secretariat of Infrastructure.</w:t>
            </w:r>
          </w:p>
          <w:p w14:paraId="438DE06C" w14:textId="77777777" w:rsidR="003F57B4" w:rsidRPr="003F57B4" w:rsidRDefault="003F57B4" w:rsidP="003F57B4">
            <w:pPr>
              <w:pStyle w:val="BodyText5"/>
              <w:shd w:val="clear" w:color="auto" w:fill="auto"/>
              <w:spacing w:before="0" w:after="0" w:line="276" w:lineRule="auto"/>
              <w:ind w:left="709" w:firstLine="0"/>
              <w:rPr>
                <w:rFonts w:ascii="Avenir Book" w:hAnsi="Avenir Book"/>
              </w:rPr>
            </w:pPr>
            <w:proofErr w:type="spellStart"/>
            <w:r w:rsidRPr="003F57B4">
              <w:rPr>
                <w:rFonts w:ascii="Avenir Book" w:hAnsi="Avenir Book"/>
              </w:rPr>
              <w:t>Winrock</w:t>
            </w:r>
            <w:proofErr w:type="spellEnd"/>
            <w:r w:rsidRPr="003F57B4">
              <w:rPr>
                <w:rFonts w:ascii="Avenir Book" w:hAnsi="Avenir Book"/>
              </w:rPr>
              <w:t xml:space="preserve"> International - Shell Foundation. (2007). Brazil Market Analysis for Improved Stoves. </w:t>
            </w:r>
          </w:p>
          <w:p w14:paraId="39B97056" w14:textId="0946129B" w:rsidR="00407201" w:rsidRPr="00C306C0" w:rsidRDefault="00407201" w:rsidP="003F57B4">
            <w:pPr>
              <w:pStyle w:val="BodyText5"/>
              <w:shd w:val="clear" w:color="auto" w:fill="auto"/>
              <w:spacing w:before="0" w:after="0" w:line="276" w:lineRule="auto"/>
              <w:ind w:left="140" w:firstLine="0"/>
              <w:rPr>
                <w:rStyle w:val="Bodytext0"/>
                <w:color w:val="000000"/>
              </w:rPr>
            </w:pPr>
          </w:p>
        </w:tc>
      </w:tr>
      <w:tr w:rsidR="003F57B4" w:rsidRPr="00C306C0" w14:paraId="1FF5334B" w14:textId="77777777" w:rsidTr="003F57B4">
        <w:trPr>
          <w:trHeight w:hRule="exact" w:val="541"/>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53FEDBD5" w14:textId="1CBD8729" w:rsidR="003F57B4" w:rsidRPr="00B35D21" w:rsidRDefault="003F57B4" w:rsidP="00EE61AA">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7344581D" w14:textId="1AF20284" w:rsidR="003F57B4" w:rsidRDefault="003F57B4" w:rsidP="00EE61AA">
            <w:pPr>
              <w:pStyle w:val="BodyText5"/>
              <w:shd w:val="clear" w:color="auto" w:fill="auto"/>
              <w:spacing w:before="0" w:after="0" w:line="170" w:lineRule="exact"/>
              <w:ind w:left="120" w:firstLine="0"/>
              <w:rPr>
                <w:rStyle w:val="Bodytext0"/>
                <w:color w:val="000000"/>
              </w:rPr>
            </w:pPr>
            <w:r w:rsidRPr="003F57B4">
              <w:rPr>
                <w:rFonts w:ascii="Avenir Book" w:hAnsi="Avenir Book"/>
              </w:rPr>
              <w:t>4.2</w:t>
            </w:r>
          </w:p>
        </w:tc>
      </w:tr>
      <w:tr w:rsidR="003F57B4" w:rsidRPr="00C306C0" w14:paraId="0E37719C" w14:textId="77777777" w:rsidTr="003F57B4">
        <w:trPr>
          <w:trHeight w:hRule="exact" w:val="1441"/>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336D9392" w14:textId="000E1C0F" w:rsidR="003F57B4" w:rsidRPr="00B35D21" w:rsidRDefault="003F57B4" w:rsidP="00EE61A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0DC308DB" w14:textId="1A6A25F8" w:rsidR="003F57B4" w:rsidRDefault="003F57B4" w:rsidP="00B51529">
            <w:pPr>
              <w:pStyle w:val="BodyText5"/>
              <w:shd w:val="clear" w:color="auto" w:fill="auto"/>
              <w:spacing w:before="0" w:after="0" w:line="276" w:lineRule="auto"/>
              <w:ind w:left="140" w:firstLine="0"/>
              <w:rPr>
                <w:rStyle w:val="Bodytext0"/>
                <w:color w:val="000000"/>
              </w:rPr>
            </w:pPr>
            <w:r w:rsidRPr="003F57B4">
              <w:rPr>
                <w:rFonts w:ascii="Avenir Book" w:hAnsi="Avenir Book"/>
              </w:rPr>
              <w:t>Option 4. 2 a “Historical data” was applied.  A survey of available historical data was realized (</w:t>
            </w:r>
            <w:r w:rsidRPr="00B51529">
              <w:rPr>
                <w:rFonts w:ascii="Avenir Book" w:hAnsi="Avenir Book"/>
              </w:rPr>
              <w:t>see A</w:t>
            </w:r>
            <w:r w:rsidR="00B51529">
              <w:rPr>
                <w:rFonts w:ascii="Avenir Book" w:hAnsi="Avenir Book"/>
              </w:rPr>
              <w:t>nnex</w:t>
            </w:r>
            <w:r w:rsidR="006E4509">
              <w:rPr>
                <w:rFonts w:ascii="Avenir Book" w:hAnsi="Avenir Book"/>
              </w:rPr>
              <w:t xml:space="preserve"> 2</w:t>
            </w:r>
            <w:r w:rsidRPr="003F57B4">
              <w:rPr>
                <w:rFonts w:ascii="Avenir Book" w:hAnsi="Avenir Book"/>
              </w:rPr>
              <w:t xml:space="preserve">) and the most pertinent and local information was used to determine baseline household consumption. Household information was obtained from the report “Brazil Market Analysis for Improved Stoves” by </w:t>
            </w:r>
            <w:proofErr w:type="spellStart"/>
            <w:r w:rsidRPr="003F57B4">
              <w:rPr>
                <w:rFonts w:ascii="Avenir Book" w:hAnsi="Avenir Book"/>
              </w:rPr>
              <w:t>Winrock</w:t>
            </w:r>
            <w:proofErr w:type="spellEnd"/>
            <w:r w:rsidRPr="003F57B4">
              <w:rPr>
                <w:rFonts w:ascii="Avenir Book" w:hAnsi="Avenir Book"/>
              </w:rPr>
              <w:t xml:space="preserve"> International and the Shell Foundation (2007) and firewood consumption </w:t>
            </w:r>
            <w:proofErr w:type="gramStart"/>
            <w:r w:rsidRPr="003F57B4">
              <w:rPr>
                <w:rFonts w:ascii="Avenir Book" w:hAnsi="Avenir Book"/>
              </w:rPr>
              <w:t>from  the</w:t>
            </w:r>
            <w:proofErr w:type="gramEnd"/>
            <w:r w:rsidRPr="003F57B4">
              <w:rPr>
                <w:rFonts w:ascii="Avenir Book" w:hAnsi="Avenir Book"/>
              </w:rPr>
              <w:t xml:space="preserve"> energy report “</w:t>
            </w:r>
            <w:proofErr w:type="spellStart"/>
            <w:r w:rsidRPr="003F57B4">
              <w:rPr>
                <w:rFonts w:ascii="Avenir Book" w:hAnsi="Avenir Book"/>
              </w:rPr>
              <w:t>Balanco</w:t>
            </w:r>
            <w:proofErr w:type="spellEnd"/>
            <w:r w:rsidRPr="003F57B4">
              <w:rPr>
                <w:rFonts w:ascii="Avenir Book" w:hAnsi="Avenir Book"/>
              </w:rPr>
              <w:t xml:space="preserve"> </w:t>
            </w:r>
            <w:proofErr w:type="spellStart"/>
            <w:r w:rsidRPr="003F57B4">
              <w:rPr>
                <w:rFonts w:ascii="Avenir Book" w:hAnsi="Avenir Book"/>
              </w:rPr>
              <w:t>Energetico</w:t>
            </w:r>
            <w:proofErr w:type="spellEnd"/>
            <w:r w:rsidRPr="003F57B4">
              <w:rPr>
                <w:rFonts w:ascii="Avenir Book" w:hAnsi="Avenir Book"/>
              </w:rPr>
              <w:t>” by the Bahian state government.</w:t>
            </w:r>
          </w:p>
        </w:tc>
      </w:tr>
      <w:tr w:rsidR="00407201" w:rsidRPr="00C306C0" w14:paraId="21E02E57" w14:textId="77777777" w:rsidTr="003F57B4">
        <w:trPr>
          <w:trHeight w:hRule="exact" w:val="451"/>
        </w:trPr>
        <w:tc>
          <w:tcPr>
            <w:tcW w:w="2525" w:type="dxa"/>
            <w:tcBorders>
              <w:top w:val="single" w:sz="4" w:space="0" w:color="auto"/>
              <w:left w:val="single" w:sz="4" w:space="0" w:color="auto"/>
              <w:bottom w:val="single" w:sz="4" w:space="0" w:color="auto"/>
            </w:tcBorders>
            <w:shd w:val="clear" w:color="auto" w:fill="FFFFFF" w:themeFill="background1"/>
            <w:vAlign w:val="bottom"/>
          </w:tcPr>
          <w:p w14:paraId="1044CA5B" w14:textId="34938239" w:rsidR="00407201" w:rsidRPr="00B35D21" w:rsidRDefault="00407201" w:rsidP="00EE61AA">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3A13BA55" w14:textId="0385EC7B" w:rsidR="00407201" w:rsidRPr="00C306C0" w:rsidRDefault="00407201" w:rsidP="00EE61AA">
            <w:pPr>
              <w:pStyle w:val="BodyText5"/>
              <w:shd w:val="clear" w:color="auto" w:fill="auto"/>
              <w:spacing w:before="0" w:after="0" w:line="170" w:lineRule="exact"/>
              <w:ind w:left="120" w:firstLine="0"/>
              <w:rPr>
                <w:rStyle w:val="Bodytext0"/>
                <w:color w:val="000000"/>
              </w:rPr>
            </w:pPr>
          </w:p>
        </w:tc>
      </w:tr>
    </w:tbl>
    <w:p w14:paraId="298EF8F1" w14:textId="77777777" w:rsidR="00407201" w:rsidRDefault="00407201" w:rsidP="00407201">
      <w:pPr>
        <w:rPr>
          <w:lang w:eastAsia="en-US"/>
        </w:rPr>
      </w:pPr>
    </w:p>
    <w:p w14:paraId="1843E52D" w14:textId="77777777" w:rsidR="00BE43FA" w:rsidRDefault="00BE43FA" w:rsidP="00407201">
      <w:pPr>
        <w:rPr>
          <w:lang w:eastAsia="en-US"/>
        </w:rPr>
      </w:pPr>
    </w:p>
    <w:tbl>
      <w:tblPr>
        <w:tblW w:w="0" w:type="auto"/>
        <w:tblLayout w:type="fixed"/>
        <w:tblCellMar>
          <w:left w:w="10" w:type="dxa"/>
          <w:right w:w="10" w:type="dxa"/>
        </w:tblCellMar>
        <w:tblLook w:val="0000" w:firstRow="0" w:lastRow="0" w:firstColumn="0" w:lastColumn="0" w:noHBand="0" w:noVBand="0"/>
      </w:tblPr>
      <w:tblGrid>
        <w:gridCol w:w="2525"/>
        <w:gridCol w:w="6778"/>
      </w:tblGrid>
      <w:tr w:rsidR="00BE43FA" w:rsidRPr="005729C1" w14:paraId="39299C04" w14:textId="77777777" w:rsidTr="00BE43FA">
        <w:trPr>
          <w:trHeight w:hRule="exact" w:val="322"/>
        </w:trPr>
        <w:tc>
          <w:tcPr>
            <w:tcW w:w="2525" w:type="dxa"/>
            <w:tcBorders>
              <w:top w:val="single" w:sz="4" w:space="0" w:color="auto"/>
              <w:left w:val="single" w:sz="4" w:space="0" w:color="auto"/>
            </w:tcBorders>
            <w:shd w:val="clear" w:color="auto" w:fill="FFFFFF" w:themeFill="background1"/>
            <w:vAlign w:val="center"/>
          </w:tcPr>
          <w:p w14:paraId="33B44815"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263E254C" w14:textId="43EDF064" w:rsidR="00BE43FA" w:rsidRPr="00BE43FA" w:rsidRDefault="00BE43FA" w:rsidP="00C53CE4">
            <w:pPr>
              <w:pStyle w:val="BodyText5"/>
              <w:shd w:val="clear" w:color="auto" w:fill="auto"/>
              <w:spacing w:before="0" w:after="0" w:line="170" w:lineRule="exact"/>
              <w:ind w:left="120" w:firstLine="0"/>
              <w:rPr>
                <w:rFonts w:ascii="Avenir Book" w:hAnsi="Avenir Book"/>
                <w:b/>
              </w:rPr>
            </w:pPr>
            <w:r w:rsidRPr="00BE43FA">
              <w:rPr>
                <w:rFonts w:ascii="Avenir Book" w:hAnsi="Avenir Book"/>
                <w:b/>
              </w:rPr>
              <w:t xml:space="preserve">SDG 7. </w:t>
            </w:r>
            <w:r w:rsidR="00C53CE4">
              <w:rPr>
                <w:rFonts w:ascii="Avenir Book" w:hAnsi="Avenir Book"/>
                <w:b/>
              </w:rPr>
              <w:t>Affordable and Clean Energy</w:t>
            </w:r>
            <w:r w:rsidRPr="00BE43FA">
              <w:rPr>
                <w:rFonts w:ascii="Avenir Book" w:hAnsi="Avenir Book"/>
                <w:b/>
              </w:rPr>
              <w:t xml:space="preserve">  </w:t>
            </w:r>
          </w:p>
        </w:tc>
      </w:tr>
      <w:tr w:rsidR="00BE43FA" w:rsidRPr="005729C1" w14:paraId="05BB69F8" w14:textId="77777777" w:rsidTr="00BE43FA">
        <w:trPr>
          <w:trHeight w:hRule="exact" w:val="322"/>
        </w:trPr>
        <w:tc>
          <w:tcPr>
            <w:tcW w:w="2525" w:type="dxa"/>
            <w:tcBorders>
              <w:top w:val="single" w:sz="4" w:space="0" w:color="auto"/>
              <w:left w:val="single" w:sz="4" w:space="0" w:color="auto"/>
            </w:tcBorders>
            <w:shd w:val="clear" w:color="auto" w:fill="FFFFFF" w:themeFill="background1"/>
            <w:vAlign w:val="center"/>
          </w:tcPr>
          <w:p w14:paraId="0C532344"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184B5B">
              <w:rPr>
                <w:rFonts w:ascii="Avenir Book" w:hAnsi="Avenir Book"/>
                <w:b/>
              </w:rPr>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6C7CAB10" w14:textId="77777777" w:rsidR="00BE43FA" w:rsidRPr="005729C1" w:rsidRDefault="00BE43FA" w:rsidP="00BE43FA">
            <w:pPr>
              <w:pStyle w:val="BodyText5"/>
              <w:shd w:val="clear" w:color="auto" w:fill="auto"/>
              <w:spacing w:before="0" w:after="0" w:line="170" w:lineRule="exact"/>
              <w:ind w:left="120" w:firstLine="0"/>
              <w:rPr>
                <w:rFonts w:ascii="Avenir Book" w:hAnsi="Avenir Book"/>
              </w:rPr>
            </w:pPr>
            <w:r w:rsidRPr="005729C1">
              <w:rPr>
                <w:rFonts w:ascii="Avenir Book" w:hAnsi="Avenir Book"/>
              </w:rPr>
              <w:t>µb</w:t>
            </w:r>
          </w:p>
        </w:tc>
      </w:tr>
      <w:tr w:rsidR="00BE43FA" w:rsidRPr="005729C1" w14:paraId="1E70DB7C" w14:textId="77777777" w:rsidTr="00BE43FA">
        <w:trPr>
          <w:trHeight w:hRule="exact" w:val="317"/>
        </w:trPr>
        <w:tc>
          <w:tcPr>
            <w:tcW w:w="2525" w:type="dxa"/>
            <w:tcBorders>
              <w:top w:val="single" w:sz="4" w:space="0" w:color="auto"/>
              <w:left w:val="single" w:sz="4" w:space="0" w:color="auto"/>
            </w:tcBorders>
            <w:shd w:val="clear" w:color="auto" w:fill="FFFFFF" w:themeFill="background1"/>
            <w:vAlign w:val="center"/>
          </w:tcPr>
          <w:p w14:paraId="01DD0AD1"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184B5B">
              <w:rPr>
                <w:rFonts w:ascii="Avenir Book" w:hAnsi="Avenir Book"/>
                <w:b/>
              </w:rPr>
              <w:t>Data Unit</w:t>
            </w:r>
          </w:p>
        </w:tc>
        <w:tc>
          <w:tcPr>
            <w:tcW w:w="6778" w:type="dxa"/>
            <w:tcBorders>
              <w:top w:val="single" w:sz="4" w:space="0" w:color="auto"/>
              <w:left w:val="single" w:sz="4" w:space="0" w:color="auto"/>
              <w:right w:val="single" w:sz="4" w:space="0" w:color="auto"/>
            </w:tcBorders>
            <w:shd w:val="clear" w:color="auto" w:fill="FFFFFF"/>
            <w:vAlign w:val="bottom"/>
          </w:tcPr>
          <w:p w14:paraId="17F49E7D" w14:textId="77777777" w:rsidR="00BE43FA" w:rsidRPr="005729C1" w:rsidRDefault="00BE43FA" w:rsidP="00BE43FA">
            <w:pPr>
              <w:pStyle w:val="BodyText5"/>
              <w:shd w:val="clear" w:color="auto" w:fill="auto"/>
              <w:spacing w:before="0" w:after="0" w:line="170" w:lineRule="exact"/>
              <w:ind w:left="120" w:firstLine="0"/>
              <w:rPr>
                <w:rFonts w:ascii="Avenir Book" w:hAnsi="Avenir Book"/>
              </w:rPr>
            </w:pPr>
            <w:r w:rsidRPr="005729C1">
              <w:rPr>
                <w:rFonts w:ascii="Avenir Book" w:hAnsi="Avenir Book"/>
              </w:rPr>
              <w:t>Fraction</w:t>
            </w:r>
          </w:p>
        </w:tc>
      </w:tr>
      <w:tr w:rsidR="00BE43FA" w:rsidRPr="005729C1" w14:paraId="10784A50" w14:textId="77777777" w:rsidTr="00BE43FA">
        <w:trPr>
          <w:trHeight w:hRule="exact" w:val="317"/>
        </w:trPr>
        <w:tc>
          <w:tcPr>
            <w:tcW w:w="2525" w:type="dxa"/>
            <w:tcBorders>
              <w:top w:val="single" w:sz="4" w:space="0" w:color="auto"/>
              <w:left w:val="single" w:sz="4" w:space="0" w:color="auto"/>
            </w:tcBorders>
            <w:shd w:val="clear" w:color="auto" w:fill="FFFFFF" w:themeFill="background1"/>
            <w:vAlign w:val="center"/>
          </w:tcPr>
          <w:p w14:paraId="6AA0E5C2"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184B5B">
              <w:rPr>
                <w:rFonts w:ascii="Avenir Book" w:hAnsi="Avenir Book"/>
                <w:b/>
              </w:rPr>
              <w:t>Description</w:t>
            </w:r>
          </w:p>
        </w:tc>
        <w:tc>
          <w:tcPr>
            <w:tcW w:w="6778" w:type="dxa"/>
            <w:tcBorders>
              <w:top w:val="single" w:sz="4" w:space="0" w:color="auto"/>
              <w:left w:val="single" w:sz="4" w:space="0" w:color="auto"/>
              <w:right w:val="single" w:sz="4" w:space="0" w:color="auto"/>
            </w:tcBorders>
            <w:shd w:val="clear" w:color="auto" w:fill="FFFFFF"/>
            <w:vAlign w:val="bottom"/>
          </w:tcPr>
          <w:p w14:paraId="399B28C8" w14:textId="77777777" w:rsidR="00BE43FA" w:rsidRPr="005729C1" w:rsidRDefault="00BE43FA" w:rsidP="00BE43FA">
            <w:pPr>
              <w:pStyle w:val="BodyText5"/>
              <w:shd w:val="clear" w:color="auto" w:fill="auto"/>
              <w:spacing w:before="0" w:after="0" w:line="170" w:lineRule="exact"/>
              <w:ind w:left="120" w:firstLine="0"/>
              <w:rPr>
                <w:rFonts w:ascii="Avenir Book" w:hAnsi="Avenir Book"/>
              </w:rPr>
            </w:pPr>
            <w:r w:rsidRPr="005729C1">
              <w:rPr>
                <w:rFonts w:ascii="Avenir Book" w:hAnsi="Avenir Book"/>
              </w:rPr>
              <w:t>Efficiency of the cookstove being used in the baseline scenario</w:t>
            </w:r>
          </w:p>
        </w:tc>
      </w:tr>
      <w:tr w:rsidR="00BE43FA" w:rsidRPr="005729C1" w14:paraId="71838C5B" w14:textId="77777777" w:rsidTr="00BE43FA">
        <w:trPr>
          <w:trHeight w:hRule="exact" w:val="322"/>
        </w:trPr>
        <w:tc>
          <w:tcPr>
            <w:tcW w:w="2525" w:type="dxa"/>
            <w:tcBorders>
              <w:top w:val="single" w:sz="4" w:space="0" w:color="auto"/>
              <w:left w:val="single" w:sz="4" w:space="0" w:color="auto"/>
            </w:tcBorders>
            <w:shd w:val="clear" w:color="auto" w:fill="FFFFFF" w:themeFill="background1"/>
            <w:vAlign w:val="center"/>
          </w:tcPr>
          <w:p w14:paraId="71C7A7BD"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184B5B">
              <w:rPr>
                <w:rFonts w:ascii="Avenir Book" w:hAnsi="Avenir Book"/>
                <w:b/>
              </w:rPr>
              <w:t>Source of data</w:t>
            </w:r>
          </w:p>
        </w:tc>
        <w:tc>
          <w:tcPr>
            <w:tcW w:w="6778" w:type="dxa"/>
            <w:tcBorders>
              <w:top w:val="single" w:sz="4" w:space="0" w:color="auto"/>
              <w:left w:val="single" w:sz="4" w:space="0" w:color="auto"/>
              <w:right w:val="single" w:sz="4" w:space="0" w:color="auto"/>
            </w:tcBorders>
            <w:shd w:val="clear" w:color="auto" w:fill="FFFFFF"/>
            <w:vAlign w:val="bottom"/>
          </w:tcPr>
          <w:p w14:paraId="137B0535" w14:textId="77777777" w:rsidR="00BE43FA" w:rsidRPr="005729C1" w:rsidRDefault="00BE43FA" w:rsidP="00BE43FA">
            <w:pPr>
              <w:pStyle w:val="BodyText5"/>
              <w:shd w:val="clear" w:color="auto" w:fill="auto"/>
              <w:spacing w:before="0" w:after="0" w:line="170" w:lineRule="exact"/>
              <w:ind w:left="120" w:firstLine="0"/>
              <w:rPr>
                <w:rFonts w:ascii="Avenir Book" w:hAnsi="Avenir Book"/>
              </w:rPr>
            </w:pPr>
            <w:r w:rsidRPr="005729C1">
              <w:rPr>
                <w:rFonts w:ascii="Avenir Book" w:hAnsi="Avenir Book"/>
              </w:rPr>
              <w:t>Microscale Methodology for Improved Cookstoves</w:t>
            </w:r>
          </w:p>
        </w:tc>
      </w:tr>
      <w:tr w:rsidR="00BE43FA" w:rsidRPr="005729C1" w14:paraId="72E03D7C" w14:textId="77777777" w:rsidTr="00BE43FA">
        <w:trPr>
          <w:trHeight w:hRule="exact" w:val="322"/>
        </w:trPr>
        <w:tc>
          <w:tcPr>
            <w:tcW w:w="2525" w:type="dxa"/>
            <w:tcBorders>
              <w:top w:val="single" w:sz="4" w:space="0" w:color="auto"/>
              <w:left w:val="single" w:sz="4" w:space="0" w:color="auto"/>
            </w:tcBorders>
            <w:shd w:val="clear" w:color="auto" w:fill="FFFFFF" w:themeFill="background1"/>
            <w:vAlign w:val="center"/>
          </w:tcPr>
          <w:p w14:paraId="5EAC718C"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6778" w:type="dxa"/>
            <w:tcBorders>
              <w:top w:val="single" w:sz="4" w:space="0" w:color="auto"/>
              <w:left w:val="single" w:sz="4" w:space="0" w:color="auto"/>
              <w:right w:val="single" w:sz="4" w:space="0" w:color="auto"/>
            </w:tcBorders>
            <w:shd w:val="clear" w:color="auto" w:fill="FFFFFF"/>
            <w:vAlign w:val="bottom"/>
          </w:tcPr>
          <w:p w14:paraId="188CF6AE" w14:textId="77777777" w:rsidR="00BE43FA" w:rsidRPr="005729C1" w:rsidRDefault="00BE43FA" w:rsidP="00BE43FA">
            <w:pPr>
              <w:pStyle w:val="BodyText5"/>
              <w:shd w:val="clear" w:color="auto" w:fill="auto"/>
              <w:spacing w:before="0" w:after="0" w:line="170" w:lineRule="exact"/>
              <w:ind w:left="120" w:firstLine="0"/>
              <w:rPr>
                <w:rFonts w:ascii="Avenir Book" w:hAnsi="Avenir Book"/>
              </w:rPr>
            </w:pPr>
            <w:r w:rsidRPr="005729C1">
              <w:rPr>
                <w:rFonts w:ascii="Avenir Book" w:hAnsi="Avenir Book"/>
              </w:rPr>
              <w:t>0.10</w:t>
            </w:r>
          </w:p>
        </w:tc>
      </w:tr>
      <w:tr w:rsidR="00BE43FA" w:rsidRPr="005729C1" w14:paraId="71F60605" w14:textId="77777777" w:rsidTr="00BE43FA">
        <w:trPr>
          <w:trHeight w:hRule="exact" w:val="928"/>
        </w:trPr>
        <w:tc>
          <w:tcPr>
            <w:tcW w:w="2525" w:type="dxa"/>
            <w:tcBorders>
              <w:top w:val="single" w:sz="4" w:space="0" w:color="auto"/>
              <w:left w:val="single" w:sz="4" w:space="0" w:color="auto"/>
            </w:tcBorders>
            <w:shd w:val="clear" w:color="auto" w:fill="FFFFFF" w:themeFill="background1"/>
            <w:vAlign w:val="center"/>
          </w:tcPr>
          <w:p w14:paraId="1FA3BACE" w14:textId="77777777" w:rsidR="00BE43FA" w:rsidRDefault="00BE43FA" w:rsidP="00BE43F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right w:val="single" w:sz="4" w:space="0" w:color="auto"/>
            </w:tcBorders>
            <w:shd w:val="clear" w:color="auto" w:fill="FFFFFF"/>
            <w:vAlign w:val="bottom"/>
          </w:tcPr>
          <w:p w14:paraId="674234F2" w14:textId="77777777" w:rsidR="00BE43FA" w:rsidRPr="005729C1" w:rsidRDefault="00BE43FA" w:rsidP="00BE43FA">
            <w:pPr>
              <w:pStyle w:val="BodyText5"/>
              <w:shd w:val="clear" w:color="auto" w:fill="auto"/>
              <w:spacing w:before="0" w:after="0" w:line="276" w:lineRule="auto"/>
              <w:ind w:left="120" w:firstLine="0"/>
              <w:rPr>
                <w:rFonts w:ascii="Avenir Book" w:hAnsi="Avenir Book"/>
              </w:rPr>
            </w:pPr>
            <w:r w:rsidRPr="005729C1">
              <w:rPr>
                <w:rFonts w:ascii="Avenir Book" w:hAnsi="Avenir Book"/>
              </w:rPr>
              <w:t xml:space="preserve">According to the methodology (p 5):  “A default value of 10% shall be used if the replaced cookstove is a three stone fire, or a conventional device without a grate or a chimney i.e. with no improved combustion air supply or flue gas ventilation”  </w:t>
            </w:r>
          </w:p>
        </w:tc>
      </w:tr>
      <w:tr w:rsidR="00BE43FA" w:rsidRPr="005729C1" w14:paraId="7B6DC7CB" w14:textId="77777777" w:rsidTr="00BE43FA">
        <w:trPr>
          <w:trHeight w:hRule="exact" w:val="820"/>
        </w:trPr>
        <w:tc>
          <w:tcPr>
            <w:tcW w:w="2525" w:type="dxa"/>
            <w:tcBorders>
              <w:top w:val="single" w:sz="4" w:space="0" w:color="auto"/>
              <w:left w:val="single" w:sz="4" w:space="0" w:color="auto"/>
            </w:tcBorders>
            <w:shd w:val="clear" w:color="auto" w:fill="FFFFFF" w:themeFill="background1"/>
            <w:vAlign w:val="center"/>
          </w:tcPr>
          <w:p w14:paraId="0651F36B" w14:textId="77777777" w:rsidR="00BE43FA" w:rsidRPr="00184B5B" w:rsidRDefault="00BE43FA" w:rsidP="00BE43FA">
            <w:pPr>
              <w:pStyle w:val="BodyText5"/>
              <w:shd w:val="clear" w:color="auto" w:fill="auto"/>
              <w:spacing w:before="0" w:after="0" w:line="170" w:lineRule="exact"/>
              <w:ind w:left="140" w:firstLine="0"/>
              <w:rPr>
                <w:rFonts w:ascii="Avenir Book" w:hAnsi="Avenir Book"/>
                <w:b/>
              </w:rPr>
            </w:pPr>
            <w:r w:rsidRPr="00184B5B">
              <w:rPr>
                <w:rFonts w:ascii="Avenir Book" w:hAnsi="Avenir Book"/>
                <w:b/>
              </w:rPr>
              <w:t>Any comment:</w:t>
            </w:r>
          </w:p>
        </w:tc>
        <w:tc>
          <w:tcPr>
            <w:tcW w:w="6778" w:type="dxa"/>
            <w:tcBorders>
              <w:top w:val="single" w:sz="4" w:space="0" w:color="auto"/>
              <w:left w:val="single" w:sz="4" w:space="0" w:color="auto"/>
              <w:right w:val="single" w:sz="4" w:space="0" w:color="auto"/>
            </w:tcBorders>
            <w:shd w:val="clear" w:color="auto" w:fill="FFFFFF"/>
            <w:vAlign w:val="bottom"/>
          </w:tcPr>
          <w:p w14:paraId="10F3FE41" w14:textId="77777777" w:rsidR="00BE43FA" w:rsidRPr="005729C1" w:rsidRDefault="00BE43FA" w:rsidP="00BE43FA">
            <w:pPr>
              <w:pStyle w:val="BodyText5"/>
              <w:shd w:val="clear" w:color="auto" w:fill="auto"/>
              <w:spacing w:before="0" w:after="0" w:line="276" w:lineRule="auto"/>
              <w:ind w:left="120" w:firstLine="0"/>
              <w:rPr>
                <w:rFonts w:ascii="Avenir Book" w:hAnsi="Avenir Book"/>
              </w:rPr>
            </w:pPr>
            <w:r>
              <w:rPr>
                <w:rFonts w:ascii="Avenir Book" w:hAnsi="Avenir Book"/>
              </w:rPr>
              <w:t xml:space="preserve">Traditional stoves in rural Bahia, Brazil are three-stone fires, assembled with a few bricks or rocks, generally on the ground. These are open-air fires with no chimney or any improved feature. </w:t>
            </w:r>
          </w:p>
        </w:tc>
      </w:tr>
      <w:tr w:rsidR="00BE43FA" w:rsidRPr="00C306C0" w14:paraId="5BA486A0" w14:textId="77777777" w:rsidTr="00BE43FA">
        <w:trPr>
          <w:trHeight w:hRule="exact" w:val="322"/>
        </w:trPr>
        <w:tc>
          <w:tcPr>
            <w:tcW w:w="9303" w:type="dxa"/>
            <w:gridSpan w:val="2"/>
            <w:tcBorders>
              <w:top w:val="single" w:sz="4" w:space="0" w:color="auto"/>
            </w:tcBorders>
            <w:shd w:val="clear" w:color="auto" w:fill="FFFFFF"/>
            <w:vAlign w:val="center"/>
          </w:tcPr>
          <w:p w14:paraId="3D96C230" w14:textId="77777777" w:rsidR="00BE43FA" w:rsidRPr="00C306C0" w:rsidRDefault="00BE43FA" w:rsidP="00BE43FA">
            <w:pPr>
              <w:jc w:val="left"/>
              <w:rPr>
                <w:sz w:val="10"/>
                <w:szCs w:val="10"/>
              </w:rPr>
            </w:pPr>
          </w:p>
        </w:tc>
      </w:tr>
      <w:tr w:rsidR="00BE43FA" w:rsidRPr="00B35D21" w14:paraId="1165F1A4" w14:textId="77777777" w:rsidTr="00BE43FA">
        <w:trPr>
          <w:trHeight w:hRule="exact" w:val="415"/>
        </w:trPr>
        <w:tc>
          <w:tcPr>
            <w:tcW w:w="2525" w:type="dxa"/>
            <w:tcBorders>
              <w:top w:val="single" w:sz="4" w:space="0" w:color="auto"/>
              <w:left w:val="single" w:sz="4" w:space="0" w:color="auto"/>
            </w:tcBorders>
            <w:shd w:val="clear" w:color="auto" w:fill="FFFFFF" w:themeFill="background1"/>
            <w:vAlign w:val="center"/>
          </w:tcPr>
          <w:p w14:paraId="51CD8423" w14:textId="77777777" w:rsidR="00BE43FA" w:rsidRPr="00C306C0" w:rsidRDefault="00BE43FA" w:rsidP="00BE43FA">
            <w:pPr>
              <w:pStyle w:val="BodyText5"/>
              <w:shd w:val="clear" w:color="auto" w:fill="auto"/>
              <w:spacing w:before="0" w:after="0" w:line="170" w:lineRule="exact"/>
              <w:ind w:left="140" w:firstLine="0"/>
              <w:rPr>
                <w:rStyle w:val="Bodytext0"/>
                <w:color w:val="000000"/>
              </w:rPr>
            </w:pPr>
            <w:r w:rsidRPr="007C1D64">
              <w:rPr>
                <w:rFonts w:ascii="Avenir Book" w:hAnsi="Avenir Book"/>
                <w:b/>
              </w:rPr>
              <w:t>Relevant SDG Indicator</w:t>
            </w:r>
          </w:p>
        </w:tc>
        <w:tc>
          <w:tcPr>
            <w:tcW w:w="6778" w:type="dxa"/>
            <w:tcBorders>
              <w:top w:val="single" w:sz="4" w:space="0" w:color="auto"/>
              <w:left w:val="single" w:sz="4" w:space="0" w:color="auto"/>
              <w:right w:val="single" w:sz="4" w:space="0" w:color="auto"/>
            </w:tcBorders>
            <w:shd w:val="clear" w:color="auto" w:fill="FFFFFF"/>
            <w:vAlign w:val="bottom"/>
          </w:tcPr>
          <w:p w14:paraId="54530EA7" w14:textId="093088E2" w:rsidR="00BE43FA" w:rsidRPr="00BE43FA" w:rsidRDefault="00BE43FA" w:rsidP="00BE43FA">
            <w:pPr>
              <w:pStyle w:val="BodyText5"/>
              <w:shd w:val="clear" w:color="auto" w:fill="auto"/>
              <w:spacing w:before="0" w:after="0" w:line="276" w:lineRule="auto"/>
              <w:ind w:left="140" w:firstLine="0"/>
              <w:rPr>
                <w:rFonts w:ascii="Avenir Book" w:hAnsi="Avenir Book"/>
                <w:b/>
              </w:rPr>
            </w:pPr>
            <w:r w:rsidRPr="00BE43FA">
              <w:rPr>
                <w:rFonts w:ascii="Avenir Book" w:hAnsi="Avenir Book"/>
                <w:b/>
              </w:rPr>
              <w:t xml:space="preserve">SDG 7. </w:t>
            </w:r>
            <w:r w:rsidR="00C53CE4">
              <w:rPr>
                <w:rFonts w:ascii="Avenir Book" w:hAnsi="Avenir Book"/>
                <w:b/>
              </w:rPr>
              <w:t>Affordable and Clean Energy</w:t>
            </w:r>
            <w:r w:rsidR="00C53CE4" w:rsidRPr="00BE43FA">
              <w:rPr>
                <w:rFonts w:ascii="Avenir Book" w:hAnsi="Avenir Book"/>
                <w:b/>
              </w:rPr>
              <w:t xml:space="preserve">  </w:t>
            </w:r>
          </w:p>
        </w:tc>
      </w:tr>
      <w:tr w:rsidR="00BE43FA" w:rsidRPr="00B35D21" w14:paraId="44863EF6" w14:textId="77777777" w:rsidTr="00BE43FA">
        <w:trPr>
          <w:trHeight w:hRule="exact" w:val="379"/>
        </w:trPr>
        <w:tc>
          <w:tcPr>
            <w:tcW w:w="2525" w:type="dxa"/>
            <w:tcBorders>
              <w:top w:val="single" w:sz="4" w:space="0" w:color="auto"/>
              <w:left w:val="single" w:sz="4" w:space="0" w:color="auto"/>
            </w:tcBorders>
            <w:shd w:val="clear" w:color="auto" w:fill="FFFFFF" w:themeFill="background1"/>
            <w:vAlign w:val="center"/>
          </w:tcPr>
          <w:p w14:paraId="0EF3D34F"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Data/ Parameter</w:t>
            </w:r>
          </w:p>
        </w:tc>
        <w:tc>
          <w:tcPr>
            <w:tcW w:w="6778" w:type="dxa"/>
            <w:tcBorders>
              <w:top w:val="single" w:sz="4" w:space="0" w:color="auto"/>
              <w:left w:val="single" w:sz="4" w:space="0" w:color="auto"/>
              <w:right w:val="single" w:sz="4" w:space="0" w:color="auto"/>
            </w:tcBorders>
            <w:shd w:val="clear" w:color="auto" w:fill="FFFFFF"/>
            <w:vAlign w:val="bottom"/>
          </w:tcPr>
          <w:p w14:paraId="3AFE300D" w14:textId="77777777" w:rsidR="00BE43FA" w:rsidRPr="00B35D21" w:rsidRDefault="00BE43FA" w:rsidP="00BE43FA">
            <w:pPr>
              <w:pStyle w:val="BodyText5"/>
              <w:shd w:val="clear" w:color="auto" w:fill="auto"/>
              <w:spacing w:before="0" w:after="0" w:line="276" w:lineRule="auto"/>
              <w:ind w:left="140" w:firstLine="0"/>
              <w:rPr>
                <w:rFonts w:ascii="Avenir Book" w:hAnsi="Avenir Book"/>
                <w:sz w:val="24"/>
                <w:szCs w:val="24"/>
              </w:rPr>
            </w:pPr>
            <w:r w:rsidRPr="00B35D21">
              <w:rPr>
                <w:rFonts w:ascii="Avenir Book" w:hAnsi="Avenir Book"/>
                <w:sz w:val="24"/>
                <w:szCs w:val="24"/>
              </w:rPr>
              <w:t>µ</w:t>
            </w:r>
            <w:r w:rsidRPr="00B35D21">
              <w:rPr>
                <w:rFonts w:ascii="Avenir Book" w:hAnsi="Avenir Book"/>
                <w:sz w:val="24"/>
                <w:szCs w:val="24"/>
                <w:vertAlign w:val="subscript"/>
              </w:rPr>
              <w:t>p</w:t>
            </w:r>
          </w:p>
        </w:tc>
      </w:tr>
      <w:tr w:rsidR="00BE43FA" w:rsidRPr="00B35D21" w14:paraId="2056F0FA" w14:textId="77777777" w:rsidTr="00BE43FA">
        <w:trPr>
          <w:trHeight w:hRule="exact" w:val="322"/>
        </w:trPr>
        <w:tc>
          <w:tcPr>
            <w:tcW w:w="2525" w:type="dxa"/>
            <w:tcBorders>
              <w:top w:val="single" w:sz="4" w:space="0" w:color="auto"/>
              <w:left w:val="single" w:sz="4" w:space="0" w:color="auto"/>
            </w:tcBorders>
            <w:shd w:val="clear" w:color="auto" w:fill="FFFFFF" w:themeFill="background1"/>
            <w:vAlign w:val="center"/>
          </w:tcPr>
          <w:p w14:paraId="6D2A2DD8"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Data Unit</w:t>
            </w:r>
          </w:p>
        </w:tc>
        <w:tc>
          <w:tcPr>
            <w:tcW w:w="6778" w:type="dxa"/>
            <w:tcBorders>
              <w:top w:val="single" w:sz="4" w:space="0" w:color="auto"/>
              <w:left w:val="single" w:sz="4" w:space="0" w:color="auto"/>
              <w:right w:val="single" w:sz="4" w:space="0" w:color="auto"/>
            </w:tcBorders>
            <w:shd w:val="clear" w:color="auto" w:fill="FFFFFF"/>
            <w:vAlign w:val="bottom"/>
          </w:tcPr>
          <w:p w14:paraId="062DA671"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Fraction</w:t>
            </w:r>
          </w:p>
        </w:tc>
      </w:tr>
      <w:tr w:rsidR="00BE43FA" w:rsidRPr="00B35D21" w14:paraId="0AD84775" w14:textId="77777777" w:rsidTr="00BE43FA">
        <w:trPr>
          <w:trHeight w:hRule="exact" w:val="317"/>
        </w:trPr>
        <w:tc>
          <w:tcPr>
            <w:tcW w:w="2525" w:type="dxa"/>
            <w:tcBorders>
              <w:top w:val="single" w:sz="4" w:space="0" w:color="auto"/>
              <w:left w:val="single" w:sz="4" w:space="0" w:color="auto"/>
            </w:tcBorders>
            <w:shd w:val="clear" w:color="auto" w:fill="FFFFFF" w:themeFill="background1"/>
            <w:vAlign w:val="center"/>
          </w:tcPr>
          <w:p w14:paraId="42677BF0"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Description</w:t>
            </w:r>
          </w:p>
        </w:tc>
        <w:tc>
          <w:tcPr>
            <w:tcW w:w="6778" w:type="dxa"/>
            <w:tcBorders>
              <w:top w:val="single" w:sz="4" w:space="0" w:color="auto"/>
              <w:left w:val="single" w:sz="4" w:space="0" w:color="auto"/>
              <w:right w:val="single" w:sz="4" w:space="0" w:color="auto"/>
            </w:tcBorders>
            <w:shd w:val="clear" w:color="auto" w:fill="FFFFFF"/>
            <w:vAlign w:val="bottom"/>
          </w:tcPr>
          <w:p w14:paraId="170A8D37"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Efficiency of the cookstove being used in the project scenario</w:t>
            </w:r>
          </w:p>
        </w:tc>
      </w:tr>
      <w:tr w:rsidR="00BE43FA" w:rsidRPr="00B35D21" w14:paraId="645DB65B" w14:textId="77777777" w:rsidTr="00BE43FA">
        <w:trPr>
          <w:trHeight w:hRule="exact" w:val="317"/>
        </w:trPr>
        <w:tc>
          <w:tcPr>
            <w:tcW w:w="2525" w:type="dxa"/>
            <w:tcBorders>
              <w:top w:val="single" w:sz="4" w:space="0" w:color="auto"/>
              <w:left w:val="single" w:sz="4" w:space="0" w:color="auto"/>
            </w:tcBorders>
            <w:shd w:val="clear" w:color="auto" w:fill="FFFFFF" w:themeFill="background1"/>
            <w:vAlign w:val="center"/>
          </w:tcPr>
          <w:p w14:paraId="263A0A21"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Source of data</w:t>
            </w:r>
          </w:p>
        </w:tc>
        <w:tc>
          <w:tcPr>
            <w:tcW w:w="6778" w:type="dxa"/>
            <w:tcBorders>
              <w:top w:val="single" w:sz="4" w:space="0" w:color="auto"/>
              <w:left w:val="single" w:sz="4" w:space="0" w:color="auto"/>
              <w:right w:val="single" w:sz="4" w:space="0" w:color="auto"/>
            </w:tcBorders>
            <w:shd w:val="clear" w:color="auto" w:fill="FFFFFF"/>
            <w:vAlign w:val="bottom"/>
          </w:tcPr>
          <w:p w14:paraId="1BA3576D"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Water Boiling Test</w:t>
            </w:r>
          </w:p>
        </w:tc>
      </w:tr>
      <w:tr w:rsidR="00BE43FA" w:rsidRPr="00B35D21" w14:paraId="3895B986" w14:textId="77777777" w:rsidTr="00BE43FA">
        <w:trPr>
          <w:trHeight w:hRule="exact" w:val="317"/>
        </w:trPr>
        <w:tc>
          <w:tcPr>
            <w:tcW w:w="2525" w:type="dxa"/>
            <w:tcBorders>
              <w:top w:val="single" w:sz="4" w:space="0" w:color="auto"/>
              <w:left w:val="single" w:sz="4" w:space="0" w:color="auto"/>
            </w:tcBorders>
            <w:shd w:val="clear" w:color="auto" w:fill="FFFFFF" w:themeFill="background1"/>
            <w:vAlign w:val="center"/>
          </w:tcPr>
          <w:p w14:paraId="7A299F04"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Value(s) applied</w:t>
            </w:r>
          </w:p>
        </w:tc>
        <w:tc>
          <w:tcPr>
            <w:tcW w:w="6778" w:type="dxa"/>
            <w:tcBorders>
              <w:top w:val="single" w:sz="4" w:space="0" w:color="auto"/>
              <w:left w:val="single" w:sz="4" w:space="0" w:color="auto"/>
              <w:right w:val="single" w:sz="4" w:space="0" w:color="auto"/>
            </w:tcBorders>
            <w:shd w:val="clear" w:color="auto" w:fill="FFFFFF"/>
            <w:vAlign w:val="bottom"/>
          </w:tcPr>
          <w:p w14:paraId="29C6541E"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0.20</w:t>
            </w:r>
          </w:p>
        </w:tc>
      </w:tr>
      <w:tr w:rsidR="00BE43FA" w:rsidRPr="00B35D21" w14:paraId="21522893" w14:textId="77777777" w:rsidTr="00BE43FA">
        <w:trPr>
          <w:trHeight w:hRule="exact" w:val="1063"/>
        </w:trPr>
        <w:tc>
          <w:tcPr>
            <w:tcW w:w="2525" w:type="dxa"/>
            <w:tcBorders>
              <w:top w:val="single" w:sz="4" w:space="0" w:color="auto"/>
              <w:left w:val="single" w:sz="4" w:space="0" w:color="auto"/>
            </w:tcBorders>
            <w:shd w:val="clear" w:color="auto" w:fill="FFFFFF" w:themeFill="background1"/>
            <w:vAlign w:val="center"/>
          </w:tcPr>
          <w:p w14:paraId="62FB0D1D"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6778" w:type="dxa"/>
            <w:tcBorders>
              <w:top w:val="single" w:sz="4" w:space="0" w:color="auto"/>
              <w:left w:val="single" w:sz="4" w:space="0" w:color="auto"/>
              <w:right w:val="single" w:sz="4" w:space="0" w:color="auto"/>
            </w:tcBorders>
            <w:shd w:val="clear" w:color="auto" w:fill="FFFFFF"/>
            <w:vAlign w:val="bottom"/>
          </w:tcPr>
          <w:p w14:paraId="5432FDA8"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According to the cookstove methodology:  “The efficiency of the project cookstove needs to be determined by an independent expert or entity, in the field or laboratory, following the Water Boling Test protocol (available at &lt;http://www.pciaonline.org/node/1048&gt;).”</w:t>
            </w:r>
          </w:p>
          <w:p w14:paraId="4339F3FE"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p>
        </w:tc>
      </w:tr>
      <w:tr w:rsidR="00BE43FA" w:rsidRPr="00B35D21" w14:paraId="1212220E" w14:textId="77777777" w:rsidTr="00DF3E6A">
        <w:trPr>
          <w:trHeight w:hRule="exact" w:val="1081"/>
        </w:trPr>
        <w:tc>
          <w:tcPr>
            <w:tcW w:w="2525" w:type="dxa"/>
            <w:tcBorders>
              <w:top w:val="single" w:sz="4" w:space="0" w:color="auto"/>
              <w:left w:val="single" w:sz="4" w:space="0" w:color="auto"/>
              <w:bottom w:val="single" w:sz="4" w:space="0" w:color="auto"/>
            </w:tcBorders>
            <w:shd w:val="clear" w:color="auto" w:fill="FFFFFF" w:themeFill="background1"/>
            <w:vAlign w:val="center"/>
          </w:tcPr>
          <w:p w14:paraId="67EB45F3" w14:textId="77777777" w:rsidR="00BE43FA" w:rsidRPr="002C0B4D" w:rsidRDefault="00BE43FA" w:rsidP="00BE43FA">
            <w:pPr>
              <w:pStyle w:val="BodyText5"/>
              <w:shd w:val="clear" w:color="auto" w:fill="auto"/>
              <w:spacing w:before="0" w:after="0" w:line="170" w:lineRule="exact"/>
              <w:ind w:left="140" w:firstLine="0"/>
              <w:rPr>
                <w:rFonts w:ascii="Avenir Book" w:hAnsi="Avenir Book"/>
                <w:b/>
              </w:rPr>
            </w:pPr>
            <w:r w:rsidRPr="002C0B4D">
              <w:rPr>
                <w:rFonts w:ascii="Avenir Book" w:hAnsi="Avenir Book"/>
                <w:b/>
              </w:rPr>
              <w:t>Any comment:</w:t>
            </w:r>
          </w:p>
        </w:tc>
        <w:tc>
          <w:tcPr>
            <w:tcW w:w="6778" w:type="dxa"/>
            <w:tcBorders>
              <w:top w:val="single" w:sz="4" w:space="0" w:color="auto"/>
              <w:left w:val="single" w:sz="4" w:space="0" w:color="auto"/>
              <w:bottom w:val="single" w:sz="4" w:space="0" w:color="auto"/>
              <w:right w:val="single" w:sz="4" w:space="0" w:color="auto"/>
            </w:tcBorders>
            <w:shd w:val="clear" w:color="auto" w:fill="FFFFFF"/>
            <w:vAlign w:val="bottom"/>
          </w:tcPr>
          <w:p w14:paraId="47E75E1C" w14:textId="77777777" w:rsidR="00BE43FA" w:rsidRPr="00B35D21" w:rsidRDefault="00BE43FA" w:rsidP="00BE43FA">
            <w:pPr>
              <w:pStyle w:val="BodyText5"/>
              <w:shd w:val="clear" w:color="auto" w:fill="auto"/>
              <w:spacing w:before="0" w:after="0" w:line="276" w:lineRule="auto"/>
              <w:ind w:left="140" w:firstLine="0"/>
              <w:rPr>
                <w:rFonts w:ascii="Avenir Book" w:hAnsi="Avenir Book"/>
              </w:rPr>
            </w:pPr>
            <w:r w:rsidRPr="00B35D21">
              <w:rPr>
                <w:rFonts w:ascii="Avenir Book" w:hAnsi="Avenir Book"/>
              </w:rPr>
              <w:t>A new water boiling test will be carried out before Verification I which will test 3 randomly selected project stoves, 3 times each, for a total of 9 test runs. The project stove efficiency applied for this parameter will be the average of the 9 efficiency values resulting from the WBTs.</w:t>
            </w:r>
          </w:p>
        </w:tc>
      </w:tr>
    </w:tbl>
    <w:p w14:paraId="7FBBC07E" w14:textId="77777777" w:rsidR="00BE43FA" w:rsidRDefault="00BE43FA" w:rsidP="00407201">
      <w:pPr>
        <w:rPr>
          <w:lang w:eastAsia="en-US"/>
        </w:rPr>
      </w:pPr>
    </w:p>
    <w:p w14:paraId="60D4971C" w14:textId="77777777" w:rsidR="00BE43FA" w:rsidRDefault="00BE43FA" w:rsidP="00407201">
      <w:pPr>
        <w:rPr>
          <w:lang w:eastAsia="en-US"/>
        </w:rPr>
      </w:pPr>
    </w:p>
    <w:p w14:paraId="56B5F83E" w14:textId="77777777" w:rsidR="00BE43FA" w:rsidRDefault="00BE43FA" w:rsidP="00407201">
      <w:pPr>
        <w:rPr>
          <w:lang w:eastAsia="en-US"/>
        </w:rPr>
      </w:pPr>
    </w:p>
    <w:p w14:paraId="1E015205" w14:textId="77777777" w:rsidR="00BE43FA" w:rsidRDefault="00BE43FA" w:rsidP="00407201">
      <w:pPr>
        <w:rPr>
          <w:lang w:eastAsia="en-US"/>
        </w:rPr>
      </w:pPr>
    </w:p>
    <w:p w14:paraId="2079CFA4" w14:textId="77777777" w:rsidR="00BE43FA" w:rsidRDefault="00BE43FA" w:rsidP="00407201">
      <w:pPr>
        <w:rPr>
          <w:lang w:eastAsia="en-US"/>
        </w:rPr>
      </w:pPr>
    </w:p>
    <w:bookmarkEnd w:id="15"/>
    <w:bookmarkEnd w:id="16"/>
    <w:p w14:paraId="04B3CBA7"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Ex ante estimation of outcomes linked to each of the three SDGs</w:t>
      </w:r>
    </w:p>
    <w:p w14:paraId="009887D5" w14:textId="77777777" w:rsidR="00675CDA" w:rsidRPr="007C1D64" w:rsidRDefault="00675CDA" w:rsidP="00675CDA">
      <w:pPr>
        <w:rPr>
          <w:rFonts w:ascii="Avenir Book" w:eastAsia="MS Mincho" w:hAnsi="Avenir Book"/>
        </w:rPr>
      </w:pPr>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 xml:space="preserve">Provide a transparent ex ante calculation of baseline and project outcomes (or, where applicable, direct calculation of net benefit) during the crediting period, applying all relevant equations provided in the selected </w:t>
      </w:r>
      <w:proofErr w:type="gramStart"/>
      <w:r w:rsidRPr="007C1D64">
        <w:rPr>
          <w:rFonts w:ascii="Avenir Book" w:hAnsi="Avenir Book"/>
          <w:i/>
        </w:rPr>
        <w:t>methodology(</w:t>
      </w:r>
      <w:proofErr w:type="spellStart"/>
      <w:proofErr w:type="gramEnd"/>
      <w:r w:rsidRPr="007C1D64">
        <w:rPr>
          <w:rFonts w:ascii="Avenir Book" w:hAnsi="Avenir Book"/>
          <w:i/>
        </w:rPr>
        <w:t>ies</w:t>
      </w:r>
      <w:proofErr w:type="spellEnd"/>
      <w:r w:rsidRPr="007C1D64">
        <w:rPr>
          <w:rFonts w:ascii="Avenir Book" w:hAnsi="Avenir Book"/>
          <w:i/>
        </w:rPr>
        <w:t>) or as per proposed approach. For data or parameters available before design certification, use values contained in the table in section B.6.3 above. For data/parameters not available before design certification and monitored during the crediting period, use estimates contained in the table in section B.7.1 below)</w:t>
      </w:r>
    </w:p>
    <w:p w14:paraId="769FB8C3" w14:textId="77777777" w:rsidR="00675CDA" w:rsidRPr="007C1D64" w:rsidRDefault="00675CDA" w:rsidP="00675CDA">
      <w:pPr>
        <w:rPr>
          <w:rFonts w:ascii="Avenir Book" w:eastAsia="MS Mincho" w:hAnsi="Avenir Book"/>
        </w:rPr>
      </w:pPr>
    </w:p>
    <w:tbl>
      <w:tblPr>
        <w:tblStyle w:val="TableGrid"/>
        <w:tblW w:w="0" w:type="auto"/>
        <w:tblLook w:val="04A0" w:firstRow="1" w:lastRow="0" w:firstColumn="1" w:lastColumn="0" w:noHBand="0" w:noVBand="1"/>
      </w:tblPr>
      <w:tblGrid>
        <w:gridCol w:w="2583"/>
        <w:gridCol w:w="2272"/>
        <w:gridCol w:w="2518"/>
        <w:gridCol w:w="2482"/>
      </w:tblGrid>
      <w:tr w:rsidR="00C53CE4" w14:paraId="6D463CEE" w14:textId="77777777" w:rsidTr="00C53CE4">
        <w:tc>
          <w:tcPr>
            <w:tcW w:w="2583" w:type="dxa"/>
          </w:tcPr>
          <w:p w14:paraId="53896D83" w14:textId="65B14450" w:rsidR="00C53CE4" w:rsidRDefault="00C53CE4" w:rsidP="00675CDA">
            <w:pPr>
              <w:rPr>
                <w:rFonts w:ascii="Avenir Book" w:eastAsia="MS Mincho" w:hAnsi="Avenir Book"/>
              </w:rPr>
            </w:pPr>
            <w:r>
              <w:rPr>
                <w:rFonts w:ascii="Avenir Book" w:eastAsia="MS Mincho" w:hAnsi="Avenir Book"/>
              </w:rPr>
              <w:t>SDG</w:t>
            </w:r>
          </w:p>
        </w:tc>
        <w:tc>
          <w:tcPr>
            <w:tcW w:w="2272" w:type="dxa"/>
          </w:tcPr>
          <w:p w14:paraId="7414D85C" w14:textId="3FAED773" w:rsidR="00C53CE4" w:rsidRDefault="00C53CE4" w:rsidP="00675CDA">
            <w:pPr>
              <w:rPr>
                <w:rFonts w:ascii="Avenir Book" w:eastAsia="MS Mincho" w:hAnsi="Avenir Book"/>
              </w:rPr>
            </w:pPr>
            <w:r>
              <w:rPr>
                <w:rFonts w:ascii="Avenir Book" w:eastAsia="MS Mincho" w:hAnsi="Avenir Book"/>
              </w:rPr>
              <w:t>Baseline</w:t>
            </w:r>
          </w:p>
        </w:tc>
        <w:tc>
          <w:tcPr>
            <w:tcW w:w="2518" w:type="dxa"/>
          </w:tcPr>
          <w:p w14:paraId="5A3B1A1F" w14:textId="2F2F4F45" w:rsidR="00C53CE4" w:rsidRDefault="00C53CE4" w:rsidP="00675CDA">
            <w:pPr>
              <w:rPr>
                <w:rFonts w:ascii="Avenir Book" w:eastAsia="MS Mincho" w:hAnsi="Avenir Book"/>
              </w:rPr>
            </w:pPr>
            <w:r>
              <w:rPr>
                <w:rFonts w:ascii="Avenir Book" w:eastAsia="MS Mincho" w:hAnsi="Avenir Book"/>
              </w:rPr>
              <w:t>Project</w:t>
            </w:r>
          </w:p>
        </w:tc>
        <w:tc>
          <w:tcPr>
            <w:tcW w:w="2482" w:type="dxa"/>
          </w:tcPr>
          <w:p w14:paraId="286607CE" w14:textId="31911AE7" w:rsidR="00C53CE4" w:rsidRDefault="00C53CE4" w:rsidP="00675CDA">
            <w:pPr>
              <w:rPr>
                <w:rFonts w:ascii="Avenir Book" w:eastAsia="MS Mincho" w:hAnsi="Avenir Book"/>
              </w:rPr>
            </w:pPr>
            <w:r>
              <w:rPr>
                <w:rFonts w:ascii="Avenir Book" w:eastAsia="MS Mincho" w:hAnsi="Avenir Book"/>
              </w:rPr>
              <w:t>Net Benefit</w:t>
            </w:r>
          </w:p>
        </w:tc>
      </w:tr>
      <w:tr w:rsidR="008D0658" w14:paraId="4B8072BA" w14:textId="77777777" w:rsidTr="00C53CE4">
        <w:tc>
          <w:tcPr>
            <w:tcW w:w="2583" w:type="dxa"/>
          </w:tcPr>
          <w:p w14:paraId="3A9C6129" w14:textId="4C56E26C" w:rsidR="008D0658" w:rsidRDefault="008D0658" w:rsidP="00675CDA">
            <w:pPr>
              <w:rPr>
                <w:rFonts w:ascii="Avenir Book" w:eastAsia="MS Mincho" w:hAnsi="Avenir Book"/>
              </w:rPr>
            </w:pPr>
            <w:r>
              <w:rPr>
                <w:rFonts w:ascii="Avenir Book" w:eastAsia="MS Mincho" w:hAnsi="Avenir Book"/>
              </w:rPr>
              <w:t>13. Climate Action</w:t>
            </w:r>
          </w:p>
        </w:tc>
        <w:tc>
          <w:tcPr>
            <w:tcW w:w="2272" w:type="dxa"/>
          </w:tcPr>
          <w:p w14:paraId="1BD0BCCA" w14:textId="5931E897" w:rsidR="008D0658" w:rsidRDefault="008D0658" w:rsidP="00675CDA">
            <w:pPr>
              <w:rPr>
                <w:rFonts w:ascii="Avenir Book" w:eastAsia="MS Mincho" w:hAnsi="Avenir Book"/>
              </w:rPr>
            </w:pPr>
            <w:r>
              <w:rPr>
                <w:rFonts w:ascii="Avenir Book" w:eastAsia="MS Mincho" w:hAnsi="Avenir Book"/>
              </w:rPr>
              <w:t>See ER Calculations spreadsheet, Annex 1 to the PDD.</w:t>
            </w:r>
          </w:p>
        </w:tc>
        <w:tc>
          <w:tcPr>
            <w:tcW w:w="2518" w:type="dxa"/>
          </w:tcPr>
          <w:p w14:paraId="1C482E8C" w14:textId="353625F9" w:rsidR="008D0658" w:rsidRDefault="008D0658" w:rsidP="00675CDA">
            <w:pPr>
              <w:rPr>
                <w:rFonts w:ascii="Avenir Book" w:eastAsia="MS Mincho" w:hAnsi="Avenir Book"/>
              </w:rPr>
            </w:pPr>
            <w:r>
              <w:rPr>
                <w:rFonts w:ascii="Avenir Book" w:eastAsia="MS Mincho" w:hAnsi="Avenir Book"/>
              </w:rPr>
              <w:t>See ER Calculations spreadsheet, Annex 1 to the PDD.</w:t>
            </w:r>
          </w:p>
        </w:tc>
        <w:tc>
          <w:tcPr>
            <w:tcW w:w="2482" w:type="dxa"/>
          </w:tcPr>
          <w:p w14:paraId="182E83BC" w14:textId="7918DD42" w:rsidR="008D0658" w:rsidRDefault="008D0658" w:rsidP="00675CDA">
            <w:pPr>
              <w:rPr>
                <w:rFonts w:ascii="Avenir Book" w:eastAsia="MS Mincho" w:hAnsi="Avenir Book"/>
              </w:rPr>
            </w:pPr>
            <w:r>
              <w:rPr>
                <w:rFonts w:ascii="Avenir Book" w:hAnsi="Avenir Book" w:cs="Arial"/>
                <w:sz w:val="20"/>
              </w:rPr>
              <w:t>76,425 tons CO2e</w:t>
            </w:r>
          </w:p>
        </w:tc>
      </w:tr>
      <w:tr w:rsidR="008D0658" w14:paraId="59D1826B" w14:textId="77777777" w:rsidTr="00C53CE4">
        <w:tc>
          <w:tcPr>
            <w:tcW w:w="2583" w:type="dxa"/>
          </w:tcPr>
          <w:p w14:paraId="19BE2296" w14:textId="0D18CAB6" w:rsidR="008D0658" w:rsidRDefault="008D0658" w:rsidP="00675CDA">
            <w:pPr>
              <w:rPr>
                <w:rFonts w:ascii="Avenir Book" w:eastAsia="MS Mincho" w:hAnsi="Avenir Book"/>
              </w:rPr>
            </w:pPr>
            <w:r>
              <w:rPr>
                <w:rFonts w:ascii="Avenir Book" w:eastAsia="MS Mincho" w:hAnsi="Avenir Book"/>
              </w:rPr>
              <w:t>7. Affordable and Clean Energy</w:t>
            </w:r>
          </w:p>
        </w:tc>
        <w:tc>
          <w:tcPr>
            <w:tcW w:w="2272" w:type="dxa"/>
          </w:tcPr>
          <w:p w14:paraId="1462AE65" w14:textId="0A601CEA" w:rsidR="008D0658" w:rsidRDefault="008D0658" w:rsidP="00675CDA">
            <w:pPr>
              <w:rPr>
                <w:rFonts w:ascii="Avenir Book" w:eastAsia="MS Mincho" w:hAnsi="Avenir Book"/>
              </w:rPr>
            </w:pPr>
            <w:r>
              <w:rPr>
                <w:rFonts w:ascii="Avenir Book" w:eastAsia="MS Mincho" w:hAnsi="Avenir Book"/>
              </w:rPr>
              <w:t>10% thermal efficiency</w:t>
            </w:r>
          </w:p>
        </w:tc>
        <w:tc>
          <w:tcPr>
            <w:tcW w:w="2518" w:type="dxa"/>
          </w:tcPr>
          <w:p w14:paraId="2E41A63E" w14:textId="4775DF0D" w:rsidR="008D0658" w:rsidRDefault="008D0658" w:rsidP="00675CDA">
            <w:pPr>
              <w:rPr>
                <w:rFonts w:ascii="Avenir Book" w:eastAsia="MS Mincho" w:hAnsi="Avenir Book"/>
              </w:rPr>
            </w:pPr>
            <w:r>
              <w:rPr>
                <w:rFonts w:ascii="Avenir Book" w:eastAsia="MS Mincho" w:hAnsi="Avenir Book"/>
              </w:rPr>
              <w:t>23.2% thermal efficiency</w:t>
            </w:r>
          </w:p>
        </w:tc>
        <w:tc>
          <w:tcPr>
            <w:tcW w:w="2482" w:type="dxa"/>
          </w:tcPr>
          <w:p w14:paraId="27935285" w14:textId="795B911A" w:rsidR="008D0658" w:rsidRDefault="008D0658" w:rsidP="00675CDA">
            <w:pPr>
              <w:rPr>
                <w:rFonts w:ascii="Avenir Book" w:eastAsia="MS Mincho" w:hAnsi="Avenir Book"/>
              </w:rPr>
            </w:pPr>
            <w:r>
              <w:rPr>
                <w:rFonts w:ascii="Avenir Book" w:eastAsia="MS Mincho" w:hAnsi="Avenir Book"/>
              </w:rPr>
              <w:t>More than double energy efficiency of available cooking technology</w:t>
            </w:r>
          </w:p>
        </w:tc>
      </w:tr>
      <w:tr w:rsidR="008D0658" w14:paraId="6F4A0DDD" w14:textId="77777777" w:rsidTr="00C53CE4">
        <w:tc>
          <w:tcPr>
            <w:tcW w:w="2583" w:type="dxa"/>
          </w:tcPr>
          <w:p w14:paraId="5585355C" w14:textId="0C2C099A" w:rsidR="008D0658" w:rsidRPr="00C53CE4" w:rsidRDefault="008D0658" w:rsidP="00C53CE4">
            <w:pPr>
              <w:rPr>
                <w:rFonts w:ascii="Avenir Book" w:eastAsia="MS Mincho" w:hAnsi="Avenir Book"/>
              </w:rPr>
            </w:pPr>
            <w:r w:rsidRPr="00C53CE4">
              <w:rPr>
                <w:rFonts w:ascii="Avenir Book" w:eastAsia="MS Mincho" w:hAnsi="Avenir Book"/>
              </w:rPr>
              <w:t>1.</w:t>
            </w:r>
            <w:r>
              <w:rPr>
                <w:rFonts w:ascii="Avenir Book" w:eastAsia="MS Mincho" w:hAnsi="Avenir Book"/>
              </w:rPr>
              <w:t xml:space="preserve"> </w:t>
            </w:r>
            <w:r w:rsidRPr="00C53CE4">
              <w:rPr>
                <w:rFonts w:ascii="Avenir Book" w:eastAsia="MS Mincho" w:hAnsi="Avenir Book"/>
              </w:rPr>
              <w:t>No Poverty</w:t>
            </w:r>
          </w:p>
        </w:tc>
        <w:tc>
          <w:tcPr>
            <w:tcW w:w="2272" w:type="dxa"/>
          </w:tcPr>
          <w:p w14:paraId="429FCDE8" w14:textId="5552CD7B" w:rsidR="008D0658" w:rsidRDefault="008D0658" w:rsidP="00675CDA">
            <w:pPr>
              <w:rPr>
                <w:rFonts w:ascii="Avenir Book" w:eastAsia="MS Mincho" w:hAnsi="Avenir Book"/>
              </w:rPr>
            </w:pPr>
            <w:r>
              <w:rPr>
                <w:rFonts w:ascii="Avenir Book" w:eastAsia="MS Mincho" w:hAnsi="Avenir Book"/>
              </w:rPr>
              <w:t>0 families with access to new efficient cookstove technology</w:t>
            </w:r>
          </w:p>
        </w:tc>
        <w:tc>
          <w:tcPr>
            <w:tcW w:w="2518" w:type="dxa"/>
          </w:tcPr>
          <w:p w14:paraId="725CF93D" w14:textId="64A1DD8B" w:rsidR="008D0658" w:rsidRDefault="008D0658" w:rsidP="00675CDA">
            <w:pPr>
              <w:rPr>
                <w:rFonts w:ascii="Avenir Book" w:eastAsia="MS Mincho" w:hAnsi="Avenir Book"/>
              </w:rPr>
            </w:pPr>
            <w:r>
              <w:rPr>
                <w:rFonts w:ascii="Avenir Book" w:eastAsia="MS Mincho" w:hAnsi="Avenir Book"/>
              </w:rPr>
              <w:t>3000 families with access to new efficient cookstove technology</w:t>
            </w:r>
          </w:p>
        </w:tc>
        <w:tc>
          <w:tcPr>
            <w:tcW w:w="2482" w:type="dxa"/>
          </w:tcPr>
          <w:p w14:paraId="73D28BCC" w14:textId="3FEBA7D8" w:rsidR="008D0658" w:rsidRDefault="008D0658" w:rsidP="00675CDA">
            <w:pPr>
              <w:rPr>
                <w:rFonts w:ascii="Avenir Book" w:eastAsia="MS Mincho" w:hAnsi="Avenir Book"/>
              </w:rPr>
            </w:pPr>
            <w:r>
              <w:rPr>
                <w:rFonts w:ascii="Avenir Book" w:eastAsia="MS Mincho" w:hAnsi="Avenir Book"/>
              </w:rPr>
              <w:t>3000 families benefitted</w:t>
            </w:r>
          </w:p>
        </w:tc>
      </w:tr>
    </w:tbl>
    <w:p w14:paraId="68800E7E" w14:textId="77777777" w:rsidR="00675CDA" w:rsidRPr="007C1D64" w:rsidRDefault="00675CDA" w:rsidP="00675CDA">
      <w:pPr>
        <w:rPr>
          <w:rFonts w:ascii="Avenir Book" w:eastAsia="MS Mincho" w:hAnsi="Avenir Book"/>
        </w:rPr>
      </w:pPr>
    </w:p>
    <w:p w14:paraId="13B8F488" w14:textId="77777777" w:rsidR="00675CDA"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Summary of ex ante estimates of each SDG outcome</w:t>
      </w:r>
    </w:p>
    <w:p w14:paraId="58B51C61" w14:textId="77777777" w:rsidR="00C730A6" w:rsidRDefault="00C730A6" w:rsidP="000D7B02">
      <w:pPr>
        <w:rPr>
          <w:rFonts w:eastAsia="MS Mincho"/>
        </w:rPr>
      </w:pPr>
    </w:p>
    <w:p w14:paraId="43CA8CFE" w14:textId="77777777" w:rsidR="00C730A6" w:rsidRPr="000A1E46" w:rsidRDefault="00C730A6" w:rsidP="00C730A6">
      <w:pPr>
        <w:rPr>
          <w:rFonts w:asciiTheme="minorHAnsi" w:hAnsiTheme="minorHAnsi" w:cstheme="minorHAnsi"/>
          <w:b/>
          <w:sz w:val="20"/>
        </w:rPr>
      </w:pPr>
      <w:proofErr w:type="gramStart"/>
      <w:r w:rsidRPr="000A1E46">
        <w:rPr>
          <w:rFonts w:asciiTheme="minorHAnsi" w:hAnsiTheme="minorHAnsi" w:cstheme="minorHAnsi"/>
          <w:b/>
          <w:sz w:val="20"/>
        </w:rPr>
        <w:t>SDG 13.</w:t>
      </w:r>
      <w:proofErr w:type="gramEnd"/>
      <w:r w:rsidRPr="000A1E46">
        <w:rPr>
          <w:rFonts w:asciiTheme="minorHAnsi" w:hAnsiTheme="minorHAnsi" w:cstheme="minorHAnsi"/>
          <w:b/>
          <w:sz w:val="20"/>
        </w:rPr>
        <w:t xml:space="preserve"> Climate Action</w:t>
      </w:r>
    </w:p>
    <w:p w14:paraId="3FDBB8CC" w14:textId="77777777" w:rsidR="00C730A6" w:rsidRDefault="00C730A6" w:rsidP="000D7B02">
      <w:pPr>
        <w:rPr>
          <w:rFonts w:eastAsia="MS Mincho"/>
        </w:rPr>
      </w:pPr>
    </w:p>
    <w:p w14:paraId="7CAA5749" w14:textId="4C8FB33B" w:rsidR="00CB310F" w:rsidRPr="00B51529" w:rsidRDefault="00CB310F" w:rsidP="00CB310F">
      <w:pPr>
        <w:pStyle w:val="SDMPDDPoASubSection2"/>
        <w:tabs>
          <w:tab w:val="clear" w:pos="1474"/>
        </w:tabs>
        <w:spacing w:before="0" w:after="0"/>
        <w:jc w:val="left"/>
        <w:rPr>
          <w:rFonts w:asciiTheme="minorHAnsi" w:eastAsia="MS Mincho" w:hAnsiTheme="minorHAnsi" w:cstheme="minorHAnsi"/>
          <w:b w:val="0"/>
          <w:sz w:val="20"/>
          <w:szCs w:val="20"/>
        </w:rPr>
      </w:pPr>
      <w:r w:rsidRPr="00B51529">
        <w:rPr>
          <w:rFonts w:asciiTheme="minorHAnsi" w:eastAsia="MS Mincho" w:hAnsiTheme="minorHAnsi" w:cstheme="minorHAnsi"/>
          <w:b w:val="0"/>
          <w:sz w:val="20"/>
          <w:szCs w:val="20"/>
        </w:rPr>
        <w:t>Ex-ante estimates are calculated using the Excel spreadsheet provided as part of the Simplified Cookstove Methodology:</w:t>
      </w:r>
    </w:p>
    <w:p w14:paraId="0922D971" w14:textId="31855CD2" w:rsidR="00CB310F" w:rsidRPr="00B51529" w:rsidRDefault="00CB310F" w:rsidP="00CB310F">
      <w:pPr>
        <w:pStyle w:val="SDMPDDPoASubSection2"/>
        <w:tabs>
          <w:tab w:val="clear" w:pos="1474"/>
        </w:tabs>
        <w:spacing w:before="0" w:after="0"/>
        <w:jc w:val="left"/>
        <w:rPr>
          <w:rFonts w:asciiTheme="minorHAnsi" w:eastAsia="MS Mincho" w:hAnsiTheme="minorHAnsi" w:cstheme="minorHAnsi"/>
          <w:b w:val="0"/>
          <w:sz w:val="20"/>
          <w:szCs w:val="20"/>
        </w:rPr>
      </w:pPr>
      <w:r w:rsidRPr="00B51529">
        <w:rPr>
          <w:rFonts w:asciiTheme="minorHAnsi" w:eastAsia="MS Mincho" w:hAnsiTheme="minorHAnsi" w:cstheme="minorHAnsi"/>
          <w:b w:val="0"/>
          <w:sz w:val="20"/>
          <w:szCs w:val="20"/>
        </w:rPr>
        <w:t>401.13-ER-MS-CS-er_calculation_tool_cookstove_meth_v2.00</w:t>
      </w:r>
    </w:p>
    <w:p w14:paraId="3150EDB3" w14:textId="30C9A06F" w:rsidR="00CB310F" w:rsidRPr="00B51529" w:rsidRDefault="00CB310F" w:rsidP="00CB310F">
      <w:pPr>
        <w:pStyle w:val="SDMPDDPoASubSection2"/>
        <w:tabs>
          <w:tab w:val="clear" w:pos="1474"/>
        </w:tabs>
        <w:rPr>
          <w:rFonts w:asciiTheme="minorHAnsi" w:eastAsia="MS Mincho" w:hAnsiTheme="minorHAnsi" w:cstheme="minorHAnsi"/>
          <w:b w:val="0"/>
          <w:sz w:val="20"/>
          <w:szCs w:val="20"/>
        </w:rPr>
      </w:pPr>
      <w:r w:rsidRPr="00B51529">
        <w:rPr>
          <w:rFonts w:asciiTheme="minorHAnsi" w:eastAsia="MS Mincho" w:hAnsiTheme="minorHAnsi" w:cstheme="minorHAnsi"/>
          <w:b w:val="0"/>
          <w:sz w:val="20"/>
          <w:szCs w:val="20"/>
        </w:rPr>
        <w:t xml:space="preserve">The resulting ex-ante estimates are shown in the table below. Input and calculations are presented in </w:t>
      </w:r>
      <w:r w:rsidR="00B51529" w:rsidRPr="00B51529">
        <w:rPr>
          <w:rFonts w:asciiTheme="minorHAnsi" w:eastAsia="MS Mincho" w:hAnsiTheme="minorHAnsi" w:cstheme="minorHAnsi"/>
          <w:b w:val="0"/>
          <w:sz w:val="20"/>
          <w:szCs w:val="20"/>
        </w:rPr>
        <w:t>Annex 1.</w:t>
      </w:r>
    </w:p>
    <w:tbl>
      <w:tblPr>
        <w:tblW w:w="8280" w:type="dxa"/>
        <w:tblInd w:w="70" w:type="dxa"/>
        <w:tblCellMar>
          <w:left w:w="70" w:type="dxa"/>
          <w:right w:w="70" w:type="dxa"/>
        </w:tblCellMar>
        <w:tblLook w:val="04A0" w:firstRow="1" w:lastRow="0" w:firstColumn="1" w:lastColumn="0" w:noHBand="0" w:noVBand="1"/>
      </w:tblPr>
      <w:tblGrid>
        <w:gridCol w:w="2386"/>
        <w:gridCol w:w="1704"/>
        <w:gridCol w:w="1976"/>
        <w:gridCol w:w="2214"/>
      </w:tblGrid>
      <w:tr w:rsidR="00CB310F" w:rsidRPr="00CB310F" w14:paraId="20FAA753" w14:textId="77777777" w:rsidTr="00CB310F">
        <w:trPr>
          <w:trHeight w:val="300"/>
        </w:trPr>
        <w:tc>
          <w:tcPr>
            <w:tcW w:w="4090" w:type="dxa"/>
            <w:gridSpan w:val="2"/>
            <w:tcBorders>
              <w:top w:val="nil"/>
              <w:left w:val="nil"/>
              <w:bottom w:val="nil"/>
              <w:right w:val="nil"/>
            </w:tcBorders>
            <w:shd w:val="clear" w:color="000000" w:fill="FFFFFF"/>
            <w:noWrap/>
            <w:vAlign w:val="bottom"/>
            <w:hideMark/>
          </w:tcPr>
          <w:p w14:paraId="50F0F333" w14:textId="77777777" w:rsidR="00CB310F" w:rsidRPr="00CB310F" w:rsidRDefault="00CB310F" w:rsidP="00CB310F">
            <w:pPr>
              <w:jc w:val="left"/>
              <w:outlineLvl w:val="0"/>
              <w:rPr>
                <w:rFonts w:ascii="Calibri" w:hAnsi="Calibri" w:cs="Calibri"/>
                <w:b/>
                <w:bCs/>
                <w:color w:val="000000"/>
                <w:szCs w:val="22"/>
                <w:lang w:val="pt-BR" w:eastAsia="zh-CN"/>
              </w:rPr>
            </w:pPr>
            <w:r w:rsidRPr="00CB310F">
              <w:rPr>
                <w:rFonts w:ascii="Calibri" w:hAnsi="Calibri" w:cs="Calibri"/>
                <w:b/>
                <w:bCs/>
                <w:color w:val="000000"/>
                <w:szCs w:val="22"/>
                <w:lang w:val="pt-BR" w:eastAsia="zh-CN"/>
              </w:rPr>
              <w:t xml:space="preserve">Emission reduction - Summary </w:t>
            </w:r>
          </w:p>
        </w:tc>
        <w:tc>
          <w:tcPr>
            <w:tcW w:w="1976" w:type="dxa"/>
            <w:tcBorders>
              <w:top w:val="nil"/>
              <w:left w:val="nil"/>
              <w:bottom w:val="nil"/>
              <w:right w:val="nil"/>
            </w:tcBorders>
            <w:shd w:val="clear" w:color="000000" w:fill="FFFFFF"/>
            <w:noWrap/>
            <w:vAlign w:val="bottom"/>
            <w:hideMark/>
          </w:tcPr>
          <w:p w14:paraId="46AECDD5"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2214" w:type="dxa"/>
            <w:tcBorders>
              <w:top w:val="nil"/>
              <w:left w:val="nil"/>
              <w:bottom w:val="nil"/>
              <w:right w:val="nil"/>
            </w:tcBorders>
            <w:shd w:val="clear" w:color="000000" w:fill="FFFFFF"/>
            <w:noWrap/>
            <w:vAlign w:val="bottom"/>
            <w:hideMark/>
          </w:tcPr>
          <w:p w14:paraId="3B1B4A35"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r>
      <w:tr w:rsidR="00CB310F" w:rsidRPr="00CB310F" w14:paraId="7419B46D" w14:textId="77777777" w:rsidTr="00CB310F">
        <w:trPr>
          <w:trHeight w:val="300"/>
        </w:trPr>
        <w:tc>
          <w:tcPr>
            <w:tcW w:w="2386" w:type="dxa"/>
            <w:tcBorders>
              <w:top w:val="nil"/>
              <w:left w:val="nil"/>
              <w:bottom w:val="single" w:sz="4" w:space="0" w:color="auto"/>
              <w:right w:val="nil"/>
            </w:tcBorders>
            <w:shd w:val="clear" w:color="000000" w:fill="000000"/>
            <w:noWrap/>
            <w:vAlign w:val="bottom"/>
            <w:hideMark/>
          </w:tcPr>
          <w:p w14:paraId="4AF1ED59"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Year</w:t>
            </w:r>
          </w:p>
        </w:tc>
        <w:tc>
          <w:tcPr>
            <w:tcW w:w="1704" w:type="dxa"/>
            <w:tcBorders>
              <w:top w:val="nil"/>
              <w:left w:val="nil"/>
              <w:bottom w:val="single" w:sz="4" w:space="0" w:color="auto"/>
              <w:right w:val="nil"/>
            </w:tcBorders>
            <w:shd w:val="clear" w:color="000000" w:fill="000000"/>
            <w:noWrap/>
            <w:vAlign w:val="bottom"/>
            <w:hideMark/>
          </w:tcPr>
          <w:p w14:paraId="3E2B5323"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xml:space="preserve">Emission reduction </w:t>
            </w:r>
          </w:p>
        </w:tc>
        <w:tc>
          <w:tcPr>
            <w:tcW w:w="1976" w:type="dxa"/>
            <w:tcBorders>
              <w:top w:val="nil"/>
              <w:left w:val="nil"/>
              <w:bottom w:val="single" w:sz="4" w:space="0" w:color="auto"/>
              <w:right w:val="nil"/>
            </w:tcBorders>
            <w:shd w:val="clear" w:color="000000" w:fill="000000"/>
            <w:noWrap/>
            <w:vAlign w:val="bottom"/>
            <w:hideMark/>
          </w:tcPr>
          <w:p w14:paraId="1F213D75"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Lekage adjustment</w:t>
            </w:r>
          </w:p>
        </w:tc>
        <w:tc>
          <w:tcPr>
            <w:tcW w:w="2214" w:type="dxa"/>
            <w:tcBorders>
              <w:top w:val="nil"/>
              <w:left w:val="nil"/>
              <w:bottom w:val="single" w:sz="4" w:space="0" w:color="auto"/>
              <w:right w:val="nil"/>
            </w:tcBorders>
            <w:shd w:val="clear" w:color="000000" w:fill="000000"/>
            <w:noWrap/>
            <w:vAlign w:val="bottom"/>
            <w:hideMark/>
          </w:tcPr>
          <w:p w14:paraId="593F7FE1"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xml:space="preserve">Net Emission reduction </w:t>
            </w:r>
          </w:p>
        </w:tc>
      </w:tr>
      <w:tr w:rsidR="00CB310F" w:rsidRPr="00CB310F" w14:paraId="79904C47" w14:textId="77777777" w:rsidTr="00B51529">
        <w:trPr>
          <w:trHeight w:val="300"/>
        </w:trPr>
        <w:tc>
          <w:tcPr>
            <w:tcW w:w="2386" w:type="dxa"/>
            <w:tcBorders>
              <w:top w:val="nil"/>
              <w:left w:val="nil"/>
              <w:bottom w:val="single" w:sz="4" w:space="0" w:color="auto"/>
              <w:right w:val="nil"/>
            </w:tcBorders>
            <w:shd w:val="clear" w:color="000000" w:fill="000000"/>
            <w:noWrap/>
            <w:vAlign w:val="bottom"/>
            <w:hideMark/>
          </w:tcPr>
          <w:p w14:paraId="192BA3B3"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w:t>
            </w:r>
          </w:p>
        </w:tc>
        <w:tc>
          <w:tcPr>
            <w:tcW w:w="1704" w:type="dxa"/>
            <w:tcBorders>
              <w:top w:val="nil"/>
              <w:left w:val="nil"/>
              <w:bottom w:val="single" w:sz="4" w:space="0" w:color="auto"/>
              <w:right w:val="nil"/>
            </w:tcBorders>
            <w:shd w:val="clear" w:color="000000" w:fill="000000"/>
            <w:noWrap/>
            <w:vAlign w:val="bottom"/>
            <w:hideMark/>
          </w:tcPr>
          <w:p w14:paraId="3A33C54C"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tCO2/year</w:t>
            </w:r>
          </w:p>
        </w:tc>
        <w:tc>
          <w:tcPr>
            <w:tcW w:w="1976" w:type="dxa"/>
            <w:tcBorders>
              <w:top w:val="nil"/>
              <w:left w:val="nil"/>
              <w:bottom w:val="single" w:sz="4" w:space="0" w:color="auto"/>
              <w:right w:val="nil"/>
            </w:tcBorders>
            <w:shd w:val="clear" w:color="000000" w:fill="000000"/>
            <w:noWrap/>
            <w:vAlign w:val="bottom"/>
            <w:hideMark/>
          </w:tcPr>
          <w:p w14:paraId="6F24C215"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tCO2/year</w:t>
            </w:r>
          </w:p>
        </w:tc>
        <w:tc>
          <w:tcPr>
            <w:tcW w:w="2214" w:type="dxa"/>
            <w:tcBorders>
              <w:top w:val="nil"/>
              <w:left w:val="nil"/>
              <w:bottom w:val="single" w:sz="4" w:space="0" w:color="auto"/>
              <w:right w:val="nil"/>
            </w:tcBorders>
            <w:shd w:val="clear" w:color="000000" w:fill="000000"/>
            <w:noWrap/>
            <w:vAlign w:val="bottom"/>
            <w:hideMark/>
          </w:tcPr>
          <w:p w14:paraId="703698C9"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tCO2/year</w:t>
            </w:r>
          </w:p>
        </w:tc>
      </w:tr>
      <w:tr w:rsidR="00CB310F" w:rsidRPr="00CB310F" w14:paraId="69639001" w14:textId="77777777" w:rsidTr="00B51529">
        <w:trPr>
          <w:trHeight w:val="300"/>
        </w:trPr>
        <w:tc>
          <w:tcPr>
            <w:tcW w:w="2386" w:type="dxa"/>
            <w:tcBorders>
              <w:top w:val="nil"/>
              <w:left w:val="nil"/>
              <w:bottom w:val="single" w:sz="4" w:space="0" w:color="auto"/>
              <w:right w:val="nil"/>
            </w:tcBorders>
            <w:shd w:val="clear" w:color="000000" w:fill="FFFFFF"/>
            <w:noWrap/>
            <w:vAlign w:val="bottom"/>
            <w:hideMark/>
          </w:tcPr>
          <w:p w14:paraId="2FCB4A5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2018</w:t>
            </w:r>
          </w:p>
        </w:tc>
        <w:tc>
          <w:tcPr>
            <w:tcW w:w="1704" w:type="dxa"/>
            <w:tcBorders>
              <w:top w:val="nil"/>
              <w:left w:val="nil"/>
              <w:bottom w:val="single" w:sz="4" w:space="0" w:color="auto"/>
              <w:right w:val="nil"/>
            </w:tcBorders>
            <w:shd w:val="clear" w:color="000000" w:fill="FFFFFF"/>
            <w:noWrap/>
            <w:vAlign w:val="bottom"/>
            <w:hideMark/>
          </w:tcPr>
          <w:p w14:paraId="24EF998A"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5396</w:t>
            </w:r>
          </w:p>
        </w:tc>
        <w:tc>
          <w:tcPr>
            <w:tcW w:w="1976" w:type="dxa"/>
            <w:tcBorders>
              <w:top w:val="nil"/>
              <w:left w:val="nil"/>
              <w:bottom w:val="single" w:sz="4" w:space="0" w:color="auto"/>
              <w:right w:val="nil"/>
            </w:tcBorders>
            <w:shd w:val="clear" w:color="000000" w:fill="FFFFFF"/>
            <w:noWrap/>
            <w:vAlign w:val="bottom"/>
            <w:hideMark/>
          </w:tcPr>
          <w:p w14:paraId="16E203E0"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single" w:sz="4" w:space="0" w:color="auto"/>
              <w:left w:val="nil"/>
              <w:bottom w:val="single" w:sz="4" w:space="0" w:color="auto"/>
              <w:right w:val="nil"/>
            </w:tcBorders>
            <w:shd w:val="clear" w:color="000000" w:fill="FFFFFF"/>
            <w:noWrap/>
            <w:vAlign w:val="bottom"/>
            <w:hideMark/>
          </w:tcPr>
          <w:p w14:paraId="77BB5973"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5396</w:t>
            </w:r>
          </w:p>
        </w:tc>
      </w:tr>
      <w:tr w:rsidR="00CB310F" w:rsidRPr="00CB310F" w14:paraId="256A1B98" w14:textId="77777777" w:rsidTr="00B51529">
        <w:trPr>
          <w:trHeight w:val="300"/>
        </w:trPr>
        <w:tc>
          <w:tcPr>
            <w:tcW w:w="2386" w:type="dxa"/>
            <w:tcBorders>
              <w:top w:val="nil"/>
              <w:left w:val="nil"/>
              <w:bottom w:val="single" w:sz="4" w:space="0" w:color="auto"/>
              <w:right w:val="nil"/>
            </w:tcBorders>
            <w:shd w:val="clear" w:color="000000" w:fill="FFFFFF"/>
            <w:noWrap/>
            <w:vAlign w:val="bottom"/>
            <w:hideMark/>
          </w:tcPr>
          <w:p w14:paraId="2B98608A"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2019</w:t>
            </w:r>
          </w:p>
        </w:tc>
        <w:tc>
          <w:tcPr>
            <w:tcW w:w="1704" w:type="dxa"/>
            <w:tcBorders>
              <w:top w:val="nil"/>
              <w:left w:val="nil"/>
              <w:bottom w:val="single" w:sz="4" w:space="0" w:color="auto"/>
              <w:right w:val="nil"/>
            </w:tcBorders>
            <w:shd w:val="clear" w:color="000000" w:fill="FFFFFF"/>
            <w:noWrap/>
            <w:vAlign w:val="bottom"/>
            <w:hideMark/>
          </w:tcPr>
          <w:p w14:paraId="0FBC505F" w14:textId="040D683F" w:rsidR="00CB310F" w:rsidRPr="00CB310F" w:rsidRDefault="00CB310F" w:rsidP="00B51529">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10</w:t>
            </w:r>
            <w:r w:rsidR="00B51529">
              <w:rPr>
                <w:rFonts w:ascii="Calibri" w:hAnsi="Calibri" w:cs="Calibri"/>
                <w:color w:val="000000"/>
                <w:szCs w:val="22"/>
                <w:lang w:val="pt-BR" w:eastAsia="zh-CN"/>
              </w:rPr>
              <w:t>000</w:t>
            </w:r>
          </w:p>
        </w:tc>
        <w:tc>
          <w:tcPr>
            <w:tcW w:w="1976" w:type="dxa"/>
            <w:tcBorders>
              <w:top w:val="nil"/>
              <w:left w:val="nil"/>
              <w:bottom w:val="single" w:sz="4" w:space="0" w:color="auto"/>
            </w:tcBorders>
            <w:shd w:val="clear" w:color="000000" w:fill="FFFFFF"/>
            <w:noWrap/>
            <w:vAlign w:val="bottom"/>
            <w:hideMark/>
          </w:tcPr>
          <w:p w14:paraId="466415DE"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single" w:sz="4" w:space="0" w:color="auto"/>
              <w:bottom w:val="single" w:sz="4" w:space="0" w:color="auto"/>
            </w:tcBorders>
            <w:shd w:val="clear" w:color="auto" w:fill="auto"/>
            <w:noWrap/>
            <w:vAlign w:val="bottom"/>
            <w:hideMark/>
          </w:tcPr>
          <w:p w14:paraId="08A7B8D3" w14:textId="0A3C4669" w:rsidR="00CB310F" w:rsidRPr="00CB310F" w:rsidRDefault="00CB310F" w:rsidP="00B51529">
            <w:pPr>
              <w:jc w:val="left"/>
              <w:outlineLvl w:val="0"/>
              <w:rPr>
                <w:rFonts w:ascii="Calibri" w:hAnsi="Calibri" w:cs="Calibri"/>
                <w:color w:val="000000"/>
                <w:szCs w:val="22"/>
                <w:lang w:val="pt-BR" w:eastAsia="zh-CN"/>
              </w:rPr>
            </w:pPr>
            <w:r w:rsidRPr="00B51529">
              <w:rPr>
                <w:rFonts w:ascii="Calibri" w:hAnsi="Calibri" w:cs="Calibri"/>
                <w:color w:val="000000"/>
                <w:szCs w:val="22"/>
                <w:lang w:val="pt-BR" w:eastAsia="zh-CN"/>
              </w:rPr>
              <w:t>10</w:t>
            </w:r>
            <w:r w:rsidR="00B51529">
              <w:rPr>
                <w:rFonts w:ascii="Calibri" w:hAnsi="Calibri" w:cs="Calibri"/>
                <w:color w:val="000000"/>
                <w:szCs w:val="22"/>
                <w:lang w:val="pt-BR" w:eastAsia="zh-CN"/>
              </w:rPr>
              <w:t>000</w:t>
            </w:r>
          </w:p>
        </w:tc>
      </w:tr>
      <w:tr w:rsidR="00CB310F" w:rsidRPr="00CB310F" w14:paraId="0BCAE79A" w14:textId="77777777" w:rsidTr="00B51529">
        <w:trPr>
          <w:trHeight w:val="300"/>
        </w:trPr>
        <w:tc>
          <w:tcPr>
            <w:tcW w:w="2386" w:type="dxa"/>
            <w:tcBorders>
              <w:top w:val="nil"/>
              <w:left w:val="nil"/>
              <w:bottom w:val="single" w:sz="4" w:space="0" w:color="auto"/>
              <w:right w:val="nil"/>
            </w:tcBorders>
            <w:shd w:val="clear" w:color="000000" w:fill="FFFFFF"/>
            <w:noWrap/>
            <w:vAlign w:val="bottom"/>
            <w:hideMark/>
          </w:tcPr>
          <w:p w14:paraId="72B15EBF"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2020</w:t>
            </w:r>
          </w:p>
        </w:tc>
        <w:tc>
          <w:tcPr>
            <w:tcW w:w="1704" w:type="dxa"/>
            <w:tcBorders>
              <w:top w:val="nil"/>
              <w:left w:val="nil"/>
              <w:bottom w:val="single" w:sz="4" w:space="0" w:color="auto"/>
              <w:right w:val="nil"/>
            </w:tcBorders>
            <w:shd w:val="clear" w:color="000000" w:fill="FFFFFF"/>
            <w:noWrap/>
            <w:vAlign w:val="bottom"/>
            <w:hideMark/>
          </w:tcPr>
          <w:p w14:paraId="198CBEFF"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9705</w:t>
            </w:r>
          </w:p>
        </w:tc>
        <w:tc>
          <w:tcPr>
            <w:tcW w:w="1976" w:type="dxa"/>
            <w:tcBorders>
              <w:top w:val="nil"/>
              <w:left w:val="nil"/>
              <w:bottom w:val="single" w:sz="4" w:space="0" w:color="auto"/>
              <w:right w:val="nil"/>
            </w:tcBorders>
            <w:shd w:val="clear" w:color="000000" w:fill="FFFFFF"/>
            <w:noWrap/>
            <w:vAlign w:val="bottom"/>
            <w:hideMark/>
          </w:tcPr>
          <w:p w14:paraId="47880EF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single" w:sz="4" w:space="0" w:color="auto"/>
              <w:left w:val="nil"/>
              <w:bottom w:val="single" w:sz="4" w:space="0" w:color="auto"/>
              <w:right w:val="nil"/>
            </w:tcBorders>
            <w:shd w:val="clear" w:color="000000" w:fill="FFFFFF"/>
            <w:noWrap/>
            <w:vAlign w:val="bottom"/>
            <w:hideMark/>
          </w:tcPr>
          <w:p w14:paraId="49B3A4ED"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9705</w:t>
            </w:r>
          </w:p>
        </w:tc>
      </w:tr>
      <w:tr w:rsidR="00CB310F" w:rsidRPr="00CB310F" w14:paraId="2F5C9767"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0223A7B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2021</w:t>
            </w:r>
          </w:p>
        </w:tc>
        <w:tc>
          <w:tcPr>
            <w:tcW w:w="1704" w:type="dxa"/>
            <w:tcBorders>
              <w:top w:val="nil"/>
              <w:left w:val="nil"/>
              <w:bottom w:val="single" w:sz="4" w:space="0" w:color="auto"/>
              <w:right w:val="nil"/>
            </w:tcBorders>
            <w:shd w:val="clear" w:color="000000" w:fill="FFFFFF"/>
            <w:noWrap/>
            <w:vAlign w:val="bottom"/>
            <w:hideMark/>
          </w:tcPr>
          <w:p w14:paraId="2CE59D67"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9170</w:t>
            </w:r>
          </w:p>
        </w:tc>
        <w:tc>
          <w:tcPr>
            <w:tcW w:w="1976" w:type="dxa"/>
            <w:tcBorders>
              <w:top w:val="nil"/>
              <w:left w:val="nil"/>
              <w:bottom w:val="single" w:sz="4" w:space="0" w:color="auto"/>
              <w:right w:val="nil"/>
            </w:tcBorders>
            <w:shd w:val="clear" w:color="000000" w:fill="FFFFFF"/>
            <w:noWrap/>
            <w:vAlign w:val="bottom"/>
            <w:hideMark/>
          </w:tcPr>
          <w:p w14:paraId="7FD4394E"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0BA761B8"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9170</w:t>
            </w:r>
          </w:p>
        </w:tc>
      </w:tr>
      <w:tr w:rsidR="00CB310F" w:rsidRPr="00CB310F" w14:paraId="053BCAD9"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0E290FCE"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2022</w:t>
            </w:r>
          </w:p>
        </w:tc>
        <w:tc>
          <w:tcPr>
            <w:tcW w:w="1704" w:type="dxa"/>
            <w:tcBorders>
              <w:top w:val="nil"/>
              <w:left w:val="nil"/>
              <w:bottom w:val="single" w:sz="4" w:space="0" w:color="auto"/>
              <w:right w:val="nil"/>
            </w:tcBorders>
            <w:shd w:val="clear" w:color="000000" w:fill="FFFFFF"/>
            <w:noWrap/>
            <w:vAlign w:val="bottom"/>
            <w:hideMark/>
          </w:tcPr>
          <w:p w14:paraId="58500CF4"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8538</w:t>
            </w:r>
          </w:p>
        </w:tc>
        <w:tc>
          <w:tcPr>
            <w:tcW w:w="1976" w:type="dxa"/>
            <w:tcBorders>
              <w:top w:val="nil"/>
              <w:left w:val="nil"/>
              <w:bottom w:val="single" w:sz="4" w:space="0" w:color="auto"/>
              <w:right w:val="nil"/>
            </w:tcBorders>
            <w:shd w:val="clear" w:color="000000" w:fill="FFFFFF"/>
            <w:noWrap/>
            <w:vAlign w:val="bottom"/>
            <w:hideMark/>
          </w:tcPr>
          <w:p w14:paraId="120DD28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3752F989"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8538</w:t>
            </w:r>
          </w:p>
        </w:tc>
      </w:tr>
      <w:tr w:rsidR="00CB310F" w:rsidRPr="00CB310F" w14:paraId="3AAD2B1E"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61E1A4A5"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2023</w:t>
            </w:r>
          </w:p>
        </w:tc>
        <w:tc>
          <w:tcPr>
            <w:tcW w:w="1704" w:type="dxa"/>
            <w:tcBorders>
              <w:top w:val="nil"/>
              <w:left w:val="nil"/>
              <w:bottom w:val="single" w:sz="4" w:space="0" w:color="auto"/>
              <w:right w:val="nil"/>
            </w:tcBorders>
            <w:shd w:val="clear" w:color="000000" w:fill="FFFFFF"/>
            <w:noWrap/>
            <w:vAlign w:val="bottom"/>
            <w:hideMark/>
          </w:tcPr>
          <w:p w14:paraId="28764887"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7918</w:t>
            </w:r>
          </w:p>
        </w:tc>
        <w:tc>
          <w:tcPr>
            <w:tcW w:w="1976" w:type="dxa"/>
            <w:tcBorders>
              <w:top w:val="nil"/>
              <w:left w:val="nil"/>
              <w:bottom w:val="single" w:sz="4" w:space="0" w:color="auto"/>
              <w:right w:val="nil"/>
            </w:tcBorders>
            <w:shd w:val="clear" w:color="000000" w:fill="FFFFFF"/>
            <w:noWrap/>
            <w:vAlign w:val="bottom"/>
            <w:hideMark/>
          </w:tcPr>
          <w:p w14:paraId="5CC91CD0"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2A633320"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7918</w:t>
            </w:r>
          </w:p>
        </w:tc>
      </w:tr>
      <w:tr w:rsidR="00CB310F" w:rsidRPr="00CB310F" w14:paraId="3506DA52"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205BE53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2024</w:t>
            </w:r>
          </w:p>
        </w:tc>
        <w:tc>
          <w:tcPr>
            <w:tcW w:w="1704" w:type="dxa"/>
            <w:tcBorders>
              <w:top w:val="nil"/>
              <w:left w:val="nil"/>
              <w:bottom w:val="single" w:sz="4" w:space="0" w:color="auto"/>
              <w:right w:val="nil"/>
            </w:tcBorders>
            <w:shd w:val="clear" w:color="000000" w:fill="FFFFFF"/>
            <w:noWrap/>
            <w:vAlign w:val="bottom"/>
            <w:hideMark/>
          </w:tcPr>
          <w:p w14:paraId="0075DF48"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7309</w:t>
            </w:r>
          </w:p>
        </w:tc>
        <w:tc>
          <w:tcPr>
            <w:tcW w:w="1976" w:type="dxa"/>
            <w:tcBorders>
              <w:top w:val="nil"/>
              <w:left w:val="nil"/>
              <w:bottom w:val="single" w:sz="4" w:space="0" w:color="auto"/>
              <w:right w:val="nil"/>
            </w:tcBorders>
            <w:shd w:val="clear" w:color="000000" w:fill="FFFFFF"/>
            <w:noWrap/>
            <w:vAlign w:val="bottom"/>
            <w:hideMark/>
          </w:tcPr>
          <w:p w14:paraId="45036E4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2FAA583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7309</w:t>
            </w:r>
          </w:p>
        </w:tc>
      </w:tr>
      <w:tr w:rsidR="00CB310F" w:rsidRPr="00CB310F" w14:paraId="4A093738"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62F2594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2025</w:t>
            </w:r>
          </w:p>
        </w:tc>
        <w:tc>
          <w:tcPr>
            <w:tcW w:w="1704" w:type="dxa"/>
            <w:tcBorders>
              <w:top w:val="nil"/>
              <w:left w:val="nil"/>
              <w:bottom w:val="single" w:sz="4" w:space="0" w:color="auto"/>
              <w:right w:val="nil"/>
            </w:tcBorders>
            <w:shd w:val="clear" w:color="000000" w:fill="FFFFFF"/>
            <w:noWrap/>
            <w:vAlign w:val="bottom"/>
            <w:hideMark/>
          </w:tcPr>
          <w:p w14:paraId="0658ACD4"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6711</w:t>
            </w:r>
          </w:p>
        </w:tc>
        <w:tc>
          <w:tcPr>
            <w:tcW w:w="1976" w:type="dxa"/>
            <w:tcBorders>
              <w:top w:val="nil"/>
              <w:left w:val="nil"/>
              <w:bottom w:val="single" w:sz="4" w:space="0" w:color="auto"/>
              <w:right w:val="nil"/>
            </w:tcBorders>
            <w:shd w:val="clear" w:color="000000" w:fill="FFFFFF"/>
            <w:noWrap/>
            <w:vAlign w:val="bottom"/>
            <w:hideMark/>
          </w:tcPr>
          <w:p w14:paraId="12EAE9EE"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591D09AE"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6711</w:t>
            </w:r>
          </w:p>
        </w:tc>
      </w:tr>
      <w:tr w:rsidR="00CB310F" w:rsidRPr="00CB310F" w14:paraId="7E06DF95"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5E984578"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2026</w:t>
            </w:r>
          </w:p>
        </w:tc>
        <w:tc>
          <w:tcPr>
            <w:tcW w:w="1704" w:type="dxa"/>
            <w:tcBorders>
              <w:top w:val="nil"/>
              <w:left w:val="nil"/>
              <w:bottom w:val="single" w:sz="4" w:space="0" w:color="auto"/>
              <w:right w:val="nil"/>
            </w:tcBorders>
            <w:shd w:val="clear" w:color="000000" w:fill="FFFFFF"/>
            <w:noWrap/>
            <w:vAlign w:val="bottom"/>
            <w:hideMark/>
          </w:tcPr>
          <w:p w14:paraId="12ADFC8A"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6126</w:t>
            </w:r>
          </w:p>
        </w:tc>
        <w:tc>
          <w:tcPr>
            <w:tcW w:w="1976" w:type="dxa"/>
            <w:tcBorders>
              <w:top w:val="nil"/>
              <w:left w:val="nil"/>
              <w:bottom w:val="single" w:sz="4" w:space="0" w:color="auto"/>
              <w:right w:val="nil"/>
            </w:tcBorders>
            <w:shd w:val="clear" w:color="000000" w:fill="FFFFFF"/>
            <w:noWrap/>
            <w:vAlign w:val="bottom"/>
            <w:hideMark/>
          </w:tcPr>
          <w:p w14:paraId="37BDFBD9"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0E7372C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6126</w:t>
            </w:r>
          </w:p>
        </w:tc>
      </w:tr>
      <w:tr w:rsidR="00CB310F" w:rsidRPr="00CB310F" w14:paraId="087A2699"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68BC462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2027</w:t>
            </w:r>
          </w:p>
        </w:tc>
        <w:tc>
          <w:tcPr>
            <w:tcW w:w="1704" w:type="dxa"/>
            <w:tcBorders>
              <w:top w:val="nil"/>
              <w:left w:val="nil"/>
              <w:bottom w:val="single" w:sz="4" w:space="0" w:color="auto"/>
              <w:right w:val="nil"/>
            </w:tcBorders>
            <w:shd w:val="clear" w:color="000000" w:fill="FFFFFF"/>
            <w:noWrap/>
            <w:vAlign w:val="bottom"/>
            <w:hideMark/>
          </w:tcPr>
          <w:p w14:paraId="19DCE72B"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5552</w:t>
            </w:r>
          </w:p>
        </w:tc>
        <w:tc>
          <w:tcPr>
            <w:tcW w:w="1976" w:type="dxa"/>
            <w:tcBorders>
              <w:top w:val="nil"/>
              <w:left w:val="nil"/>
              <w:bottom w:val="single" w:sz="4" w:space="0" w:color="auto"/>
              <w:right w:val="nil"/>
            </w:tcBorders>
            <w:shd w:val="clear" w:color="000000" w:fill="FFFFFF"/>
            <w:noWrap/>
            <w:vAlign w:val="bottom"/>
            <w:hideMark/>
          </w:tcPr>
          <w:p w14:paraId="4A9D26A6"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0</w:t>
            </w:r>
          </w:p>
        </w:tc>
        <w:tc>
          <w:tcPr>
            <w:tcW w:w="2214" w:type="dxa"/>
            <w:tcBorders>
              <w:top w:val="nil"/>
              <w:left w:val="nil"/>
              <w:bottom w:val="single" w:sz="4" w:space="0" w:color="auto"/>
              <w:right w:val="nil"/>
            </w:tcBorders>
            <w:shd w:val="clear" w:color="000000" w:fill="FFFFFF"/>
            <w:noWrap/>
            <w:vAlign w:val="bottom"/>
            <w:hideMark/>
          </w:tcPr>
          <w:p w14:paraId="09E099D5"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5552</w:t>
            </w:r>
          </w:p>
        </w:tc>
      </w:tr>
      <w:tr w:rsidR="00CB310F" w:rsidRPr="00CB310F" w14:paraId="3FBB682F" w14:textId="77777777" w:rsidTr="00CB310F">
        <w:trPr>
          <w:trHeight w:val="300"/>
        </w:trPr>
        <w:tc>
          <w:tcPr>
            <w:tcW w:w="2386" w:type="dxa"/>
            <w:tcBorders>
              <w:top w:val="nil"/>
              <w:left w:val="nil"/>
              <w:bottom w:val="single" w:sz="4" w:space="0" w:color="auto"/>
              <w:right w:val="nil"/>
            </w:tcBorders>
            <w:shd w:val="clear" w:color="000000" w:fill="FFFFFF"/>
            <w:noWrap/>
            <w:vAlign w:val="bottom"/>
            <w:hideMark/>
          </w:tcPr>
          <w:p w14:paraId="5127611F"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1704" w:type="dxa"/>
            <w:tcBorders>
              <w:top w:val="nil"/>
              <w:left w:val="nil"/>
              <w:bottom w:val="single" w:sz="4" w:space="0" w:color="auto"/>
              <w:right w:val="nil"/>
            </w:tcBorders>
            <w:shd w:val="clear" w:color="000000" w:fill="FFFFFF"/>
            <w:noWrap/>
            <w:vAlign w:val="bottom"/>
            <w:hideMark/>
          </w:tcPr>
          <w:p w14:paraId="6EC5BC2C"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1976" w:type="dxa"/>
            <w:tcBorders>
              <w:top w:val="nil"/>
              <w:left w:val="nil"/>
              <w:bottom w:val="single" w:sz="4" w:space="0" w:color="auto"/>
              <w:right w:val="nil"/>
            </w:tcBorders>
            <w:shd w:val="clear" w:color="000000" w:fill="FFFFFF"/>
            <w:noWrap/>
            <w:vAlign w:val="bottom"/>
            <w:hideMark/>
          </w:tcPr>
          <w:p w14:paraId="32D0E2FD"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2214" w:type="dxa"/>
            <w:tcBorders>
              <w:top w:val="nil"/>
              <w:left w:val="nil"/>
              <w:bottom w:val="nil"/>
              <w:right w:val="nil"/>
            </w:tcBorders>
            <w:shd w:val="clear" w:color="000000" w:fill="FFFFFF"/>
            <w:noWrap/>
            <w:vAlign w:val="bottom"/>
            <w:hideMark/>
          </w:tcPr>
          <w:p w14:paraId="12A0D942"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r>
      <w:tr w:rsidR="00CB310F" w:rsidRPr="00CB310F" w14:paraId="0D97A6BB" w14:textId="77777777" w:rsidTr="00CB310F">
        <w:trPr>
          <w:trHeight w:val="300"/>
        </w:trPr>
        <w:tc>
          <w:tcPr>
            <w:tcW w:w="2386" w:type="dxa"/>
            <w:tcBorders>
              <w:top w:val="nil"/>
              <w:left w:val="nil"/>
              <w:bottom w:val="single" w:sz="4" w:space="0" w:color="auto"/>
              <w:right w:val="nil"/>
            </w:tcBorders>
            <w:shd w:val="clear" w:color="000000" w:fill="000000"/>
            <w:noWrap/>
            <w:vAlign w:val="bottom"/>
            <w:hideMark/>
          </w:tcPr>
          <w:p w14:paraId="13989730"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xml:space="preserve">Total </w:t>
            </w:r>
          </w:p>
        </w:tc>
        <w:tc>
          <w:tcPr>
            <w:tcW w:w="1704" w:type="dxa"/>
            <w:tcBorders>
              <w:top w:val="nil"/>
              <w:left w:val="nil"/>
              <w:bottom w:val="nil"/>
              <w:right w:val="nil"/>
            </w:tcBorders>
            <w:shd w:val="clear" w:color="000000" w:fill="000000"/>
            <w:noWrap/>
            <w:vAlign w:val="bottom"/>
            <w:hideMark/>
          </w:tcPr>
          <w:p w14:paraId="5FECC42F"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1976" w:type="dxa"/>
            <w:tcBorders>
              <w:top w:val="nil"/>
              <w:left w:val="nil"/>
              <w:bottom w:val="single" w:sz="4" w:space="0" w:color="auto"/>
              <w:right w:val="nil"/>
            </w:tcBorders>
            <w:shd w:val="clear" w:color="000000" w:fill="000000"/>
            <w:noWrap/>
            <w:vAlign w:val="bottom"/>
            <w:hideMark/>
          </w:tcPr>
          <w:p w14:paraId="192F1E50"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w:t>
            </w:r>
          </w:p>
        </w:tc>
        <w:tc>
          <w:tcPr>
            <w:tcW w:w="2214" w:type="dxa"/>
            <w:tcBorders>
              <w:top w:val="single" w:sz="4" w:space="0" w:color="auto"/>
              <w:left w:val="nil"/>
              <w:bottom w:val="single" w:sz="4" w:space="0" w:color="auto"/>
              <w:right w:val="nil"/>
            </w:tcBorders>
            <w:shd w:val="clear" w:color="000000" w:fill="000000"/>
            <w:noWrap/>
            <w:vAlign w:val="bottom"/>
            <w:hideMark/>
          </w:tcPr>
          <w:p w14:paraId="3FAA915E" w14:textId="651D7C5D" w:rsidR="00CB310F" w:rsidRPr="00CB310F" w:rsidRDefault="00CB310F" w:rsidP="00B51529">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76</w:t>
            </w:r>
            <w:r w:rsidR="00B51529">
              <w:rPr>
                <w:rFonts w:ascii="Calibri" w:hAnsi="Calibri" w:cs="Calibri"/>
                <w:color w:val="FFFFFF"/>
                <w:szCs w:val="22"/>
                <w:lang w:val="pt-BR" w:eastAsia="zh-CN"/>
              </w:rPr>
              <w:t>425</w:t>
            </w:r>
          </w:p>
        </w:tc>
      </w:tr>
      <w:tr w:rsidR="00CB310F" w:rsidRPr="00CB310F" w14:paraId="7EE62810" w14:textId="77777777" w:rsidTr="00CB310F">
        <w:trPr>
          <w:trHeight w:val="300"/>
        </w:trPr>
        <w:tc>
          <w:tcPr>
            <w:tcW w:w="2386" w:type="dxa"/>
            <w:tcBorders>
              <w:top w:val="nil"/>
              <w:left w:val="nil"/>
              <w:bottom w:val="nil"/>
              <w:right w:val="nil"/>
            </w:tcBorders>
            <w:shd w:val="clear" w:color="000000" w:fill="000000"/>
            <w:noWrap/>
            <w:vAlign w:val="bottom"/>
            <w:hideMark/>
          </w:tcPr>
          <w:p w14:paraId="0DE416C6"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xml:space="preserve">Annual emission </w:t>
            </w:r>
            <w:r w:rsidRPr="00CB310F">
              <w:rPr>
                <w:rFonts w:ascii="Calibri" w:hAnsi="Calibri" w:cs="Calibri"/>
                <w:color w:val="FFFFFF"/>
                <w:szCs w:val="22"/>
                <w:lang w:val="pt-BR" w:eastAsia="zh-CN"/>
              </w:rPr>
              <w:lastRenderedPageBreak/>
              <w:t xml:space="preserve">reduction </w:t>
            </w:r>
          </w:p>
        </w:tc>
        <w:tc>
          <w:tcPr>
            <w:tcW w:w="1704" w:type="dxa"/>
            <w:tcBorders>
              <w:top w:val="nil"/>
              <w:left w:val="nil"/>
              <w:bottom w:val="nil"/>
              <w:right w:val="nil"/>
            </w:tcBorders>
            <w:shd w:val="clear" w:color="000000" w:fill="000000"/>
            <w:noWrap/>
            <w:vAlign w:val="bottom"/>
            <w:hideMark/>
          </w:tcPr>
          <w:p w14:paraId="024A5E4F"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lastRenderedPageBreak/>
              <w:t> </w:t>
            </w:r>
          </w:p>
        </w:tc>
        <w:tc>
          <w:tcPr>
            <w:tcW w:w="1976" w:type="dxa"/>
            <w:tcBorders>
              <w:top w:val="nil"/>
              <w:left w:val="nil"/>
              <w:bottom w:val="nil"/>
              <w:right w:val="nil"/>
            </w:tcBorders>
            <w:shd w:val="clear" w:color="000000" w:fill="000000"/>
            <w:noWrap/>
            <w:vAlign w:val="bottom"/>
            <w:hideMark/>
          </w:tcPr>
          <w:p w14:paraId="7A10AEE6"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w:t>
            </w:r>
          </w:p>
        </w:tc>
        <w:tc>
          <w:tcPr>
            <w:tcW w:w="2214" w:type="dxa"/>
            <w:tcBorders>
              <w:top w:val="nil"/>
              <w:left w:val="nil"/>
              <w:bottom w:val="nil"/>
              <w:right w:val="nil"/>
            </w:tcBorders>
            <w:shd w:val="clear" w:color="000000" w:fill="000000"/>
            <w:noWrap/>
            <w:vAlign w:val="bottom"/>
            <w:hideMark/>
          </w:tcPr>
          <w:p w14:paraId="6D12A238" w14:textId="0DE4C23A" w:rsidR="00CB310F" w:rsidRPr="00CB310F" w:rsidRDefault="00CB310F" w:rsidP="00B51529">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76</w:t>
            </w:r>
            <w:r w:rsidR="00B51529">
              <w:rPr>
                <w:rFonts w:ascii="Calibri" w:hAnsi="Calibri" w:cs="Calibri"/>
                <w:color w:val="FFFFFF"/>
                <w:szCs w:val="22"/>
                <w:lang w:val="pt-BR" w:eastAsia="zh-CN"/>
              </w:rPr>
              <w:t>42</w:t>
            </w:r>
          </w:p>
        </w:tc>
      </w:tr>
      <w:tr w:rsidR="00CB310F" w:rsidRPr="00CB310F" w14:paraId="2FB16C41" w14:textId="77777777" w:rsidTr="00CB310F">
        <w:trPr>
          <w:trHeight w:val="300"/>
        </w:trPr>
        <w:tc>
          <w:tcPr>
            <w:tcW w:w="2386" w:type="dxa"/>
            <w:tcBorders>
              <w:top w:val="nil"/>
              <w:left w:val="nil"/>
              <w:bottom w:val="nil"/>
              <w:right w:val="nil"/>
            </w:tcBorders>
            <w:shd w:val="clear" w:color="000000" w:fill="000000"/>
            <w:noWrap/>
            <w:vAlign w:val="bottom"/>
            <w:hideMark/>
          </w:tcPr>
          <w:p w14:paraId="5E9BF967"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lastRenderedPageBreak/>
              <w:t> </w:t>
            </w:r>
          </w:p>
        </w:tc>
        <w:tc>
          <w:tcPr>
            <w:tcW w:w="1704" w:type="dxa"/>
            <w:tcBorders>
              <w:top w:val="nil"/>
              <w:left w:val="nil"/>
              <w:bottom w:val="nil"/>
              <w:right w:val="nil"/>
            </w:tcBorders>
            <w:shd w:val="clear" w:color="000000" w:fill="000000"/>
            <w:noWrap/>
            <w:vAlign w:val="bottom"/>
            <w:hideMark/>
          </w:tcPr>
          <w:p w14:paraId="20BBCD8B" w14:textId="77777777" w:rsidR="00CB310F" w:rsidRPr="00CB310F" w:rsidRDefault="00CB310F" w:rsidP="00CB310F">
            <w:pPr>
              <w:jc w:val="left"/>
              <w:outlineLvl w:val="0"/>
              <w:rPr>
                <w:rFonts w:ascii="Calibri" w:hAnsi="Calibri" w:cs="Calibri"/>
                <w:color w:val="000000"/>
                <w:szCs w:val="22"/>
                <w:lang w:val="pt-BR" w:eastAsia="zh-CN"/>
              </w:rPr>
            </w:pPr>
            <w:r w:rsidRPr="00CB310F">
              <w:rPr>
                <w:rFonts w:ascii="Calibri" w:hAnsi="Calibri" w:cs="Calibri"/>
                <w:color w:val="000000"/>
                <w:szCs w:val="22"/>
                <w:lang w:val="pt-BR" w:eastAsia="zh-CN"/>
              </w:rPr>
              <w:t> </w:t>
            </w:r>
          </w:p>
        </w:tc>
        <w:tc>
          <w:tcPr>
            <w:tcW w:w="1976" w:type="dxa"/>
            <w:tcBorders>
              <w:top w:val="nil"/>
              <w:left w:val="nil"/>
              <w:bottom w:val="nil"/>
              <w:right w:val="nil"/>
            </w:tcBorders>
            <w:shd w:val="clear" w:color="000000" w:fill="000000"/>
            <w:noWrap/>
            <w:vAlign w:val="bottom"/>
            <w:hideMark/>
          </w:tcPr>
          <w:p w14:paraId="5FC92144"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w:t>
            </w:r>
          </w:p>
        </w:tc>
        <w:tc>
          <w:tcPr>
            <w:tcW w:w="2214" w:type="dxa"/>
            <w:tcBorders>
              <w:top w:val="nil"/>
              <w:left w:val="nil"/>
              <w:bottom w:val="nil"/>
              <w:right w:val="nil"/>
            </w:tcBorders>
            <w:shd w:val="clear" w:color="000000" w:fill="000000"/>
            <w:noWrap/>
            <w:vAlign w:val="bottom"/>
            <w:hideMark/>
          </w:tcPr>
          <w:p w14:paraId="420E0A64" w14:textId="77777777" w:rsidR="00CB310F" w:rsidRPr="00CB310F" w:rsidRDefault="00CB310F" w:rsidP="00CB310F">
            <w:pPr>
              <w:jc w:val="left"/>
              <w:outlineLvl w:val="0"/>
              <w:rPr>
                <w:rFonts w:ascii="Calibri" w:hAnsi="Calibri" w:cs="Calibri"/>
                <w:color w:val="FFFFFF"/>
                <w:szCs w:val="22"/>
                <w:lang w:val="pt-BR" w:eastAsia="zh-CN"/>
              </w:rPr>
            </w:pPr>
            <w:r w:rsidRPr="00CB310F">
              <w:rPr>
                <w:rFonts w:ascii="Calibri" w:hAnsi="Calibri" w:cs="Calibri"/>
                <w:color w:val="FFFFFF"/>
                <w:szCs w:val="22"/>
                <w:lang w:val="pt-BR" w:eastAsia="zh-CN"/>
              </w:rPr>
              <w:t> </w:t>
            </w:r>
          </w:p>
        </w:tc>
      </w:tr>
      <w:tr w:rsidR="00CB310F" w:rsidRPr="00CB310F" w14:paraId="280BECD7" w14:textId="77777777" w:rsidTr="00CB310F">
        <w:trPr>
          <w:trHeight w:val="300"/>
        </w:trPr>
        <w:tc>
          <w:tcPr>
            <w:tcW w:w="2386" w:type="dxa"/>
            <w:tcBorders>
              <w:top w:val="nil"/>
              <w:left w:val="nil"/>
              <w:bottom w:val="nil"/>
              <w:right w:val="nil"/>
            </w:tcBorders>
            <w:shd w:val="clear" w:color="000000" w:fill="FFFFFF"/>
            <w:noWrap/>
            <w:vAlign w:val="bottom"/>
            <w:hideMark/>
          </w:tcPr>
          <w:p w14:paraId="72952F5F" w14:textId="77777777" w:rsidR="00CB310F" w:rsidRPr="00CB310F" w:rsidRDefault="00CB310F" w:rsidP="00CB310F">
            <w:pPr>
              <w:jc w:val="left"/>
              <w:rPr>
                <w:rFonts w:ascii="Calibri" w:hAnsi="Calibri" w:cs="Calibri"/>
                <w:color w:val="000000"/>
                <w:szCs w:val="22"/>
                <w:lang w:val="en-US" w:eastAsia="zh-CN"/>
              </w:rPr>
            </w:pPr>
            <w:r w:rsidRPr="00CB310F">
              <w:rPr>
                <w:rFonts w:ascii="Calibri" w:hAnsi="Calibri" w:cs="Calibri"/>
                <w:color w:val="000000"/>
                <w:szCs w:val="22"/>
                <w:lang w:val="en-US" w:eastAsia="zh-CN"/>
              </w:rPr>
              <w:t> </w:t>
            </w:r>
          </w:p>
        </w:tc>
        <w:tc>
          <w:tcPr>
            <w:tcW w:w="1704" w:type="dxa"/>
            <w:tcBorders>
              <w:top w:val="nil"/>
              <w:left w:val="nil"/>
              <w:bottom w:val="nil"/>
              <w:right w:val="nil"/>
            </w:tcBorders>
            <w:shd w:val="clear" w:color="000000" w:fill="FFFFFF"/>
            <w:noWrap/>
            <w:vAlign w:val="bottom"/>
            <w:hideMark/>
          </w:tcPr>
          <w:p w14:paraId="6047442C" w14:textId="77777777" w:rsidR="00CB310F" w:rsidRPr="00CB310F" w:rsidRDefault="00CB310F" w:rsidP="00CB310F">
            <w:pPr>
              <w:jc w:val="left"/>
              <w:rPr>
                <w:rFonts w:ascii="Calibri" w:hAnsi="Calibri" w:cs="Calibri"/>
                <w:color w:val="000000"/>
                <w:szCs w:val="22"/>
                <w:lang w:val="en-US" w:eastAsia="zh-CN"/>
              </w:rPr>
            </w:pPr>
            <w:r w:rsidRPr="00CB310F">
              <w:rPr>
                <w:rFonts w:ascii="Calibri" w:hAnsi="Calibri" w:cs="Calibri"/>
                <w:color w:val="000000"/>
                <w:szCs w:val="22"/>
                <w:lang w:val="en-US" w:eastAsia="zh-CN"/>
              </w:rPr>
              <w:t> </w:t>
            </w:r>
          </w:p>
        </w:tc>
        <w:tc>
          <w:tcPr>
            <w:tcW w:w="1976" w:type="dxa"/>
            <w:tcBorders>
              <w:top w:val="nil"/>
              <w:left w:val="nil"/>
              <w:bottom w:val="nil"/>
              <w:right w:val="nil"/>
            </w:tcBorders>
            <w:shd w:val="clear" w:color="000000" w:fill="FFFFFF"/>
            <w:noWrap/>
            <w:vAlign w:val="bottom"/>
            <w:hideMark/>
          </w:tcPr>
          <w:p w14:paraId="290F4525" w14:textId="77777777" w:rsidR="00CB310F" w:rsidRPr="00CB310F" w:rsidRDefault="00CB310F" w:rsidP="00CB310F">
            <w:pPr>
              <w:jc w:val="left"/>
              <w:rPr>
                <w:rFonts w:ascii="Calibri" w:hAnsi="Calibri" w:cs="Calibri"/>
                <w:color w:val="000000"/>
                <w:szCs w:val="22"/>
                <w:lang w:val="en-US" w:eastAsia="zh-CN"/>
              </w:rPr>
            </w:pPr>
            <w:r w:rsidRPr="00CB310F">
              <w:rPr>
                <w:rFonts w:ascii="Calibri" w:hAnsi="Calibri" w:cs="Calibri"/>
                <w:color w:val="000000"/>
                <w:szCs w:val="22"/>
                <w:lang w:val="en-US" w:eastAsia="zh-CN"/>
              </w:rPr>
              <w:t> </w:t>
            </w:r>
          </w:p>
        </w:tc>
        <w:tc>
          <w:tcPr>
            <w:tcW w:w="2214" w:type="dxa"/>
            <w:tcBorders>
              <w:top w:val="nil"/>
              <w:left w:val="nil"/>
              <w:bottom w:val="nil"/>
              <w:right w:val="nil"/>
            </w:tcBorders>
            <w:shd w:val="clear" w:color="000000" w:fill="FFFFFF"/>
            <w:noWrap/>
            <w:vAlign w:val="bottom"/>
            <w:hideMark/>
          </w:tcPr>
          <w:p w14:paraId="49DC6B44" w14:textId="77777777" w:rsidR="00CB310F" w:rsidRPr="00CB310F" w:rsidRDefault="00CB310F" w:rsidP="00CB310F">
            <w:pPr>
              <w:jc w:val="left"/>
              <w:rPr>
                <w:rFonts w:ascii="Calibri" w:hAnsi="Calibri" w:cs="Calibri"/>
                <w:color w:val="000000"/>
                <w:szCs w:val="22"/>
                <w:lang w:val="en-US" w:eastAsia="zh-CN"/>
              </w:rPr>
            </w:pPr>
            <w:r w:rsidRPr="00CB310F">
              <w:rPr>
                <w:rFonts w:ascii="Calibri" w:hAnsi="Calibri" w:cs="Calibri"/>
                <w:color w:val="000000"/>
                <w:szCs w:val="22"/>
                <w:lang w:val="en-US" w:eastAsia="zh-CN"/>
              </w:rPr>
              <w:t> </w:t>
            </w:r>
          </w:p>
        </w:tc>
      </w:tr>
    </w:tbl>
    <w:p w14:paraId="194CF2E6" w14:textId="77777777" w:rsidR="00DF3E6A" w:rsidRDefault="00DF3E6A" w:rsidP="00C730A6">
      <w:pPr>
        <w:rPr>
          <w:rFonts w:asciiTheme="minorHAnsi" w:hAnsiTheme="minorHAnsi" w:cstheme="minorHAnsi"/>
          <w:b/>
          <w:sz w:val="20"/>
        </w:rPr>
      </w:pPr>
    </w:p>
    <w:p w14:paraId="380F333A" w14:textId="77777777" w:rsidR="00DF3E6A" w:rsidRDefault="00DF3E6A" w:rsidP="00C730A6">
      <w:pPr>
        <w:rPr>
          <w:rFonts w:asciiTheme="minorHAnsi" w:hAnsiTheme="minorHAnsi" w:cstheme="minorHAnsi"/>
          <w:b/>
          <w:sz w:val="20"/>
        </w:rPr>
      </w:pPr>
    </w:p>
    <w:p w14:paraId="0E8ACF13" w14:textId="4B419F9C" w:rsidR="00C730A6" w:rsidRDefault="00C730A6" w:rsidP="00C730A6">
      <w:pPr>
        <w:rPr>
          <w:rFonts w:asciiTheme="minorHAnsi" w:hAnsiTheme="minorHAnsi" w:cstheme="minorHAnsi"/>
          <w:b/>
          <w:sz w:val="20"/>
        </w:rPr>
      </w:pPr>
      <w:proofErr w:type="gramStart"/>
      <w:r w:rsidRPr="000A1E46">
        <w:rPr>
          <w:rFonts w:asciiTheme="minorHAnsi" w:hAnsiTheme="minorHAnsi" w:cstheme="minorHAnsi"/>
          <w:b/>
          <w:sz w:val="20"/>
        </w:rPr>
        <w:t xml:space="preserve">SDG </w:t>
      </w:r>
      <w:r>
        <w:rPr>
          <w:rFonts w:asciiTheme="minorHAnsi" w:hAnsiTheme="minorHAnsi" w:cstheme="minorHAnsi"/>
          <w:b/>
          <w:sz w:val="20"/>
        </w:rPr>
        <w:t>7.</w:t>
      </w:r>
      <w:proofErr w:type="gramEnd"/>
      <w:r>
        <w:rPr>
          <w:rFonts w:asciiTheme="minorHAnsi" w:hAnsiTheme="minorHAnsi" w:cstheme="minorHAnsi"/>
          <w:b/>
          <w:sz w:val="20"/>
        </w:rPr>
        <w:t xml:space="preserve"> Improving energy efficiency</w:t>
      </w:r>
    </w:p>
    <w:p w14:paraId="4FF02829" w14:textId="77777777" w:rsidR="00C730A6" w:rsidRDefault="00C730A6" w:rsidP="00C730A6">
      <w:pPr>
        <w:rPr>
          <w:rFonts w:asciiTheme="minorHAnsi" w:hAnsiTheme="minorHAnsi" w:cstheme="minorHAnsi"/>
          <w:b/>
          <w:sz w:val="20"/>
        </w:rPr>
      </w:pPr>
    </w:p>
    <w:p w14:paraId="2F950109" w14:textId="086C4311" w:rsidR="00C730A6" w:rsidRDefault="00C730A6" w:rsidP="00C730A6">
      <w:pPr>
        <w:rPr>
          <w:rFonts w:asciiTheme="minorHAnsi" w:hAnsiTheme="minorHAnsi" w:cstheme="minorHAnsi"/>
          <w:sz w:val="20"/>
        </w:rPr>
      </w:pPr>
      <w:r>
        <w:rPr>
          <w:rFonts w:asciiTheme="minorHAnsi" w:hAnsiTheme="minorHAnsi" w:cstheme="minorHAnsi"/>
          <w:sz w:val="20"/>
        </w:rPr>
        <w:t xml:space="preserve">The </w:t>
      </w:r>
      <w:r w:rsidRPr="00C730A6">
        <w:rPr>
          <w:rFonts w:asciiTheme="minorHAnsi" w:hAnsiTheme="minorHAnsi" w:cstheme="minorHAnsi"/>
          <w:i/>
          <w:sz w:val="20"/>
        </w:rPr>
        <w:t>ex-ante</w:t>
      </w:r>
      <w:r>
        <w:rPr>
          <w:rFonts w:asciiTheme="minorHAnsi" w:hAnsiTheme="minorHAnsi" w:cstheme="minorHAnsi"/>
          <w:sz w:val="20"/>
        </w:rPr>
        <w:t xml:space="preserve"> ER estimates were calculated using the default baseline efficiency of 10%, as defined in the GS Simplified Cookstove Methodology and project efficiency of 20%, which has already been applied in two similar projects - GS832 and GS1028. The current project will use the same stove model as Perene´s previous cookstove projects.</w:t>
      </w:r>
    </w:p>
    <w:p w14:paraId="3A267F5F" w14:textId="77777777" w:rsidR="00C730A6" w:rsidRDefault="00C730A6" w:rsidP="00C730A6">
      <w:pPr>
        <w:rPr>
          <w:rFonts w:asciiTheme="minorHAnsi" w:hAnsiTheme="minorHAnsi" w:cstheme="minorHAnsi"/>
          <w:sz w:val="20"/>
        </w:rPr>
      </w:pPr>
    </w:p>
    <w:p w14:paraId="4B18A710" w14:textId="0F0ABE00" w:rsidR="00C730A6" w:rsidRDefault="00C730A6" w:rsidP="00C730A6">
      <w:pPr>
        <w:rPr>
          <w:rFonts w:asciiTheme="minorHAnsi" w:hAnsiTheme="minorHAnsi" w:cstheme="minorHAnsi"/>
          <w:b/>
          <w:sz w:val="20"/>
        </w:rPr>
      </w:pPr>
      <w:proofErr w:type="gramStart"/>
      <w:r w:rsidRPr="000A1E46">
        <w:rPr>
          <w:rFonts w:asciiTheme="minorHAnsi" w:hAnsiTheme="minorHAnsi" w:cstheme="minorHAnsi"/>
          <w:b/>
          <w:sz w:val="20"/>
        </w:rPr>
        <w:t xml:space="preserve">SDG </w:t>
      </w:r>
      <w:r w:rsidR="000D7B02">
        <w:rPr>
          <w:rFonts w:asciiTheme="minorHAnsi" w:hAnsiTheme="minorHAnsi" w:cstheme="minorHAnsi"/>
          <w:b/>
          <w:sz w:val="20"/>
        </w:rPr>
        <w:t>1</w:t>
      </w:r>
      <w:r w:rsidRPr="000A1E46">
        <w:rPr>
          <w:rFonts w:asciiTheme="minorHAnsi" w:hAnsiTheme="minorHAnsi" w:cstheme="minorHAnsi"/>
          <w:b/>
          <w:sz w:val="20"/>
        </w:rPr>
        <w:t>.</w:t>
      </w:r>
      <w:proofErr w:type="gramEnd"/>
      <w:r w:rsidRPr="000A1E46">
        <w:rPr>
          <w:rFonts w:asciiTheme="minorHAnsi" w:hAnsiTheme="minorHAnsi" w:cstheme="minorHAnsi"/>
          <w:b/>
          <w:sz w:val="20"/>
        </w:rPr>
        <w:t xml:space="preserve"> </w:t>
      </w:r>
      <w:r w:rsidR="000D7B02">
        <w:rPr>
          <w:rFonts w:asciiTheme="minorHAnsi" w:hAnsiTheme="minorHAnsi" w:cstheme="minorHAnsi"/>
          <w:b/>
          <w:sz w:val="20"/>
        </w:rPr>
        <w:t>No Poverty</w:t>
      </w:r>
    </w:p>
    <w:p w14:paraId="1C607747" w14:textId="77777777" w:rsidR="00C730A6" w:rsidRDefault="00C730A6" w:rsidP="00C730A6">
      <w:pPr>
        <w:rPr>
          <w:rFonts w:asciiTheme="minorHAnsi" w:hAnsiTheme="minorHAnsi" w:cstheme="minorHAnsi"/>
          <w:b/>
          <w:sz w:val="20"/>
        </w:rPr>
      </w:pPr>
    </w:p>
    <w:p w14:paraId="34925607" w14:textId="0B566D91" w:rsidR="00C730A6" w:rsidRDefault="00C730A6" w:rsidP="00C730A6">
      <w:pPr>
        <w:rPr>
          <w:rFonts w:asciiTheme="minorHAnsi" w:hAnsiTheme="minorHAnsi" w:cstheme="minorHAnsi"/>
          <w:sz w:val="20"/>
        </w:rPr>
      </w:pPr>
      <w:r>
        <w:rPr>
          <w:rFonts w:asciiTheme="minorHAnsi" w:hAnsiTheme="minorHAnsi" w:cstheme="minorHAnsi"/>
          <w:sz w:val="20"/>
        </w:rPr>
        <w:t xml:space="preserve">The </w:t>
      </w:r>
      <w:r w:rsidRPr="00C730A6">
        <w:rPr>
          <w:rFonts w:asciiTheme="minorHAnsi" w:hAnsiTheme="minorHAnsi" w:cstheme="minorHAnsi"/>
          <w:i/>
          <w:sz w:val="20"/>
        </w:rPr>
        <w:t>ex-ante</w:t>
      </w:r>
      <w:r>
        <w:rPr>
          <w:rFonts w:asciiTheme="minorHAnsi" w:hAnsiTheme="minorHAnsi" w:cstheme="minorHAnsi"/>
          <w:sz w:val="20"/>
        </w:rPr>
        <w:t xml:space="preserve"> estimate of impact on </w:t>
      </w:r>
      <w:r w:rsidR="009B4AAD">
        <w:rPr>
          <w:rFonts w:asciiTheme="minorHAnsi" w:hAnsiTheme="minorHAnsi" w:cstheme="minorHAnsi"/>
          <w:sz w:val="20"/>
        </w:rPr>
        <w:t>Poverty is 3,000 new cookstove owners with increased service to basic energy service and new technology.  Data will be gender-segregated and estimates are</w:t>
      </w:r>
      <w:r>
        <w:rPr>
          <w:rFonts w:asciiTheme="minorHAnsi" w:hAnsiTheme="minorHAnsi" w:cstheme="minorHAnsi"/>
          <w:sz w:val="20"/>
        </w:rPr>
        <w:t xml:space="preserve"> as follows:</w:t>
      </w:r>
    </w:p>
    <w:p w14:paraId="3A421930" w14:textId="77777777" w:rsidR="00C730A6" w:rsidRDefault="00C730A6" w:rsidP="00C730A6">
      <w:pPr>
        <w:rPr>
          <w:rFonts w:asciiTheme="minorHAnsi" w:hAnsiTheme="minorHAnsi" w:cstheme="minorHAnsi"/>
          <w:sz w:val="20"/>
        </w:rPr>
      </w:pPr>
    </w:p>
    <w:p w14:paraId="18A1C067" w14:textId="2A27C11F" w:rsidR="00C730A6" w:rsidRDefault="00C730A6" w:rsidP="00C730A6">
      <w:pPr>
        <w:ind w:left="1418"/>
        <w:jc w:val="left"/>
        <w:rPr>
          <w:rFonts w:asciiTheme="minorHAnsi" w:hAnsiTheme="minorHAnsi" w:cstheme="minorHAnsi"/>
          <w:sz w:val="20"/>
        </w:rPr>
      </w:pPr>
      <w:r>
        <w:rPr>
          <w:rFonts w:asciiTheme="minorHAnsi" w:hAnsiTheme="minorHAnsi" w:cstheme="minorHAnsi"/>
          <w:sz w:val="20"/>
        </w:rPr>
        <w:t>3,000 new stove owners x 80% female = 2,400 female stove owners</w:t>
      </w:r>
    </w:p>
    <w:p w14:paraId="105EFBEC" w14:textId="522881CD" w:rsidR="00C730A6" w:rsidRPr="00C730A6" w:rsidRDefault="00C730A6" w:rsidP="00C730A6">
      <w:pPr>
        <w:ind w:left="1418"/>
        <w:jc w:val="left"/>
        <w:rPr>
          <w:rFonts w:asciiTheme="minorHAnsi" w:hAnsiTheme="minorHAnsi" w:cstheme="minorHAnsi"/>
          <w:sz w:val="20"/>
        </w:rPr>
      </w:pPr>
      <w:r>
        <w:rPr>
          <w:rFonts w:asciiTheme="minorHAnsi" w:hAnsiTheme="minorHAnsi" w:cstheme="minorHAnsi"/>
          <w:sz w:val="20"/>
        </w:rPr>
        <w:t>3,000 new stove owners x 20% male = 600 male stove owners</w:t>
      </w:r>
    </w:p>
    <w:p w14:paraId="71F124AB" w14:textId="77777777" w:rsidR="00C730A6" w:rsidRDefault="00C730A6" w:rsidP="00C730A6">
      <w:pPr>
        <w:rPr>
          <w:rFonts w:asciiTheme="minorHAnsi" w:hAnsiTheme="minorHAnsi" w:cstheme="minorHAnsi"/>
          <w:sz w:val="20"/>
        </w:rPr>
      </w:pPr>
    </w:p>
    <w:p w14:paraId="65F5076D" w14:textId="2F02CA4F" w:rsidR="00C730A6" w:rsidRPr="00C730A6" w:rsidRDefault="00C730A6" w:rsidP="00C730A6">
      <w:pPr>
        <w:rPr>
          <w:rFonts w:asciiTheme="minorHAnsi" w:hAnsiTheme="minorHAnsi" w:cstheme="minorHAnsi"/>
          <w:sz w:val="20"/>
        </w:rPr>
      </w:pPr>
      <w:r>
        <w:rPr>
          <w:rFonts w:asciiTheme="minorHAnsi" w:hAnsiTheme="minorHAnsi" w:cstheme="minorHAnsi"/>
          <w:sz w:val="20"/>
        </w:rPr>
        <w:t xml:space="preserve">The percentages of  stove owners being 80% women and 20% men is applied considering the average values determined for Perene´s two verified projects GS832 and GS1028 which are in similar target region, population and the same cookstove model. </w:t>
      </w:r>
    </w:p>
    <w:p w14:paraId="74B65C6D" w14:textId="246980EE" w:rsidR="00CB310F" w:rsidRPr="007C1D64" w:rsidRDefault="00CB310F" w:rsidP="000D7B02">
      <w:pPr>
        <w:rPr>
          <w:rFonts w:eastAsia="MS Mincho"/>
        </w:rPr>
      </w:pPr>
    </w:p>
    <w:p w14:paraId="071836C7"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Monitoring plan</w:t>
      </w:r>
    </w:p>
    <w:p w14:paraId="46FA371A"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bookmarkStart w:id="17" w:name="_Ref317687636"/>
      <w:r w:rsidRPr="007C1D64">
        <w:rPr>
          <w:rFonts w:ascii="Avenir Book" w:eastAsia="MS Mincho" w:hAnsi="Avenir Book"/>
        </w:rPr>
        <w:tab/>
        <w:t>Data and parameters to be monitored</w:t>
      </w:r>
      <w:bookmarkEnd w:id="17"/>
    </w:p>
    <w:p w14:paraId="0820ACE0" w14:textId="77777777" w:rsidR="00675CDA" w:rsidRDefault="00675CDA" w:rsidP="00675CDA">
      <w:pPr>
        <w:pStyle w:val="RegParaNoNumbKeepWNext"/>
        <w:spacing w:before="120" w:after="60"/>
        <w:rPr>
          <w:rFonts w:ascii="Avenir Book" w:hAnsi="Avenir Book"/>
        </w:rPr>
      </w:pPr>
      <w:r w:rsidRPr="007C1D64">
        <w:rPr>
          <w:rFonts w:ascii="Avenir Book" w:hAnsi="Avenir Book"/>
        </w:rPr>
        <w:t xml:space="preserve">(Include specific information on how the data and parameters that need to be monitored in the selected </w:t>
      </w:r>
      <w:proofErr w:type="gramStart"/>
      <w:r w:rsidRPr="007C1D64">
        <w:rPr>
          <w:rFonts w:ascii="Avenir Book" w:hAnsi="Avenir Book"/>
        </w:rPr>
        <w:t>methodology(</w:t>
      </w:r>
      <w:proofErr w:type="spellStart"/>
      <w:proofErr w:type="gramEnd"/>
      <w:r w:rsidRPr="007C1D64">
        <w:rPr>
          <w:rFonts w:ascii="Avenir Book" w:hAnsi="Avenir Book"/>
        </w:rPr>
        <w:t>ies</w:t>
      </w:r>
      <w:proofErr w:type="spellEnd"/>
      <w:r w:rsidRPr="007C1D64">
        <w:rPr>
          <w:rFonts w:ascii="Avenir Book" w:hAnsi="Avenir Book"/>
        </w:rPr>
        <w:t>) or proposed approaches</w:t>
      </w:r>
      <w:r>
        <w:rPr>
          <w:rFonts w:ascii="Avenir Book" w:hAnsi="Avenir Book"/>
        </w:rPr>
        <w:t xml:space="preserve"> or as per mitigation measures from safeguarding principles assessment or as per feedback from stakeholder consultations</w:t>
      </w:r>
      <w:r w:rsidRPr="007C1D64">
        <w:rPr>
          <w:rFonts w:ascii="Avenir Book" w:hAnsi="Avenir Book"/>
        </w:rPr>
        <w:t xml:space="preserve"> would actually be collected during monitoring. Copy this table for each piece of data and parameter.) </w:t>
      </w:r>
    </w:p>
    <w:p w14:paraId="64E9CD75" w14:textId="77777777" w:rsidR="00B51529" w:rsidRDefault="00B51529" w:rsidP="00B51529">
      <w:pPr>
        <w:rPr>
          <w:lang w:eastAsia="en-US"/>
        </w:rPr>
      </w:pPr>
    </w:p>
    <w:p w14:paraId="445DDC56" w14:textId="5DC185BC" w:rsidR="00B51529" w:rsidRDefault="00B51529" w:rsidP="00B51529">
      <w:pPr>
        <w:rPr>
          <w:lang w:eastAsia="en-US"/>
        </w:rPr>
      </w:pPr>
    </w:p>
    <w:tbl>
      <w:tblPr>
        <w:tblStyle w:val="TableGrid"/>
        <w:tblW w:w="0" w:type="auto"/>
        <w:tblLook w:val="04A0" w:firstRow="1" w:lastRow="0" w:firstColumn="1" w:lastColumn="0" w:noHBand="0" w:noVBand="1"/>
      </w:tblPr>
      <w:tblGrid>
        <w:gridCol w:w="2628"/>
        <w:gridCol w:w="7151"/>
      </w:tblGrid>
      <w:tr w:rsidR="00B51529" w14:paraId="289D485E" w14:textId="77777777" w:rsidTr="004A6BDF">
        <w:trPr>
          <w:trHeight w:val="359"/>
        </w:trPr>
        <w:tc>
          <w:tcPr>
            <w:tcW w:w="2628" w:type="dxa"/>
            <w:vAlign w:val="bottom"/>
          </w:tcPr>
          <w:p w14:paraId="5FDAADE0"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7151" w:type="dxa"/>
            <w:vAlign w:val="bottom"/>
          </w:tcPr>
          <w:p w14:paraId="634D5406" w14:textId="09467BBD" w:rsidR="00B51529" w:rsidRDefault="00284AD9" w:rsidP="004A6BDF">
            <w:pPr>
              <w:pStyle w:val="BodyText5"/>
              <w:shd w:val="clear" w:color="auto" w:fill="auto"/>
              <w:spacing w:before="0" w:after="0" w:line="276" w:lineRule="auto"/>
              <w:ind w:left="140" w:firstLine="0"/>
            </w:pPr>
            <w:r>
              <w:rPr>
                <w:rFonts w:ascii="Avenir Book" w:hAnsi="Avenir Book"/>
                <w:b/>
              </w:rPr>
              <w:t xml:space="preserve">SDG 13. </w:t>
            </w:r>
            <w:r w:rsidR="004A6BDF">
              <w:rPr>
                <w:rFonts w:ascii="Avenir Book" w:hAnsi="Avenir Book"/>
                <w:b/>
              </w:rPr>
              <w:t>Climate Action</w:t>
            </w:r>
          </w:p>
        </w:tc>
      </w:tr>
      <w:tr w:rsidR="00B51529" w14:paraId="09CCA376" w14:textId="77777777" w:rsidTr="004A6BDF">
        <w:trPr>
          <w:trHeight w:val="350"/>
        </w:trPr>
        <w:tc>
          <w:tcPr>
            <w:tcW w:w="2628" w:type="dxa"/>
            <w:vAlign w:val="bottom"/>
          </w:tcPr>
          <w:p w14:paraId="34EDFDFD"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2935A376" w14:textId="7F6A38FE" w:rsidR="00B51529" w:rsidRPr="00374912" w:rsidRDefault="004A6BDF" w:rsidP="004A6BDF">
            <w:pPr>
              <w:pStyle w:val="BodyText5"/>
              <w:shd w:val="clear" w:color="auto" w:fill="auto"/>
              <w:spacing w:before="0" w:after="0" w:line="276" w:lineRule="auto"/>
              <w:ind w:left="140" w:firstLine="0"/>
              <w:rPr>
                <w:rFonts w:ascii="Avenir Book" w:hAnsi="Avenir Book"/>
              </w:rPr>
            </w:pPr>
            <w:proofErr w:type="spellStart"/>
            <w:r>
              <w:rPr>
                <w:rStyle w:val="Bodytext885pt"/>
              </w:rPr>
              <w:t>U</w:t>
            </w:r>
            <w:r>
              <w:rPr>
                <w:rStyle w:val="Bodytext8"/>
                <w:color w:val="000000"/>
              </w:rPr>
              <w:t>p,y</w:t>
            </w:r>
            <w:proofErr w:type="spellEnd"/>
          </w:p>
        </w:tc>
      </w:tr>
      <w:tr w:rsidR="00B51529" w14:paraId="1FBF45B2" w14:textId="77777777" w:rsidTr="004A6BDF">
        <w:trPr>
          <w:trHeight w:val="350"/>
        </w:trPr>
        <w:tc>
          <w:tcPr>
            <w:tcW w:w="2628" w:type="dxa"/>
            <w:vAlign w:val="bottom"/>
          </w:tcPr>
          <w:p w14:paraId="0AA7A52F"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5C78C235" w14:textId="6269A5A7" w:rsidR="00B51529" w:rsidRPr="00374912" w:rsidRDefault="004A6BDF" w:rsidP="004A6BDF">
            <w:pPr>
              <w:pStyle w:val="BodyText5"/>
              <w:shd w:val="clear" w:color="auto" w:fill="auto"/>
              <w:spacing w:before="0" w:after="0" w:line="276" w:lineRule="auto"/>
              <w:ind w:left="140" w:firstLine="0"/>
              <w:rPr>
                <w:rFonts w:ascii="Avenir Book" w:hAnsi="Avenir Book"/>
              </w:rPr>
            </w:pPr>
            <w:r w:rsidRPr="004A6BDF">
              <w:rPr>
                <w:rFonts w:ascii="Avenir Book" w:hAnsi="Avenir Book"/>
              </w:rPr>
              <w:t>Percentage</w:t>
            </w:r>
          </w:p>
        </w:tc>
      </w:tr>
      <w:tr w:rsidR="00B51529" w14:paraId="100ED6B2" w14:textId="77777777" w:rsidTr="004A6BDF">
        <w:trPr>
          <w:trHeight w:val="350"/>
        </w:trPr>
        <w:tc>
          <w:tcPr>
            <w:tcW w:w="2628" w:type="dxa"/>
            <w:vAlign w:val="bottom"/>
          </w:tcPr>
          <w:p w14:paraId="07E17A5C"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2EE700D0" w14:textId="720C6998" w:rsidR="00DB3135" w:rsidRDefault="004A6BDF" w:rsidP="00DB3135">
            <w:pPr>
              <w:pStyle w:val="BodyText5"/>
              <w:shd w:val="clear" w:color="auto" w:fill="auto"/>
              <w:spacing w:before="0" w:after="0" w:line="276" w:lineRule="auto"/>
              <w:ind w:firstLine="0"/>
              <w:rPr>
                <w:rFonts w:ascii="Avenir Book" w:hAnsi="Avenir Book"/>
              </w:rPr>
            </w:pPr>
            <w:r w:rsidRPr="004A6BDF">
              <w:rPr>
                <w:rFonts w:ascii="Avenir Book" w:hAnsi="Avenir Book"/>
              </w:rPr>
              <w:t>Usage rate in project scenario p during year y</w:t>
            </w:r>
            <w:r w:rsidR="00DB3135">
              <w:rPr>
                <w:rFonts w:ascii="Avenir Book" w:hAnsi="Avenir Book"/>
              </w:rPr>
              <w:t xml:space="preserve">, </w:t>
            </w:r>
            <w:r w:rsidR="00DB3135" w:rsidRPr="004A6BDF">
              <w:rPr>
                <w:rFonts w:ascii="Avenir Book" w:hAnsi="Avenir Book"/>
              </w:rPr>
              <w:t xml:space="preserve">derived for each age group of project cookstove being credited. </w:t>
            </w:r>
          </w:p>
          <w:p w14:paraId="701FD3D7" w14:textId="54554CDE" w:rsidR="00B51529" w:rsidRPr="00374912" w:rsidRDefault="00B51529" w:rsidP="004A6BDF">
            <w:pPr>
              <w:pStyle w:val="BodyText5"/>
              <w:shd w:val="clear" w:color="auto" w:fill="auto"/>
              <w:spacing w:before="0" w:after="0" w:line="276" w:lineRule="auto"/>
              <w:ind w:left="140" w:firstLine="0"/>
              <w:rPr>
                <w:rFonts w:ascii="Avenir Book" w:hAnsi="Avenir Book"/>
              </w:rPr>
            </w:pPr>
          </w:p>
        </w:tc>
      </w:tr>
      <w:tr w:rsidR="00B51529" w14:paraId="0BC248D4" w14:textId="77777777" w:rsidTr="004A6BDF">
        <w:trPr>
          <w:trHeight w:val="539"/>
        </w:trPr>
        <w:tc>
          <w:tcPr>
            <w:tcW w:w="2628" w:type="dxa"/>
            <w:vAlign w:val="bottom"/>
          </w:tcPr>
          <w:p w14:paraId="244F1A3F"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09AEA37B" w14:textId="06C84F02" w:rsidR="00B51529" w:rsidRPr="00374912" w:rsidRDefault="004A6BDF" w:rsidP="004A6BDF">
            <w:pPr>
              <w:pStyle w:val="BodyText5"/>
              <w:shd w:val="clear" w:color="auto" w:fill="auto"/>
              <w:spacing w:before="0" w:after="0" w:line="276" w:lineRule="auto"/>
              <w:ind w:firstLine="0"/>
              <w:rPr>
                <w:rFonts w:ascii="Avenir Book" w:hAnsi="Avenir Book"/>
              </w:rPr>
            </w:pPr>
            <w:r>
              <w:rPr>
                <w:rFonts w:ascii="Avenir Book" w:hAnsi="Avenir Book"/>
              </w:rPr>
              <w:t xml:space="preserve">     </w:t>
            </w:r>
            <w:r w:rsidRPr="004A6BDF">
              <w:rPr>
                <w:rFonts w:ascii="Avenir Book" w:hAnsi="Avenir Book"/>
              </w:rPr>
              <w:t>Annual usage survey/Monitoring survey.</w:t>
            </w:r>
          </w:p>
        </w:tc>
      </w:tr>
      <w:tr w:rsidR="00B51529" w14:paraId="006FB534" w14:textId="77777777" w:rsidTr="004A6BDF">
        <w:trPr>
          <w:trHeight w:val="350"/>
        </w:trPr>
        <w:tc>
          <w:tcPr>
            <w:tcW w:w="2628" w:type="dxa"/>
            <w:vAlign w:val="bottom"/>
          </w:tcPr>
          <w:p w14:paraId="3770A7C3"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tbl>
            <w:tblPr>
              <w:tblW w:w="2947" w:type="dxa"/>
              <w:tblCellMar>
                <w:left w:w="70" w:type="dxa"/>
                <w:right w:w="70" w:type="dxa"/>
              </w:tblCellMar>
              <w:tblLook w:val="04A0" w:firstRow="1" w:lastRow="0" w:firstColumn="1" w:lastColumn="0" w:noHBand="0" w:noVBand="1"/>
            </w:tblPr>
            <w:tblGrid>
              <w:gridCol w:w="1597"/>
              <w:gridCol w:w="1350"/>
            </w:tblGrid>
            <w:tr w:rsidR="00A4066D" w:rsidRPr="00A4066D" w14:paraId="4B922720" w14:textId="77777777" w:rsidTr="00A4066D">
              <w:trPr>
                <w:trHeight w:val="315"/>
              </w:trPr>
              <w:tc>
                <w:tcPr>
                  <w:tcW w:w="1597" w:type="dxa"/>
                  <w:tcBorders>
                    <w:top w:val="single" w:sz="4" w:space="0" w:color="auto"/>
                    <w:left w:val="single" w:sz="4" w:space="0" w:color="auto"/>
                    <w:bottom w:val="single" w:sz="4" w:space="0" w:color="auto"/>
                    <w:right w:val="single" w:sz="4" w:space="0" w:color="auto"/>
                  </w:tcBorders>
                  <w:shd w:val="clear" w:color="000000" w:fill="333333"/>
                  <w:noWrap/>
                  <w:vAlign w:val="bottom"/>
                  <w:hideMark/>
                </w:tcPr>
                <w:p w14:paraId="6A170CD0"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 xml:space="preserve">age-group </w:t>
                  </w:r>
                </w:p>
              </w:tc>
              <w:tc>
                <w:tcPr>
                  <w:tcW w:w="1350" w:type="dxa"/>
                  <w:tcBorders>
                    <w:top w:val="single" w:sz="4" w:space="0" w:color="auto"/>
                    <w:left w:val="nil"/>
                    <w:bottom w:val="single" w:sz="4" w:space="0" w:color="auto"/>
                    <w:right w:val="single" w:sz="4" w:space="0" w:color="auto"/>
                  </w:tcBorders>
                  <w:shd w:val="clear" w:color="000000" w:fill="333333"/>
                  <w:noWrap/>
                  <w:vAlign w:val="bottom"/>
                  <w:hideMark/>
                </w:tcPr>
                <w:p w14:paraId="11538140"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Usage rate</w:t>
                  </w:r>
                </w:p>
              </w:tc>
            </w:tr>
            <w:tr w:rsidR="00A4066D" w:rsidRPr="00A4066D" w14:paraId="5AFCD09C"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40F3DD47"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0_1</w:t>
                  </w:r>
                </w:p>
              </w:tc>
              <w:tc>
                <w:tcPr>
                  <w:tcW w:w="1350" w:type="dxa"/>
                  <w:tcBorders>
                    <w:top w:val="nil"/>
                    <w:left w:val="nil"/>
                    <w:bottom w:val="single" w:sz="4" w:space="0" w:color="auto"/>
                    <w:right w:val="single" w:sz="4" w:space="0" w:color="auto"/>
                  </w:tcBorders>
                  <w:shd w:val="clear" w:color="000000" w:fill="FFFFFF"/>
                  <w:noWrap/>
                  <w:vAlign w:val="bottom"/>
                  <w:hideMark/>
                </w:tcPr>
                <w:p w14:paraId="667CC0C9"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97%</w:t>
                  </w:r>
                </w:p>
              </w:tc>
            </w:tr>
            <w:tr w:rsidR="00A4066D" w:rsidRPr="00A4066D" w14:paraId="505C082C"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2FDBD899"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1_2</w:t>
                  </w:r>
                </w:p>
              </w:tc>
              <w:tc>
                <w:tcPr>
                  <w:tcW w:w="1350" w:type="dxa"/>
                  <w:tcBorders>
                    <w:top w:val="nil"/>
                    <w:left w:val="nil"/>
                    <w:bottom w:val="single" w:sz="4" w:space="0" w:color="auto"/>
                    <w:right w:val="single" w:sz="4" w:space="0" w:color="auto"/>
                  </w:tcBorders>
                  <w:shd w:val="clear" w:color="000000" w:fill="FFFFFF"/>
                  <w:noWrap/>
                  <w:vAlign w:val="bottom"/>
                  <w:hideMark/>
                </w:tcPr>
                <w:p w14:paraId="20113CF3"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93%</w:t>
                  </w:r>
                </w:p>
              </w:tc>
            </w:tr>
            <w:tr w:rsidR="00A4066D" w:rsidRPr="00A4066D" w14:paraId="27B1C6C5"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75B26E47"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2_3</w:t>
                  </w:r>
                </w:p>
              </w:tc>
              <w:tc>
                <w:tcPr>
                  <w:tcW w:w="1350" w:type="dxa"/>
                  <w:tcBorders>
                    <w:top w:val="nil"/>
                    <w:left w:val="nil"/>
                    <w:bottom w:val="single" w:sz="4" w:space="0" w:color="auto"/>
                    <w:right w:val="single" w:sz="4" w:space="0" w:color="auto"/>
                  </w:tcBorders>
                  <w:shd w:val="clear" w:color="000000" w:fill="FFFFFF"/>
                  <w:noWrap/>
                  <w:vAlign w:val="bottom"/>
                  <w:hideMark/>
                </w:tcPr>
                <w:p w14:paraId="593D8204"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90%</w:t>
                  </w:r>
                </w:p>
              </w:tc>
            </w:tr>
            <w:tr w:rsidR="00A4066D" w:rsidRPr="00A4066D" w14:paraId="2633BB02"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6A233BF2"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3_4</w:t>
                  </w:r>
                </w:p>
              </w:tc>
              <w:tc>
                <w:tcPr>
                  <w:tcW w:w="1350" w:type="dxa"/>
                  <w:tcBorders>
                    <w:top w:val="nil"/>
                    <w:left w:val="nil"/>
                    <w:bottom w:val="single" w:sz="4" w:space="0" w:color="auto"/>
                    <w:right w:val="single" w:sz="4" w:space="0" w:color="auto"/>
                  </w:tcBorders>
                  <w:shd w:val="clear" w:color="000000" w:fill="FFFFFF"/>
                  <w:noWrap/>
                  <w:vAlign w:val="bottom"/>
                  <w:hideMark/>
                </w:tcPr>
                <w:p w14:paraId="64BF9E96"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85%</w:t>
                  </w:r>
                </w:p>
              </w:tc>
            </w:tr>
            <w:tr w:rsidR="00A4066D" w:rsidRPr="00A4066D" w14:paraId="2C801916"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2999FF63"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4_5</w:t>
                  </w:r>
                </w:p>
              </w:tc>
              <w:tc>
                <w:tcPr>
                  <w:tcW w:w="1350" w:type="dxa"/>
                  <w:tcBorders>
                    <w:top w:val="nil"/>
                    <w:left w:val="nil"/>
                    <w:bottom w:val="single" w:sz="4" w:space="0" w:color="auto"/>
                    <w:right w:val="single" w:sz="4" w:space="0" w:color="auto"/>
                  </w:tcBorders>
                  <w:shd w:val="clear" w:color="000000" w:fill="FFFFFF"/>
                  <w:noWrap/>
                  <w:vAlign w:val="bottom"/>
                  <w:hideMark/>
                </w:tcPr>
                <w:p w14:paraId="13E753A2"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80%</w:t>
                  </w:r>
                </w:p>
              </w:tc>
            </w:tr>
            <w:tr w:rsidR="00A4066D" w:rsidRPr="00A4066D" w14:paraId="4C290BF0"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494F336A"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5_6</w:t>
                  </w:r>
                </w:p>
              </w:tc>
              <w:tc>
                <w:tcPr>
                  <w:tcW w:w="1350" w:type="dxa"/>
                  <w:tcBorders>
                    <w:top w:val="nil"/>
                    <w:left w:val="nil"/>
                    <w:bottom w:val="single" w:sz="4" w:space="0" w:color="auto"/>
                    <w:right w:val="single" w:sz="4" w:space="0" w:color="auto"/>
                  </w:tcBorders>
                  <w:shd w:val="clear" w:color="000000" w:fill="FFFFFF"/>
                  <w:noWrap/>
                  <w:vAlign w:val="bottom"/>
                  <w:hideMark/>
                </w:tcPr>
                <w:p w14:paraId="7E743BDA"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75%</w:t>
                  </w:r>
                </w:p>
              </w:tc>
            </w:tr>
            <w:tr w:rsidR="00A4066D" w:rsidRPr="00A4066D" w14:paraId="7D23F874"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5DBBC5AF"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6_7</w:t>
                  </w:r>
                </w:p>
              </w:tc>
              <w:tc>
                <w:tcPr>
                  <w:tcW w:w="1350" w:type="dxa"/>
                  <w:tcBorders>
                    <w:top w:val="nil"/>
                    <w:left w:val="nil"/>
                    <w:bottom w:val="single" w:sz="4" w:space="0" w:color="auto"/>
                    <w:right w:val="single" w:sz="4" w:space="0" w:color="auto"/>
                  </w:tcBorders>
                  <w:shd w:val="clear" w:color="000000" w:fill="FFFFFF"/>
                  <w:noWrap/>
                  <w:vAlign w:val="bottom"/>
                  <w:hideMark/>
                </w:tcPr>
                <w:p w14:paraId="079BC011"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70%</w:t>
                  </w:r>
                </w:p>
              </w:tc>
            </w:tr>
            <w:tr w:rsidR="00A4066D" w:rsidRPr="00A4066D" w14:paraId="35A29E66"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67FF87C1"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7_8</w:t>
                  </w:r>
                </w:p>
              </w:tc>
              <w:tc>
                <w:tcPr>
                  <w:tcW w:w="1350" w:type="dxa"/>
                  <w:tcBorders>
                    <w:top w:val="nil"/>
                    <w:left w:val="nil"/>
                    <w:bottom w:val="single" w:sz="4" w:space="0" w:color="auto"/>
                    <w:right w:val="single" w:sz="4" w:space="0" w:color="auto"/>
                  </w:tcBorders>
                  <w:shd w:val="clear" w:color="000000" w:fill="FFFFFF"/>
                  <w:noWrap/>
                  <w:vAlign w:val="bottom"/>
                  <w:hideMark/>
                </w:tcPr>
                <w:p w14:paraId="5107DC7E"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65%</w:t>
                  </w:r>
                </w:p>
              </w:tc>
            </w:tr>
            <w:tr w:rsidR="00A4066D" w:rsidRPr="00A4066D" w14:paraId="6209A0B9"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3AA3739D"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8_9</w:t>
                  </w:r>
                </w:p>
              </w:tc>
              <w:tc>
                <w:tcPr>
                  <w:tcW w:w="1350" w:type="dxa"/>
                  <w:tcBorders>
                    <w:top w:val="nil"/>
                    <w:left w:val="nil"/>
                    <w:bottom w:val="single" w:sz="4" w:space="0" w:color="auto"/>
                    <w:right w:val="single" w:sz="4" w:space="0" w:color="auto"/>
                  </w:tcBorders>
                  <w:shd w:val="clear" w:color="000000" w:fill="FFFFFF"/>
                  <w:noWrap/>
                  <w:vAlign w:val="bottom"/>
                  <w:hideMark/>
                </w:tcPr>
                <w:p w14:paraId="2B972F98"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60%</w:t>
                  </w:r>
                </w:p>
              </w:tc>
            </w:tr>
            <w:tr w:rsidR="00A4066D" w:rsidRPr="00A4066D" w14:paraId="1E7DA395" w14:textId="77777777" w:rsidTr="00A4066D">
              <w:trPr>
                <w:trHeight w:val="315"/>
              </w:trPr>
              <w:tc>
                <w:tcPr>
                  <w:tcW w:w="1597" w:type="dxa"/>
                  <w:tcBorders>
                    <w:top w:val="nil"/>
                    <w:left w:val="single" w:sz="4" w:space="0" w:color="auto"/>
                    <w:bottom w:val="single" w:sz="4" w:space="0" w:color="auto"/>
                    <w:right w:val="single" w:sz="4" w:space="0" w:color="auto"/>
                  </w:tcBorders>
                  <w:shd w:val="clear" w:color="000000" w:fill="333333"/>
                  <w:noWrap/>
                  <w:vAlign w:val="bottom"/>
                  <w:hideMark/>
                </w:tcPr>
                <w:p w14:paraId="2667D67D" w14:textId="77777777" w:rsidR="00A4066D" w:rsidRPr="00A4066D" w:rsidRDefault="00A4066D" w:rsidP="002B078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lastRenderedPageBreak/>
                    <w:t>9_10</w:t>
                  </w:r>
                </w:p>
              </w:tc>
              <w:tc>
                <w:tcPr>
                  <w:tcW w:w="1350" w:type="dxa"/>
                  <w:tcBorders>
                    <w:top w:val="nil"/>
                    <w:left w:val="nil"/>
                    <w:bottom w:val="single" w:sz="4" w:space="0" w:color="auto"/>
                    <w:right w:val="single" w:sz="4" w:space="0" w:color="auto"/>
                  </w:tcBorders>
                  <w:shd w:val="clear" w:color="000000" w:fill="FFFFFF"/>
                  <w:noWrap/>
                  <w:vAlign w:val="bottom"/>
                  <w:hideMark/>
                </w:tcPr>
                <w:p w14:paraId="789C47DB" w14:textId="77777777" w:rsidR="00A4066D" w:rsidRPr="00A4066D" w:rsidRDefault="00A4066D" w:rsidP="002B078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55%</w:t>
                  </w:r>
                </w:p>
              </w:tc>
            </w:tr>
          </w:tbl>
          <w:p w14:paraId="77E0A6E6" w14:textId="396B7F3C" w:rsidR="00B51529" w:rsidRPr="00374912" w:rsidRDefault="00A4066D" w:rsidP="004A6BDF">
            <w:pPr>
              <w:pStyle w:val="BodyText5"/>
              <w:shd w:val="clear" w:color="auto" w:fill="auto"/>
              <w:spacing w:before="0" w:after="0" w:line="276" w:lineRule="auto"/>
              <w:ind w:left="140" w:firstLine="0"/>
              <w:rPr>
                <w:rFonts w:ascii="Avenir Book" w:hAnsi="Avenir Book"/>
              </w:rPr>
            </w:pPr>
            <w:r w:rsidDel="00A4066D">
              <w:rPr>
                <w:rFonts w:ascii="Avenir Book" w:hAnsi="Avenir Book"/>
              </w:rPr>
              <w:t xml:space="preserve"> </w:t>
            </w:r>
          </w:p>
        </w:tc>
      </w:tr>
      <w:tr w:rsidR="00B51529" w14:paraId="7DBAB3D8" w14:textId="77777777" w:rsidTr="004A6BDF">
        <w:tc>
          <w:tcPr>
            <w:tcW w:w="2628" w:type="dxa"/>
            <w:vAlign w:val="center"/>
          </w:tcPr>
          <w:p w14:paraId="588731BA"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lastRenderedPageBreak/>
              <w:t>Choice of data or Measurement methods and procedures</w:t>
            </w:r>
          </w:p>
        </w:tc>
        <w:tc>
          <w:tcPr>
            <w:tcW w:w="7151" w:type="dxa"/>
            <w:vAlign w:val="bottom"/>
          </w:tcPr>
          <w:p w14:paraId="1BE0DF87" w14:textId="5E2CCDB0" w:rsidR="00DB3135" w:rsidRPr="00DB3135" w:rsidRDefault="00DB3135" w:rsidP="00DB3135">
            <w:pPr>
              <w:pStyle w:val="BodyText5"/>
              <w:shd w:val="clear" w:color="auto" w:fill="auto"/>
              <w:spacing w:before="0" w:after="0" w:line="276" w:lineRule="auto"/>
              <w:ind w:firstLine="0"/>
              <w:rPr>
                <w:rFonts w:ascii="Avenir Book" w:hAnsi="Avenir Book"/>
              </w:rPr>
            </w:pPr>
            <w:r>
              <w:rPr>
                <w:rFonts w:ascii="Avenir Book" w:hAnsi="Avenir Book"/>
              </w:rPr>
              <w:t>The Survey follows the sample survey referenced in Annex A of GS Simplified Cookstove Methodology.  In accordance with the methodology, the</w:t>
            </w:r>
            <w:r w:rsidRPr="00DB3135">
              <w:rPr>
                <w:rFonts w:ascii="Avenir Book" w:hAnsi="Avenir Book"/>
              </w:rPr>
              <w:t xml:space="preserve"> survey </w:t>
            </w:r>
            <w:r>
              <w:rPr>
                <w:rFonts w:ascii="Avenir Book" w:hAnsi="Avenir Book"/>
              </w:rPr>
              <w:t xml:space="preserve">is </w:t>
            </w:r>
            <w:r w:rsidRPr="00DB3135">
              <w:rPr>
                <w:rFonts w:ascii="Avenir Book" w:hAnsi="Avenir Book"/>
              </w:rPr>
              <w:t xml:space="preserve">conducted following simple random sampling approach and the minimum sample size </w:t>
            </w:r>
            <w:r>
              <w:rPr>
                <w:rFonts w:ascii="Avenir Book" w:hAnsi="Avenir Book"/>
              </w:rPr>
              <w:t xml:space="preserve">is </w:t>
            </w:r>
            <w:r w:rsidRPr="00DB3135">
              <w:rPr>
                <w:rFonts w:ascii="Avenir Book" w:hAnsi="Avenir Book"/>
              </w:rPr>
              <w:t>determined as per the guidelines below;</w:t>
            </w:r>
          </w:p>
          <w:p w14:paraId="1CEBFC29" w14:textId="77777777" w:rsidR="00DB3135" w:rsidRPr="00DB3135" w:rsidRDefault="00DB3135" w:rsidP="00A52682">
            <w:pPr>
              <w:pStyle w:val="BodyText5"/>
              <w:numPr>
                <w:ilvl w:val="0"/>
                <w:numId w:val="48"/>
              </w:numPr>
              <w:shd w:val="clear" w:color="auto" w:fill="auto"/>
              <w:spacing w:before="0" w:after="0" w:line="276" w:lineRule="auto"/>
              <w:rPr>
                <w:rFonts w:ascii="Avenir Book" w:hAnsi="Avenir Book"/>
              </w:rPr>
            </w:pPr>
            <w:r w:rsidRPr="00DB3135">
              <w:rPr>
                <w:rFonts w:ascii="Avenir Book" w:hAnsi="Avenir Book"/>
              </w:rPr>
              <w:t>Project target population &lt; 300: Minimum sample size 30</w:t>
            </w:r>
          </w:p>
          <w:p w14:paraId="24357AA0" w14:textId="77777777" w:rsidR="00DB3135" w:rsidRPr="00DB3135" w:rsidRDefault="00DB3135" w:rsidP="00A52682">
            <w:pPr>
              <w:pStyle w:val="BodyText5"/>
              <w:numPr>
                <w:ilvl w:val="0"/>
                <w:numId w:val="48"/>
              </w:numPr>
              <w:shd w:val="clear" w:color="auto" w:fill="auto"/>
              <w:spacing w:before="0" w:after="0" w:line="276" w:lineRule="auto"/>
              <w:rPr>
                <w:rFonts w:ascii="Avenir Book" w:hAnsi="Avenir Book"/>
              </w:rPr>
            </w:pPr>
            <w:r w:rsidRPr="00DB3135">
              <w:rPr>
                <w:rFonts w:ascii="Avenir Book" w:hAnsi="Avenir Book"/>
              </w:rPr>
              <w:t>Project target population 300 to 1000: Minimum sample size 10% of group size</w:t>
            </w:r>
          </w:p>
          <w:p w14:paraId="32AE1BC6" w14:textId="77777777" w:rsidR="00DB3135" w:rsidRPr="00DB3135" w:rsidRDefault="00DB3135" w:rsidP="00A52682">
            <w:pPr>
              <w:pStyle w:val="BodyText5"/>
              <w:numPr>
                <w:ilvl w:val="0"/>
                <w:numId w:val="48"/>
              </w:numPr>
              <w:shd w:val="clear" w:color="auto" w:fill="auto"/>
              <w:spacing w:before="0" w:after="0" w:line="276" w:lineRule="auto"/>
              <w:rPr>
                <w:rFonts w:ascii="Avenir Book" w:hAnsi="Avenir Book"/>
              </w:rPr>
            </w:pPr>
            <w:r w:rsidRPr="00DB3135">
              <w:rPr>
                <w:rFonts w:ascii="Avenir Book" w:hAnsi="Avenir Book"/>
              </w:rPr>
              <w:t>Project target population &gt; 1000 Minimum sample size 100</w:t>
            </w:r>
          </w:p>
          <w:p w14:paraId="14E70515" w14:textId="355535E7" w:rsidR="00DB3135" w:rsidRPr="00374912" w:rsidRDefault="00DB3135" w:rsidP="004A6BDF">
            <w:pPr>
              <w:pStyle w:val="BodyText5"/>
              <w:shd w:val="clear" w:color="auto" w:fill="auto"/>
              <w:spacing w:before="0" w:after="0" w:line="276" w:lineRule="auto"/>
              <w:ind w:firstLine="0"/>
              <w:rPr>
                <w:rFonts w:ascii="Avenir Book" w:hAnsi="Avenir Book"/>
              </w:rPr>
            </w:pPr>
          </w:p>
        </w:tc>
      </w:tr>
      <w:tr w:rsidR="009F5010" w14:paraId="78BBD9FB" w14:textId="77777777" w:rsidTr="009F5010">
        <w:trPr>
          <w:trHeight w:val="296"/>
        </w:trPr>
        <w:tc>
          <w:tcPr>
            <w:tcW w:w="2628" w:type="dxa"/>
            <w:vAlign w:val="bottom"/>
          </w:tcPr>
          <w:p w14:paraId="5E5E1B6B" w14:textId="59A65C95" w:rsidR="009F5010" w:rsidRPr="00B35D21"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tcPr>
          <w:p w14:paraId="5B4ECA83" w14:textId="77DBC80E" w:rsidR="009F5010" w:rsidRPr="00374912" w:rsidRDefault="00DB3135" w:rsidP="004A6BDF">
            <w:pPr>
              <w:pStyle w:val="BodyText5"/>
              <w:shd w:val="clear" w:color="auto" w:fill="auto"/>
              <w:spacing w:before="0" w:after="0" w:line="170" w:lineRule="exact"/>
              <w:ind w:left="140" w:firstLine="0"/>
              <w:rPr>
                <w:rFonts w:ascii="Avenir Book" w:hAnsi="Avenir Book"/>
              </w:rPr>
            </w:pPr>
            <w:r>
              <w:rPr>
                <w:rFonts w:ascii="Avenir Book" w:hAnsi="Avenir Book"/>
              </w:rPr>
              <w:t>Annual</w:t>
            </w:r>
          </w:p>
        </w:tc>
      </w:tr>
      <w:tr w:rsidR="009F5010" w14:paraId="3854E95B" w14:textId="77777777" w:rsidTr="009F5010">
        <w:trPr>
          <w:trHeight w:val="269"/>
        </w:trPr>
        <w:tc>
          <w:tcPr>
            <w:tcW w:w="2628" w:type="dxa"/>
            <w:vAlign w:val="bottom"/>
          </w:tcPr>
          <w:p w14:paraId="2807B5BC" w14:textId="2E8080E2" w:rsidR="009F5010" w:rsidRPr="00B35D21"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4AD3BF0B" w14:textId="1DDB991A" w:rsidR="009F5010" w:rsidRPr="00374912" w:rsidRDefault="00DB3135" w:rsidP="00321101">
            <w:pPr>
              <w:pStyle w:val="BodyText5"/>
              <w:shd w:val="clear" w:color="auto" w:fill="auto"/>
              <w:spacing w:before="0" w:after="0" w:line="170" w:lineRule="exact"/>
              <w:ind w:left="140" w:firstLine="0"/>
              <w:rPr>
                <w:rFonts w:ascii="Avenir Book" w:hAnsi="Avenir Book"/>
              </w:rPr>
            </w:pPr>
            <w:r>
              <w:rPr>
                <w:rFonts w:ascii="Avenir Book" w:hAnsi="Avenir Book"/>
              </w:rPr>
              <w:t>Surveys are carried out by a trained Perene technician, accompanied by a female Community Agent, in the home of the interviewee. Although door-to-door monitoring visits are far more costly than the telephone interviews allowed by the methodology, physical presence in the home allows direct observation of the stove, fuel and stove use patterns.</w:t>
            </w:r>
            <w:r w:rsidR="00321101">
              <w:rPr>
                <w:rFonts w:ascii="Avenir Book" w:hAnsi="Avenir Book"/>
              </w:rPr>
              <w:t xml:space="preserve">  Surveys responses are entered into a standard questionnaire using the </w:t>
            </w:r>
            <w:proofErr w:type="spellStart"/>
            <w:r w:rsidR="00321101">
              <w:rPr>
                <w:rFonts w:ascii="Avenir Book" w:hAnsi="Avenir Book"/>
              </w:rPr>
              <w:t>QuickTapSurvey</w:t>
            </w:r>
            <w:proofErr w:type="spellEnd"/>
            <w:r w:rsidR="00321101">
              <w:rPr>
                <w:rFonts w:ascii="Avenir Book" w:hAnsi="Avenir Book"/>
              </w:rPr>
              <w:t xml:space="preserve"> app on a hand-held digital device, and then synchronized via </w:t>
            </w:r>
            <w:proofErr w:type="spellStart"/>
            <w:r w:rsidR="00321101">
              <w:rPr>
                <w:rFonts w:ascii="Avenir Book" w:hAnsi="Avenir Book"/>
              </w:rPr>
              <w:t>wi-fi</w:t>
            </w:r>
            <w:proofErr w:type="spellEnd"/>
            <w:r w:rsidR="00321101">
              <w:rPr>
                <w:rFonts w:ascii="Avenir Book" w:hAnsi="Avenir Book"/>
              </w:rPr>
              <w:t xml:space="preserve"> to the Cloud. </w:t>
            </w:r>
          </w:p>
        </w:tc>
      </w:tr>
      <w:tr w:rsidR="009F5010" w14:paraId="66821BF9" w14:textId="77777777" w:rsidTr="009F5010">
        <w:trPr>
          <w:trHeight w:val="341"/>
        </w:trPr>
        <w:tc>
          <w:tcPr>
            <w:tcW w:w="2628" w:type="dxa"/>
            <w:vAlign w:val="bottom"/>
          </w:tcPr>
          <w:p w14:paraId="08B4DDED" w14:textId="08CA156D" w:rsidR="009F5010" w:rsidRPr="00B35D21"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1DB2916F" w14:textId="4596A93C" w:rsidR="009F5010" w:rsidRPr="00374912" w:rsidRDefault="00DB3135" w:rsidP="004A6BDF">
            <w:pPr>
              <w:pStyle w:val="BodyText5"/>
              <w:shd w:val="clear" w:color="auto" w:fill="auto"/>
              <w:spacing w:before="0" w:after="0" w:line="170" w:lineRule="exact"/>
              <w:ind w:left="140" w:firstLine="0"/>
              <w:rPr>
                <w:rFonts w:ascii="Avenir Book" w:hAnsi="Avenir Book"/>
              </w:rPr>
            </w:pPr>
            <w:r>
              <w:rPr>
                <w:rFonts w:ascii="Avenir Book" w:hAnsi="Avenir Book"/>
              </w:rPr>
              <w:t>To determine the adoption rate of the project stoves by project participants and to adjust the ER calculations accordingly.</w:t>
            </w:r>
          </w:p>
        </w:tc>
      </w:tr>
      <w:tr w:rsidR="00B51529" w14:paraId="44B96090" w14:textId="77777777" w:rsidTr="004A6BDF">
        <w:tc>
          <w:tcPr>
            <w:tcW w:w="2628" w:type="dxa"/>
            <w:vAlign w:val="bottom"/>
          </w:tcPr>
          <w:p w14:paraId="7E924EAA" w14:textId="77777777" w:rsidR="00B51529" w:rsidRPr="00374912" w:rsidRDefault="00B51529"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4DE0D0DC" w14:textId="77777777" w:rsidR="00B51529" w:rsidRPr="00374912" w:rsidRDefault="00B51529" w:rsidP="004A6BDF">
            <w:pPr>
              <w:pStyle w:val="BodyText5"/>
              <w:shd w:val="clear" w:color="auto" w:fill="auto"/>
              <w:spacing w:before="0" w:after="0" w:line="170" w:lineRule="exact"/>
              <w:ind w:left="140" w:firstLine="0"/>
              <w:rPr>
                <w:rFonts w:ascii="Avenir Book" w:hAnsi="Avenir Book"/>
              </w:rPr>
            </w:pPr>
          </w:p>
        </w:tc>
      </w:tr>
    </w:tbl>
    <w:p w14:paraId="666020D1" w14:textId="77777777" w:rsidR="004A6BDF" w:rsidRDefault="004A6BDF" w:rsidP="00B51529">
      <w:pPr>
        <w:rPr>
          <w:lang w:eastAsia="en-US"/>
        </w:rPr>
      </w:pPr>
    </w:p>
    <w:tbl>
      <w:tblPr>
        <w:tblStyle w:val="TableGrid"/>
        <w:tblW w:w="0" w:type="auto"/>
        <w:tblLook w:val="04A0" w:firstRow="1" w:lastRow="0" w:firstColumn="1" w:lastColumn="0" w:noHBand="0" w:noVBand="1"/>
      </w:tblPr>
      <w:tblGrid>
        <w:gridCol w:w="2628"/>
        <w:gridCol w:w="7151"/>
      </w:tblGrid>
      <w:tr w:rsidR="004A6BDF" w14:paraId="2DD73ECE" w14:textId="77777777" w:rsidTr="004A6BDF">
        <w:trPr>
          <w:trHeight w:val="359"/>
        </w:trPr>
        <w:tc>
          <w:tcPr>
            <w:tcW w:w="2628" w:type="dxa"/>
            <w:vAlign w:val="bottom"/>
          </w:tcPr>
          <w:p w14:paraId="0BDCBCD6"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7151" w:type="dxa"/>
            <w:vAlign w:val="bottom"/>
          </w:tcPr>
          <w:p w14:paraId="2E452633" w14:textId="22CBA24B" w:rsidR="004A6BDF" w:rsidRDefault="00284AD9" w:rsidP="004A6BDF">
            <w:pPr>
              <w:pStyle w:val="BodyText5"/>
              <w:shd w:val="clear" w:color="auto" w:fill="auto"/>
              <w:spacing w:before="0" w:after="0" w:line="276" w:lineRule="auto"/>
              <w:ind w:left="140" w:firstLine="0"/>
            </w:pPr>
            <w:r>
              <w:rPr>
                <w:rFonts w:ascii="Avenir Book" w:hAnsi="Avenir Book"/>
                <w:b/>
              </w:rPr>
              <w:t xml:space="preserve"> SDG 13.  Climate Action</w:t>
            </w:r>
          </w:p>
        </w:tc>
      </w:tr>
      <w:tr w:rsidR="004A6BDF" w14:paraId="739074BC" w14:textId="77777777" w:rsidTr="004A6BDF">
        <w:trPr>
          <w:trHeight w:val="350"/>
        </w:trPr>
        <w:tc>
          <w:tcPr>
            <w:tcW w:w="2628" w:type="dxa"/>
            <w:vAlign w:val="bottom"/>
          </w:tcPr>
          <w:p w14:paraId="35913B3B"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1F9A0A79" w14:textId="68C48EBD" w:rsidR="004A6BDF" w:rsidRPr="00374912" w:rsidRDefault="004A6BDF" w:rsidP="004A6BDF">
            <w:pPr>
              <w:pStyle w:val="BodyText5"/>
              <w:shd w:val="clear" w:color="auto" w:fill="auto"/>
              <w:spacing w:before="0" w:after="0" w:line="276" w:lineRule="auto"/>
              <w:ind w:left="140" w:firstLine="0"/>
              <w:rPr>
                <w:rFonts w:ascii="Avenir Book" w:hAnsi="Avenir Book"/>
              </w:rPr>
            </w:pPr>
            <w:proofErr w:type="spellStart"/>
            <w:r w:rsidRPr="00D9748E">
              <w:rPr>
                <w:rStyle w:val="Bodytext8"/>
                <w:color w:val="000000"/>
                <w:sz w:val="20"/>
                <w:szCs w:val="20"/>
              </w:rPr>
              <w:t>N</w:t>
            </w:r>
            <w:r w:rsidRPr="00D9748E">
              <w:rPr>
                <w:rStyle w:val="Bodytext8"/>
                <w:color w:val="000000"/>
                <w:sz w:val="20"/>
                <w:szCs w:val="20"/>
                <w:vertAlign w:val="subscript"/>
              </w:rPr>
              <w:t>p,y</w:t>
            </w:r>
            <w:proofErr w:type="spellEnd"/>
          </w:p>
        </w:tc>
      </w:tr>
      <w:tr w:rsidR="004A6BDF" w14:paraId="23100178" w14:textId="77777777" w:rsidTr="004A6BDF">
        <w:trPr>
          <w:trHeight w:val="350"/>
        </w:trPr>
        <w:tc>
          <w:tcPr>
            <w:tcW w:w="2628" w:type="dxa"/>
            <w:vAlign w:val="bottom"/>
          </w:tcPr>
          <w:p w14:paraId="07DB33A8"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7F5961F5" w14:textId="77777777"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374912">
              <w:rPr>
                <w:rFonts w:ascii="Avenir Book" w:hAnsi="Avenir Book"/>
              </w:rPr>
              <w:t>Number of stoves</w:t>
            </w:r>
          </w:p>
        </w:tc>
      </w:tr>
      <w:tr w:rsidR="004A6BDF" w14:paraId="07B8DC87" w14:textId="77777777" w:rsidTr="004A6BDF">
        <w:trPr>
          <w:trHeight w:val="350"/>
        </w:trPr>
        <w:tc>
          <w:tcPr>
            <w:tcW w:w="2628" w:type="dxa"/>
            <w:vAlign w:val="bottom"/>
          </w:tcPr>
          <w:p w14:paraId="38153009"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1FE0A223" w14:textId="67D1CE24"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374912">
              <w:rPr>
                <w:rFonts w:ascii="Avenir Book" w:hAnsi="Avenir Book"/>
              </w:rPr>
              <w:t xml:space="preserve">Number of </w:t>
            </w:r>
            <w:r>
              <w:rPr>
                <w:rFonts w:ascii="Avenir Book" w:hAnsi="Avenir Book"/>
              </w:rPr>
              <w:t>efficient wood-burning cookstoves constructed</w:t>
            </w:r>
          </w:p>
        </w:tc>
      </w:tr>
      <w:tr w:rsidR="004A6BDF" w14:paraId="43AECCC3" w14:textId="77777777" w:rsidTr="004A6BDF">
        <w:trPr>
          <w:trHeight w:val="350"/>
        </w:trPr>
        <w:tc>
          <w:tcPr>
            <w:tcW w:w="2628" w:type="dxa"/>
            <w:vAlign w:val="bottom"/>
          </w:tcPr>
          <w:p w14:paraId="59F0E947"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0A323884" w14:textId="2E61F2E3"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374912">
              <w:rPr>
                <w:rFonts w:ascii="Avenir Book" w:hAnsi="Avenir Book"/>
              </w:rPr>
              <w:t>Project database</w:t>
            </w:r>
            <w:r>
              <w:rPr>
                <w:rFonts w:ascii="Avenir Book" w:hAnsi="Avenir Book"/>
              </w:rPr>
              <w:t>, installation record</w:t>
            </w:r>
            <w:r w:rsidR="0069042D">
              <w:rPr>
                <w:rFonts w:ascii="Avenir Book" w:hAnsi="Avenir Book"/>
              </w:rPr>
              <w:t>, signed Terms of Agreement by each stove owner</w:t>
            </w:r>
          </w:p>
        </w:tc>
      </w:tr>
      <w:tr w:rsidR="004A6BDF" w14:paraId="03E76AB5" w14:textId="77777777" w:rsidTr="004A6BDF">
        <w:trPr>
          <w:trHeight w:val="350"/>
        </w:trPr>
        <w:tc>
          <w:tcPr>
            <w:tcW w:w="2628" w:type="dxa"/>
            <w:vAlign w:val="bottom"/>
          </w:tcPr>
          <w:p w14:paraId="23F22025"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tbl>
            <w:tblPr>
              <w:tblW w:w="5710" w:type="dxa"/>
              <w:tblCellMar>
                <w:left w:w="70" w:type="dxa"/>
                <w:right w:w="70" w:type="dxa"/>
              </w:tblCellMar>
              <w:tblLook w:val="04A0" w:firstRow="1" w:lastRow="0" w:firstColumn="1" w:lastColumn="0" w:noHBand="0" w:noVBand="1"/>
            </w:tblPr>
            <w:tblGrid>
              <w:gridCol w:w="2947"/>
              <w:gridCol w:w="2763"/>
            </w:tblGrid>
            <w:tr w:rsidR="002B28F2" w:rsidRPr="002B28F2" w14:paraId="21B8EEB9" w14:textId="77777777" w:rsidTr="002B28F2">
              <w:trPr>
                <w:trHeight w:val="315"/>
              </w:trPr>
              <w:tc>
                <w:tcPr>
                  <w:tcW w:w="2947" w:type="dxa"/>
                  <w:tcBorders>
                    <w:top w:val="single" w:sz="4" w:space="0" w:color="auto"/>
                    <w:left w:val="nil"/>
                    <w:bottom w:val="single" w:sz="4" w:space="0" w:color="auto"/>
                    <w:right w:val="nil"/>
                  </w:tcBorders>
                  <w:shd w:val="clear" w:color="000000" w:fill="C0C0C0"/>
                  <w:noWrap/>
                  <w:vAlign w:val="bottom"/>
                  <w:hideMark/>
                </w:tcPr>
                <w:p w14:paraId="01AFC5EB" w14:textId="77777777" w:rsidR="002B28F2" w:rsidRPr="002B28F2" w:rsidRDefault="002B28F2" w:rsidP="002B28F2">
                  <w:pPr>
                    <w:jc w:val="left"/>
                    <w:outlineLvl w:val="0"/>
                    <w:rPr>
                      <w:rFonts w:ascii="Calibri" w:hAnsi="Calibri" w:cs="Calibri"/>
                      <w:b/>
                      <w:bCs/>
                      <w:color w:val="333333"/>
                      <w:sz w:val="20"/>
                      <w:lang w:val="pt-BR" w:eastAsia="zh-CN"/>
                    </w:rPr>
                  </w:pPr>
                  <w:r w:rsidRPr="002B28F2">
                    <w:rPr>
                      <w:rFonts w:ascii="Calibri" w:hAnsi="Calibri" w:cs="Calibri"/>
                      <w:b/>
                      <w:bCs/>
                      <w:color w:val="333333"/>
                      <w:sz w:val="20"/>
                      <w:lang w:val="pt-BR" w:eastAsia="zh-CN"/>
                    </w:rPr>
                    <w:t>Year</w:t>
                  </w:r>
                </w:p>
              </w:tc>
              <w:tc>
                <w:tcPr>
                  <w:tcW w:w="2763" w:type="dxa"/>
                  <w:tcBorders>
                    <w:top w:val="single" w:sz="4" w:space="0" w:color="auto"/>
                    <w:left w:val="nil"/>
                    <w:bottom w:val="single" w:sz="4" w:space="0" w:color="auto"/>
                    <w:right w:val="nil"/>
                  </w:tcBorders>
                  <w:shd w:val="clear" w:color="000000" w:fill="C0C0C0"/>
                  <w:noWrap/>
                  <w:vAlign w:val="bottom"/>
                  <w:hideMark/>
                </w:tcPr>
                <w:p w14:paraId="297C5440" w14:textId="5A80AA5D" w:rsidR="002B28F2" w:rsidRPr="002B28F2" w:rsidRDefault="002B28F2" w:rsidP="002B28F2">
                  <w:pPr>
                    <w:jc w:val="left"/>
                    <w:outlineLvl w:val="0"/>
                    <w:rPr>
                      <w:rFonts w:ascii="Calibri" w:hAnsi="Calibri" w:cs="Calibri"/>
                      <w:b/>
                      <w:bCs/>
                      <w:color w:val="333333"/>
                      <w:sz w:val="20"/>
                      <w:lang w:val="pt-BR" w:eastAsia="zh-CN"/>
                    </w:rPr>
                  </w:pPr>
                  <w:r w:rsidRPr="002B28F2">
                    <w:rPr>
                      <w:rFonts w:ascii="Calibri" w:hAnsi="Calibri" w:cs="Calibri"/>
                      <w:b/>
                      <w:bCs/>
                      <w:color w:val="333333"/>
                      <w:sz w:val="20"/>
                      <w:lang w:val="pt-BR" w:eastAsia="zh-CN"/>
                    </w:rPr>
                    <w:t>No of cookstov</w:t>
                  </w:r>
                  <w:r>
                    <w:rPr>
                      <w:rFonts w:ascii="Calibri" w:hAnsi="Calibri" w:cs="Calibri"/>
                      <w:b/>
                      <w:bCs/>
                      <w:color w:val="333333"/>
                      <w:sz w:val="20"/>
                      <w:lang w:val="pt-BR" w:eastAsia="zh-CN"/>
                    </w:rPr>
                    <w:t>es constructed</w:t>
                  </w:r>
                </w:p>
              </w:tc>
            </w:tr>
            <w:tr w:rsidR="002B28F2" w:rsidRPr="002B28F2" w14:paraId="35E9251D" w14:textId="77777777" w:rsidTr="002B28F2">
              <w:trPr>
                <w:trHeight w:val="315"/>
              </w:trPr>
              <w:tc>
                <w:tcPr>
                  <w:tcW w:w="2947" w:type="dxa"/>
                  <w:tcBorders>
                    <w:top w:val="nil"/>
                    <w:left w:val="nil"/>
                    <w:bottom w:val="single" w:sz="4" w:space="0" w:color="auto"/>
                    <w:right w:val="nil"/>
                  </w:tcBorders>
                  <w:shd w:val="clear" w:color="000000" w:fill="333333"/>
                  <w:noWrap/>
                  <w:vAlign w:val="bottom"/>
                  <w:hideMark/>
                </w:tcPr>
                <w:p w14:paraId="4EAAF005"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2018</w:t>
                  </w:r>
                </w:p>
              </w:tc>
              <w:tc>
                <w:tcPr>
                  <w:tcW w:w="2763" w:type="dxa"/>
                  <w:tcBorders>
                    <w:top w:val="nil"/>
                    <w:left w:val="nil"/>
                    <w:bottom w:val="single" w:sz="4" w:space="0" w:color="auto"/>
                    <w:right w:val="nil"/>
                  </w:tcBorders>
                  <w:shd w:val="clear" w:color="000000" w:fill="FFFFFF"/>
                  <w:noWrap/>
                  <w:vAlign w:val="bottom"/>
                  <w:hideMark/>
                </w:tcPr>
                <w:p w14:paraId="7BE25BD0" w14:textId="77777777" w:rsidR="002B28F2" w:rsidRPr="002B28F2" w:rsidRDefault="002B28F2" w:rsidP="002B28F2">
                  <w:pPr>
                    <w:jc w:val="left"/>
                    <w:outlineLvl w:val="0"/>
                    <w:rPr>
                      <w:rFonts w:ascii="Calibri" w:hAnsi="Calibri" w:cs="Calibri"/>
                      <w:color w:val="000000"/>
                      <w:sz w:val="20"/>
                      <w:lang w:val="pt-BR" w:eastAsia="zh-CN"/>
                    </w:rPr>
                  </w:pPr>
                  <w:r w:rsidRPr="002B28F2">
                    <w:rPr>
                      <w:rFonts w:ascii="Calibri" w:hAnsi="Calibri" w:cs="Calibri"/>
                      <w:color w:val="000000"/>
                      <w:sz w:val="20"/>
                      <w:lang w:val="pt-BR" w:eastAsia="zh-CN"/>
                    </w:rPr>
                    <w:t>1500</w:t>
                  </w:r>
                </w:p>
              </w:tc>
            </w:tr>
            <w:tr w:rsidR="002B28F2" w:rsidRPr="002B28F2" w14:paraId="194F0314" w14:textId="77777777" w:rsidTr="002B28F2">
              <w:trPr>
                <w:trHeight w:val="315"/>
              </w:trPr>
              <w:tc>
                <w:tcPr>
                  <w:tcW w:w="2947" w:type="dxa"/>
                  <w:tcBorders>
                    <w:top w:val="nil"/>
                    <w:left w:val="nil"/>
                    <w:bottom w:val="single" w:sz="4" w:space="0" w:color="auto"/>
                    <w:right w:val="nil"/>
                  </w:tcBorders>
                  <w:shd w:val="clear" w:color="000000" w:fill="333333"/>
                  <w:noWrap/>
                  <w:vAlign w:val="bottom"/>
                  <w:hideMark/>
                </w:tcPr>
                <w:p w14:paraId="4C418840"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2019</w:t>
                  </w:r>
                </w:p>
              </w:tc>
              <w:tc>
                <w:tcPr>
                  <w:tcW w:w="2763" w:type="dxa"/>
                  <w:tcBorders>
                    <w:top w:val="nil"/>
                    <w:left w:val="nil"/>
                    <w:bottom w:val="single" w:sz="4" w:space="0" w:color="auto"/>
                    <w:right w:val="nil"/>
                  </w:tcBorders>
                  <w:shd w:val="clear" w:color="000000" w:fill="FFFFFF"/>
                  <w:noWrap/>
                  <w:vAlign w:val="bottom"/>
                  <w:hideMark/>
                </w:tcPr>
                <w:p w14:paraId="0009F6D5" w14:textId="77777777" w:rsidR="002B28F2" w:rsidRPr="002B28F2" w:rsidRDefault="002B28F2" w:rsidP="002B28F2">
                  <w:pPr>
                    <w:jc w:val="left"/>
                    <w:outlineLvl w:val="0"/>
                    <w:rPr>
                      <w:rFonts w:ascii="Calibri" w:hAnsi="Calibri" w:cs="Calibri"/>
                      <w:color w:val="000000"/>
                      <w:sz w:val="20"/>
                      <w:lang w:val="pt-BR" w:eastAsia="zh-CN"/>
                    </w:rPr>
                  </w:pPr>
                  <w:r w:rsidRPr="002B28F2">
                    <w:rPr>
                      <w:rFonts w:ascii="Calibri" w:hAnsi="Calibri" w:cs="Calibri"/>
                      <w:color w:val="000000"/>
                      <w:sz w:val="20"/>
                      <w:lang w:val="pt-BR" w:eastAsia="zh-CN"/>
                    </w:rPr>
                    <w:t>1500</w:t>
                  </w:r>
                </w:p>
              </w:tc>
            </w:tr>
          </w:tbl>
          <w:p w14:paraId="1AC7F3F9" w14:textId="63C06A08" w:rsidR="0069042D" w:rsidRPr="00374912" w:rsidRDefault="0069042D" w:rsidP="0069042D">
            <w:pPr>
              <w:pStyle w:val="BodyText5"/>
              <w:shd w:val="clear" w:color="auto" w:fill="auto"/>
              <w:spacing w:before="0" w:after="0" w:line="276" w:lineRule="auto"/>
              <w:ind w:left="140" w:firstLine="0"/>
              <w:rPr>
                <w:rFonts w:ascii="Avenir Book" w:hAnsi="Avenir Book"/>
              </w:rPr>
            </w:pPr>
          </w:p>
        </w:tc>
      </w:tr>
      <w:tr w:rsidR="004A6BDF" w14:paraId="1C7F7B69" w14:textId="77777777" w:rsidTr="004A6BDF">
        <w:tc>
          <w:tcPr>
            <w:tcW w:w="2628" w:type="dxa"/>
            <w:vAlign w:val="center"/>
          </w:tcPr>
          <w:p w14:paraId="5FF54DA9"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7151" w:type="dxa"/>
            <w:vAlign w:val="bottom"/>
          </w:tcPr>
          <w:p w14:paraId="60B1372A" w14:textId="77777777" w:rsidR="004A6BDF" w:rsidRDefault="004A6BDF" w:rsidP="004A6BDF">
            <w:pPr>
              <w:pStyle w:val="BodyText5"/>
              <w:shd w:val="clear" w:color="auto" w:fill="auto"/>
              <w:spacing w:before="0" w:after="0" w:line="276" w:lineRule="auto"/>
              <w:ind w:left="140" w:firstLine="0"/>
              <w:rPr>
                <w:rFonts w:ascii="Avenir Book" w:hAnsi="Avenir Book"/>
              </w:rPr>
            </w:pPr>
            <w:r>
              <w:rPr>
                <w:rFonts w:ascii="Avenir Book" w:hAnsi="Avenir Book"/>
              </w:rPr>
              <w:t>For each stove constructed, the following information is obtained:</w:t>
            </w:r>
          </w:p>
          <w:p w14:paraId="099E403F" w14:textId="77777777" w:rsidR="004A6BDF" w:rsidRDefault="004A6BDF" w:rsidP="00076E36">
            <w:pPr>
              <w:pStyle w:val="BodyText5"/>
              <w:numPr>
                <w:ilvl w:val="0"/>
                <w:numId w:val="39"/>
              </w:numPr>
              <w:shd w:val="clear" w:color="auto" w:fill="auto"/>
              <w:spacing w:before="0" w:after="0" w:line="276" w:lineRule="auto"/>
              <w:rPr>
                <w:rFonts w:ascii="Avenir Book" w:hAnsi="Avenir Book"/>
              </w:rPr>
            </w:pPr>
            <w:r>
              <w:rPr>
                <w:rFonts w:ascii="Avenir Book" w:hAnsi="Avenir Book"/>
              </w:rPr>
              <w:t>photo is taken of each stove built</w:t>
            </w:r>
          </w:p>
          <w:p w14:paraId="17135947" w14:textId="77777777" w:rsidR="004A6BDF" w:rsidRDefault="004A6BDF" w:rsidP="00076E36">
            <w:pPr>
              <w:pStyle w:val="BodyText5"/>
              <w:numPr>
                <w:ilvl w:val="0"/>
                <w:numId w:val="39"/>
              </w:numPr>
              <w:shd w:val="clear" w:color="auto" w:fill="auto"/>
              <w:spacing w:before="0" w:after="0" w:line="276" w:lineRule="auto"/>
              <w:rPr>
                <w:rFonts w:ascii="Avenir Book" w:hAnsi="Avenir Book"/>
              </w:rPr>
            </w:pPr>
            <w:r>
              <w:rPr>
                <w:rFonts w:ascii="Avenir Book" w:hAnsi="Avenir Book"/>
              </w:rPr>
              <w:t xml:space="preserve">GPS location of HH </w:t>
            </w:r>
          </w:p>
          <w:p w14:paraId="5C54A899" w14:textId="77777777" w:rsidR="004A6BDF" w:rsidRDefault="004A6BDF" w:rsidP="00076E36">
            <w:pPr>
              <w:pStyle w:val="BodyText5"/>
              <w:numPr>
                <w:ilvl w:val="0"/>
                <w:numId w:val="39"/>
              </w:numPr>
              <w:shd w:val="clear" w:color="auto" w:fill="auto"/>
              <w:spacing w:before="0" w:after="0" w:line="276" w:lineRule="auto"/>
              <w:rPr>
                <w:rFonts w:ascii="Avenir Book" w:hAnsi="Avenir Book"/>
              </w:rPr>
            </w:pPr>
            <w:r>
              <w:rPr>
                <w:rFonts w:ascii="Avenir Book" w:hAnsi="Avenir Book"/>
              </w:rPr>
              <w:t>Beneficiary name, ID number, community and municipality</w:t>
            </w:r>
          </w:p>
          <w:p w14:paraId="36D4CB13" w14:textId="77777777" w:rsidR="004A6BDF" w:rsidRPr="00374912" w:rsidRDefault="004A6BDF" w:rsidP="00076E36">
            <w:pPr>
              <w:pStyle w:val="BodyText5"/>
              <w:numPr>
                <w:ilvl w:val="0"/>
                <w:numId w:val="39"/>
              </w:numPr>
              <w:shd w:val="clear" w:color="auto" w:fill="auto"/>
              <w:spacing w:before="0" w:after="0" w:line="276" w:lineRule="auto"/>
              <w:rPr>
                <w:rFonts w:ascii="Avenir Book" w:hAnsi="Avenir Book"/>
              </w:rPr>
            </w:pPr>
            <w:r>
              <w:rPr>
                <w:rFonts w:ascii="Avenir Book" w:hAnsi="Avenir Book"/>
              </w:rPr>
              <w:t xml:space="preserve">Signed Terms of Agreement </w:t>
            </w:r>
          </w:p>
        </w:tc>
      </w:tr>
      <w:tr w:rsidR="009F5010" w14:paraId="40A5B9CB" w14:textId="77777777" w:rsidTr="0069042D">
        <w:trPr>
          <w:trHeight w:val="341"/>
        </w:trPr>
        <w:tc>
          <w:tcPr>
            <w:tcW w:w="2628" w:type="dxa"/>
            <w:vAlign w:val="bottom"/>
          </w:tcPr>
          <w:p w14:paraId="735CC01A" w14:textId="5AEB606C" w:rsidR="009F5010" w:rsidRPr="00B35D21"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vAlign w:val="center"/>
          </w:tcPr>
          <w:p w14:paraId="4842AAF8" w14:textId="4A4DBC02" w:rsidR="009F5010" w:rsidRDefault="00DF3E6A" w:rsidP="0069042D">
            <w:pPr>
              <w:pStyle w:val="BodyText5"/>
              <w:shd w:val="clear" w:color="auto" w:fill="auto"/>
              <w:spacing w:before="0" w:after="0" w:line="276" w:lineRule="auto"/>
              <w:ind w:left="140" w:firstLine="0"/>
              <w:rPr>
                <w:rFonts w:ascii="Avenir Book" w:hAnsi="Avenir Book"/>
              </w:rPr>
            </w:pPr>
            <w:r>
              <w:rPr>
                <w:rFonts w:ascii="Avenir Book" w:hAnsi="Avenir Book"/>
              </w:rPr>
              <w:t>Monthly</w:t>
            </w:r>
          </w:p>
        </w:tc>
      </w:tr>
      <w:tr w:rsidR="009F5010" w14:paraId="4BED03DE" w14:textId="77777777" w:rsidTr="0069042D">
        <w:trPr>
          <w:trHeight w:val="350"/>
        </w:trPr>
        <w:tc>
          <w:tcPr>
            <w:tcW w:w="2628" w:type="dxa"/>
            <w:vAlign w:val="bottom"/>
          </w:tcPr>
          <w:p w14:paraId="4B9B7C7C" w14:textId="5EBA467F" w:rsidR="009F5010"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27037D5C" w14:textId="4E3F7EB3" w:rsidR="009F5010" w:rsidRDefault="00DB3135" w:rsidP="00DB3135">
            <w:pPr>
              <w:pStyle w:val="BodyText5"/>
              <w:shd w:val="clear" w:color="auto" w:fill="auto"/>
              <w:spacing w:before="0" w:after="0" w:line="276" w:lineRule="auto"/>
              <w:ind w:left="140" w:firstLine="0"/>
              <w:rPr>
                <w:rFonts w:ascii="Avenir Book" w:hAnsi="Avenir Book"/>
              </w:rPr>
            </w:pPr>
            <w:r>
              <w:rPr>
                <w:rFonts w:ascii="Avenir Book" w:hAnsi="Avenir Book"/>
              </w:rPr>
              <w:t xml:space="preserve">The building team is trained in the use of the app program Fulcrum, which allows on-site data entry into a standard form on a hand-held digital device. All the information listed above is automatically synchronized via </w:t>
            </w:r>
            <w:proofErr w:type="spellStart"/>
            <w:r>
              <w:rPr>
                <w:rFonts w:ascii="Avenir Book" w:hAnsi="Avenir Book"/>
              </w:rPr>
              <w:t>wi-</w:t>
            </w:r>
            <w:proofErr w:type="gramStart"/>
            <w:r>
              <w:rPr>
                <w:rFonts w:ascii="Avenir Book" w:hAnsi="Avenir Book"/>
              </w:rPr>
              <w:t>fi</w:t>
            </w:r>
            <w:proofErr w:type="spellEnd"/>
            <w:r>
              <w:rPr>
                <w:rFonts w:ascii="Avenir Book" w:hAnsi="Avenir Book"/>
              </w:rPr>
              <w:t xml:space="preserve">  to</w:t>
            </w:r>
            <w:proofErr w:type="gramEnd"/>
            <w:r>
              <w:rPr>
                <w:rFonts w:ascii="Avenir Book" w:hAnsi="Avenir Book"/>
              </w:rPr>
              <w:t xml:space="preserve"> Perene´s Cloud Database.  The Terms of Authorization, signed, dated and including the stove owner´s ID number and location are then mailed to Perene headquarters where a QC check by a Perene admin staff takes place, comparing the information on each Term to the information entered in Fulcrum.  </w:t>
            </w:r>
          </w:p>
        </w:tc>
      </w:tr>
      <w:tr w:rsidR="009F5010" w14:paraId="19AA997E" w14:textId="77777777" w:rsidTr="0069042D">
        <w:trPr>
          <w:trHeight w:val="260"/>
        </w:trPr>
        <w:tc>
          <w:tcPr>
            <w:tcW w:w="2628" w:type="dxa"/>
            <w:vAlign w:val="bottom"/>
          </w:tcPr>
          <w:p w14:paraId="084C0D13" w14:textId="40CF3484" w:rsidR="009F5010" w:rsidRDefault="009F5010" w:rsidP="004A6BDF">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689E3D82" w14:textId="32B98014" w:rsidR="009F5010" w:rsidRDefault="00DF3E6A" w:rsidP="0069042D">
            <w:pPr>
              <w:pStyle w:val="BodyText5"/>
              <w:shd w:val="clear" w:color="auto" w:fill="auto"/>
              <w:spacing w:before="0" w:after="0" w:line="276" w:lineRule="auto"/>
              <w:ind w:left="140" w:firstLine="0"/>
              <w:rPr>
                <w:rFonts w:ascii="Avenir Book" w:hAnsi="Avenir Book"/>
              </w:rPr>
            </w:pPr>
            <w:r>
              <w:rPr>
                <w:rFonts w:ascii="Avenir Book" w:hAnsi="Avenir Book"/>
              </w:rPr>
              <w:t>To determine the number of stoves constructed in the period</w:t>
            </w:r>
          </w:p>
        </w:tc>
      </w:tr>
      <w:tr w:rsidR="009F5010" w14:paraId="3669C04F" w14:textId="77777777" w:rsidTr="0069042D">
        <w:trPr>
          <w:trHeight w:val="440"/>
        </w:trPr>
        <w:tc>
          <w:tcPr>
            <w:tcW w:w="2628" w:type="dxa"/>
            <w:vAlign w:val="bottom"/>
          </w:tcPr>
          <w:p w14:paraId="09D1FAA2" w14:textId="2E87B266" w:rsidR="009F5010" w:rsidRDefault="009F5010"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5788CE93" w14:textId="77777777" w:rsidR="009F5010" w:rsidRDefault="009F5010" w:rsidP="004A6BDF">
            <w:pPr>
              <w:pStyle w:val="BodyText5"/>
              <w:shd w:val="clear" w:color="auto" w:fill="auto"/>
              <w:spacing w:before="0" w:after="0" w:line="170" w:lineRule="exact"/>
              <w:ind w:left="140" w:firstLine="0"/>
              <w:rPr>
                <w:rFonts w:ascii="Avenir Book" w:hAnsi="Avenir Book"/>
              </w:rPr>
            </w:pPr>
          </w:p>
        </w:tc>
      </w:tr>
    </w:tbl>
    <w:p w14:paraId="10D7E23F" w14:textId="77777777" w:rsidR="004A6BDF" w:rsidRDefault="004A6BDF" w:rsidP="00B51529">
      <w:pPr>
        <w:rPr>
          <w:lang w:eastAsia="en-US"/>
        </w:rPr>
      </w:pPr>
    </w:p>
    <w:p w14:paraId="450F4914" w14:textId="77777777" w:rsidR="004A6BDF" w:rsidRDefault="004A6BDF" w:rsidP="00B51529">
      <w:pPr>
        <w:rPr>
          <w:lang w:eastAsia="en-US"/>
        </w:rPr>
      </w:pPr>
    </w:p>
    <w:tbl>
      <w:tblPr>
        <w:tblStyle w:val="TableGrid"/>
        <w:tblW w:w="0" w:type="auto"/>
        <w:tblLook w:val="04A0" w:firstRow="1" w:lastRow="0" w:firstColumn="1" w:lastColumn="0" w:noHBand="0" w:noVBand="1"/>
      </w:tblPr>
      <w:tblGrid>
        <w:gridCol w:w="2628"/>
        <w:gridCol w:w="7151"/>
      </w:tblGrid>
      <w:tr w:rsidR="004A6BDF" w14:paraId="7B482B16" w14:textId="77777777" w:rsidTr="004A6BDF">
        <w:trPr>
          <w:trHeight w:val="359"/>
        </w:trPr>
        <w:tc>
          <w:tcPr>
            <w:tcW w:w="2628" w:type="dxa"/>
            <w:vAlign w:val="bottom"/>
          </w:tcPr>
          <w:p w14:paraId="0AC0CB6C"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7151" w:type="dxa"/>
            <w:vAlign w:val="bottom"/>
          </w:tcPr>
          <w:p w14:paraId="2148A755" w14:textId="76227411" w:rsidR="004A6BDF" w:rsidRDefault="00284AD9" w:rsidP="00284AD9">
            <w:pPr>
              <w:pStyle w:val="BodyText5"/>
              <w:shd w:val="clear" w:color="auto" w:fill="auto"/>
              <w:spacing w:before="0" w:after="0" w:line="276" w:lineRule="auto"/>
              <w:ind w:left="140" w:firstLine="0"/>
            </w:pPr>
            <w:r>
              <w:rPr>
                <w:rFonts w:ascii="Avenir Book" w:hAnsi="Avenir Book"/>
                <w:b/>
              </w:rPr>
              <w:t>SDG 7.  Energy Efficiency</w:t>
            </w:r>
          </w:p>
        </w:tc>
      </w:tr>
      <w:tr w:rsidR="004A6BDF" w14:paraId="188FA6F6" w14:textId="77777777" w:rsidTr="004A6BDF">
        <w:trPr>
          <w:trHeight w:val="350"/>
        </w:trPr>
        <w:tc>
          <w:tcPr>
            <w:tcW w:w="2628" w:type="dxa"/>
            <w:vAlign w:val="bottom"/>
          </w:tcPr>
          <w:p w14:paraId="1AA9E893"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034C135E" w14:textId="0F7D8D88" w:rsidR="004A6BDF" w:rsidRPr="00374912" w:rsidRDefault="004A6BDF" w:rsidP="004A6BDF">
            <w:pPr>
              <w:pStyle w:val="BodyText5"/>
              <w:shd w:val="clear" w:color="auto" w:fill="auto"/>
              <w:spacing w:before="0" w:after="0" w:line="276" w:lineRule="auto"/>
              <w:ind w:left="140" w:firstLine="0"/>
              <w:rPr>
                <w:rFonts w:ascii="Avenir Book" w:hAnsi="Avenir Book"/>
              </w:rPr>
            </w:pPr>
            <w:proofErr w:type="spellStart"/>
            <w:r>
              <w:rPr>
                <w:rStyle w:val="Bodytext0"/>
                <w:color w:val="000000"/>
              </w:rPr>
              <w:t>DF</w:t>
            </w:r>
            <w:r>
              <w:rPr>
                <w:rStyle w:val="Bodytext55pt"/>
              </w:rPr>
              <w:t>n</w:t>
            </w:r>
            <w:proofErr w:type="spellEnd"/>
          </w:p>
        </w:tc>
      </w:tr>
      <w:tr w:rsidR="004A6BDF" w14:paraId="00D6BCDF" w14:textId="77777777" w:rsidTr="004A6BDF">
        <w:trPr>
          <w:trHeight w:val="350"/>
        </w:trPr>
        <w:tc>
          <w:tcPr>
            <w:tcW w:w="2628" w:type="dxa"/>
            <w:vAlign w:val="bottom"/>
          </w:tcPr>
          <w:p w14:paraId="5A04EC7B"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09F1159C" w14:textId="6B003DFB"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4A6BDF">
              <w:rPr>
                <w:rFonts w:ascii="Avenir Book" w:hAnsi="Avenir Book"/>
              </w:rPr>
              <w:t>Fraction</w:t>
            </w:r>
          </w:p>
        </w:tc>
      </w:tr>
      <w:tr w:rsidR="004A6BDF" w14:paraId="01EAC5B2" w14:textId="77777777" w:rsidTr="004A6BDF">
        <w:trPr>
          <w:trHeight w:val="350"/>
        </w:trPr>
        <w:tc>
          <w:tcPr>
            <w:tcW w:w="2628" w:type="dxa"/>
            <w:vAlign w:val="bottom"/>
          </w:tcPr>
          <w:p w14:paraId="49185728"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45D47073" w14:textId="30C0EFD6"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4A6BDF">
              <w:rPr>
                <w:rFonts w:ascii="Avenir Book" w:hAnsi="Avenir Book"/>
              </w:rPr>
              <w:t>Discount factor to account for efficiency loss of project cookstoves</w:t>
            </w:r>
          </w:p>
        </w:tc>
      </w:tr>
      <w:tr w:rsidR="004A6BDF" w14:paraId="16ACEEE5" w14:textId="77777777" w:rsidTr="004A6BDF">
        <w:trPr>
          <w:trHeight w:val="350"/>
        </w:trPr>
        <w:tc>
          <w:tcPr>
            <w:tcW w:w="2628" w:type="dxa"/>
            <w:vAlign w:val="bottom"/>
          </w:tcPr>
          <w:p w14:paraId="26AEEFF1"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2037C5D3" w14:textId="4E07470D" w:rsidR="004A6BDF" w:rsidRPr="00374912" w:rsidRDefault="004A6BDF" w:rsidP="004A6BDF">
            <w:pPr>
              <w:pStyle w:val="BodyText5"/>
              <w:shd w:val="clear" w:color="auto" w:fill="auto"/>
              <w:spacing w:before="0" w:after="0" w:line="276" w:lineRule="auto"/>
              <w:ind w:left="140" w:firstLine="0"/>
              <w:rPr>
                <w:rFonts w:ascii="Avenir Book" w:hAnsi="Avenir Book"/>
              </w:rPr>
            </w:pPr>
            <w:r>
              <w:rPr>
                <w:rFonts w:ascii="Avenir Book" w:hAnsi="Avenir Book"/>
              </w:rPr>
              <w:t>ER Calculation spreadsheet from Methodology</w:t>
            </w:r>
          </w:p>
        </w:tc>
      </w:tr>
      <w:tr w:rsidR="004A6BDF" w14:paraId="1EFFA315" w14:textId="77777777" w:rsidTr="004A6BDF">
        <w:trPr>
          <w:trHeight w:val="350"/>
        </w:trPr>
        <w:tc>
          <w:tcPr>
            <w:tcW w:w="2628" w:type="dxa"/>
            <w:vAlign w:val="bottom"/>
          </w:tcPr>
          <w:p w14:paraId="0355865C"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p w14:paraId="03102F9F" w14:textId="4CCF41D1"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4A6BDF">
              <w:rPr>
                <w:rFonts w:ascii="Avenir Book" w:hAnsi="Avenir Book"/>
              </w:rPr>
              <w:t>1% efficiency loss per year</w:t>
            </w:r>
          </w:p>
        </w:tc>
      </w:tr>
      <w:tr w:rsidR="004A6BDF" w14:paraId="1828E8E5" w14:textId="77777777" w:rsidTr="004A6BDF">
        <w:tc>
          <w:tcPr>
            <w:tcW w:w="2628" w:type="dxa"/>
            <w:vAlign w:val="center"/>
          </w:tcPr>
          <w:p w14:paraId="50201893"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 xml:space="preserve">Choice of data or Measurement methods and </w:t>
            </w:r>
            <w:r w:rsidRPr="007C1D64">
              <w:rPr>
                <w:rFonts w:ascii="Avenir Book" w:hAnsi="Avenir Book"/>
                <w:b/>
              </w:rPr>
              <w:lastRenderedPageBreak/>
              <w:t>procedures</w:t>
            </w:r>
          </w:p>
        </w:tc>
        <w:tc>
          <w:tcPr>
            <w:tcW w:w="7151" w:type="dxa"/>
            <w:vAlign w:val="bottom"/>
          </w:tcPr>
          <w:p w14:paraId="3A84EA9A" w14:textId="6EFF8FA7" w:rsidR="004A6BDF" w:rsidRPr="00374912" w:rsidRDefault="004A6BDF" w:rsidP="004A6BDF">
            <w:pPr>
              <w:pStyle w:val="BodyText5"/>
              <w:shd w:val="clear" w:color="auto" w:fill="auto"/>
              <w:spacing w:before="0" w:after="0" w:line="276" w:lineRule="auto"/>
              <w:ind w:firstLine="0"/>
              <w:rPr>
                <w:rFonts w:ascii="Avenir Book" w:hAnsi="Avenir Book"/>
              </w:rPr>
            </w:pPr>
            <w:r>
              <w:rPr>
                <w:rFonts w:ascii="Avenir Book" w:hAnsi="Avenir Book"/>
              </w:rPr>
              <w:lastRenderedPageBreak/>
              <w:t xml:space="preserve"> </w:t>
            </w:r>
            <w:r w:rsidR="0069042D">
              <w:rPr>
                <w:rFonts w:ascii="Avenir Book" w:hAnsi="Avenir Book"/>
              </w:rPr>
              <w:t>Default discount factor stated by Gold Standard Simplified Cookstove Methodology</w:t>
            </w:r>
          </w:p>
        </w:tc>
      </w:tr>
      <w:tr w:rsidR="0069042D" w14:paraId="298D1FF3" w14:textId="77777777" w:rsidTr="0069042D">
        <w:trPr>
          <w:trHeight w:val="287"/>
        </w:trPr>
        <w:tc>
          <w:tcPr>
            <w:tcW w:w="2628" w:type="dxa"/>
            <w:vAlign w:val="bottom"/>
          </w:tcPr>
          <w:p w14:paraId="747B4F96" w14:textId="37C2432F" w:rsidR="0069042D" w:rsidRPr="00374912"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lastRenderedPageBreak/>
              <w:t>Monitoring Frequency</w:t>
            </w:r>
          </w:p>
        </w:tc>
        <w:tc>
          <w:tcPr>
            <w:tcW w:w="7151" w:type="dxa"/>
            <w:vAlign w:val="center"/>
          </w:tcPr>
          <w:p w14:paraId="39A928C0" w14:textId="2D5A70B9" w:rsidR="0069042D" w:rsidRPr="00374912" w:rsidRDefault="0069042D" w:rsidP="004A6BDF">
            <w:pPr>
              <w:pStyle w:val="BodyText5"/>
              <w:shd w:val="clear" w:color="auto" w:fill="auto"/>
              <w:spacing w:before="0" w:after="0" w:line="170" w:lineRule="exact"/>
              <w:ind w:left="140" w:firstLine="0"/>
              <w:rPr>
                <w:rFonts w:ascii="Avenir Book" w:hAnsi="Avenir Book"/>
              </w:rPr>
            </w:pPr>
            <w:r>
              <w:rPr>
                <w:rFonts w:ascii="Avenir Book" w:hAnsi="Avenir Book"/>
              </w:rPr>
              <w:t>Annual</w:t>
            </w:r>
          </w:p>
        </w:tc>
      </w:tr>
      <w:tr w:rsidR="0069042D" w14:paraId="3DD04D90" w14:textId="77777777" w:rsidTr="0069042D">
        <w:trPr>
          <w:trHeight w:val="350"/>
        </w:trPr>
        <w:tc>
          <w:tcPr>
            <w:tcW w:w="2628" w:type="dxa"/>
            <w:vAlign w:val="bottom"/>
          </w:tcPr>
          <w:p w14:paraId="61E13BFF" w14:textId="7B3C5491" w:rsidR="0069042D"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18C7A34C" w14:textId="6D293C0C" w:rsidR="0069042D" w:rsidRDefault="00DF3FB5" w:rsidP="004A6BDF">
            <w:pPr>
              <w:pStyle w:val="BodyText5"/>
              <w:shd w:val="clear" w:color="auto" w:fill="auto"/>
              <w:spacing w:before="0" w:after="0" w:line="170" w:lineRule="exact"/>
              <w:ind w:left="140" w:firstLine="0"/>
              <w:rPr>
                <w:rFonts w:ascii="Avenir Book" w:hAnsi="Avenir Book"/>
              </w:rPr>
            </w:pPr>
            <w:r>
              <w:rPr>
                <w:rFonts w:ascii="Avenir Book" w:hAnsi="Avenir Book"/>
              </w:rPr>
              <w:t xml:space="preserve"> N/A as this is a default value provided by GS</w:t>
            </w:r>
          </w:p>
        </w:tc>
      </w:tr>
      <w:tr w:rsidR="0069042D" w14:paraId="30794750" w14:textId="77777777" w:rsidTr="0069042D">
        <w:trPr>
          <w:trHeight w:val="440"/>
        </w:trPr>
        <w:tc>
          <w:tcPr>
            <w:tcW w:w="2628" w:type="dxa"/>
            <w:vAlign w:val="bottom"/>
          </w:tcPr>
          <w:p w14:paraId="16290514" w14:textId="37B1A4C0" w:rsidR="0069042D"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3EB49307" w14:textId="50DFD1EA" w:rsidR="0069042D" w:rsidRDefault="00DF3FB5" w:rsidP="0069042D">
            <w:pPr>
              <w:pStyle w:val="BodyText5"/>
              <w:shd w:val="clear" w:color="auto" w:fill="auto"/>
              <w:spacing w:before="0" w:after="0" w:line="170" w:lineRule="exact"/>
              <w:ind w:left="140" w:firstLine="0"/>
              <w:rPr>
                <w:rFonts w:ascii="Avenir Book" w:hAnsi="Avenir Book"/>
              </w:rPr>
            </w:pPr>
            <w:r>
              <w:rPr>
                <w:rFonts w:ascii="Avenir Book" w:hAnsi="Avenir Book"/>
              </w:rPr>
              <w:t xml:space="preserve"> To determine the efficiency loss over time of the project cookstoves and to reduce the ER accordingly</w:t>
            </w:r>
          </w:p>
        </w:tc>
      </w:tr>
      <w:tr w:rsidR="0069042D" w14:paraId="65D1ED8B" w14:textId="77777777" w:rsidTr="0069042D">
        <w:trPr>
          <w:trHeight w:val="269"/>
        </w:trPr>
        <w:tc>
          <w:tcPr>
            <w:tcW w:w="2628" w:type="dxa"/>
            <w:vAlign w:val="bottom"/>
          </w:tcPr>
          <w:p w14:paraId="64BD654F" w14:textId="4192D353" w:rsidR="0069042D" w:rsidRDefault="0069042D"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50E46A61" w14:textId="77777777" w:rsidR="0069042D" w:rsidRDefault="0069042D" w:rsidP="004A6BDF">
            <w:pPr>
              <w:pStyle w:val="BodyText5"/>
              <w:shd w:val="clear" w:color="auto" w:fill="auto"/>
              <w:spacing w:before="0" w:after="0" w:line="170" w:lineRule="exact"/>
              <w:ind w:left="140" w:firstLine="0"/>
              <w:rPr>
                <w:rFonts w:ascii="Avenir Book" w:hAnsi="Avenir Book"/>
              </w:rPr>
            </w:pPr>
          </w:p>
        </w:tc>
      </w:tr>
    </w:tbl>
    <w:p w14:paraId="767354F6" w14:textId="77777777" w:rsidR="004A6BDF" w:rsidRDefault="004A6BDF" w:rsidP="00B51529">
      <w:pPr>
        <w:rPr>
          <w:lang w:eastAsia="en-US"/>
        </w:rPr>
      </w:pPr>
    </w:p>
    <w:p w14:paraId="418F5342" w14:textId="77777777" w:rsidR="004A6BDF" w:rsidRDefault="004A6BDF" w:rsidP="00B51529">
      <w:pPr>
        <w:rPr>
          <w:lang w:eastAsia="en-US"/>
        </w:rPr>
      </w:pPr>
    </w:p>
    <w:tbl>
      <w:tblPr>
        <w:tblStyle w:val="TableGrid"/>
        <w:tblW w:w="0" w:type="auto"/>
        <w:tblLook w:val="04A0" w:firstRow="1" w:lastRow="0" w:firstColumn="1" w:lastColumn="0" w:noHBand="0" w:noVBand="1"/>
      </w:tblPr>
      <w:tblGrid>
        <w:gridCol w:w="2628"/>
        <w:gridCol w:w="7151"/>
      </w:tblGrid>
      <w:tr w:rsidR="004A6BDF" w14:paraId="26CA6AA5" w14:textId="77777777" w:rsidTr="004A6BDF">
        <w:trPr>
          <w:trHeight w:val="359"/>
        </w:trPr>
        <w:tc>
          <w:tcPr>
            <w:tcW w:w="2628" w:type="dxa"/>
            <w:vAlign w:val="bottom"/>
          </w:tcPr>
          <w:p w14:paraId="3F381174"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7151" w:type="dxa"/>
            <w:vAlign w:val="bottom"/>
          </w:tcPr>
          <w:p w14:paraId="65025D84" w14:textId="07EB2FC4" w:rsidR="004A6BDF" w:rsidRDefault="00284AD9" w:rsidP="004A6BDF">
            <w:pPr>
              <w:pStyle w:val="BodyText5"/>
              <w:shd w:val="clear" w:color="auto" w:fill="auto"/>
              <w:spacing w:before="0" w:after="0" w:line="276" w:lineRule="auto"/>
              <w:ind w:left="140" w:firstLine="0"/>
            </w:pPr>
            <w:r>
              <w:rPr>
                <w:rFonts w:ascii="Avenir Book" w:hAnsi="Avenir Book"/>
                <w:b/>
              </w:rPr>
              <w:t>SDG 13.  Climate Action</w:t>
            </w:r>
          </w:p>
        </w:tc>
      </w:tr>
      <w:tr w:rsidR="004A6BDF" w14:paraId="3E484929" w14:textId="77777777" w:rsidTr="004A6BDF">
        <w:trPr>
          <w:trHeight w:val="350"/>
        </w:trPr>
        <w:tc>
          <w:tcPr>
            <w:tcW w:w="2628" w:type="dxa"/>
            <w:vAlign w:val="bottom"/>
          </w:tcPr>
          <w:p w14:paraId="3E69FFAD"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0382717C" w14:textId="53D647A0" w:rsidR="004A6BDF" w:rsidRPr="00374912" w:rsidRDefault="004A6BDF" w:rsidP="004A6BDF">
            <w:pPr>
              <w:pStyle w:val="BodyText5"/>
              <w:shd w:val="clear" w:color="auto" w:fill="auto"/>
              <w:spacing w:before="0" w:after="0" w:line="276" w:lineRule="auto"/>
              <w:ind w:left="140" w:firstLine="0"/>
              <w:rPr>
                <w:rFonts w:ascii="Avenir Book" w:hAnsi="Avenir Book"/>
              </w:rPr>
            </w:pPr>
            <w:proofErr w:type="spellStart"/>
            <w:r w:rsidRPr="00693E73">
              <w:rPr>
                <w:rStyle w:val="Bodytext8"/>
                <w:color w:val="000000"/>
                <w:sz w:val="20"/>
                <w:szCs w:val="20"/>
              </w:rPr>
              <w:t>DF</w:t>
            </w:r>
            <w:r>
              <w:rPr>
                <w:rStyle w:val="Bodytext8"/>
                <w:color w:val="000000"/>
              </w:rPr>
              <w:t>P,stove,y</w:t>
            </w:r>
            <w:proofErr w:type="spellEnd"/>
          </w:p>
        </w:tc>
      </w:tr>
      <w:tr w:rsidR="004A6BDF" w14:paraId="35A9E5C3" w14:textId="77777777" w:rsidTr="004A6BDF">
        <w:trPr>
          <w:trHeight w:val="350"/>
        </w:trPr>
        <w:tc>
          <w:tcPr>
            <w:tcW w:w="2628" w:type="dxa"/>
            <w:vAlign w:val="bottom"/>
          </w:tcPr>
          <w:p w14:paraId="762B7CB0"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7D5B611F" w14:textId="77777777" w:rsidR="004A6BDF" w:rsidRPr="00374912" w:rsidRDefault="004A6BDF" w:rsidP="004A6BDF">
            <w:pPr>
              <w:pStyle w:val="BodyText5"/>
              <w:shd w:val="clear" w:color="auto" w:fill="auto"/>
              <w:spacing w:before="0" w:after="0" w:line="276" w:lineRule="auto"/>
              <w:ind w:left="140" w:firstLine="0"/>
              <w:rPr>
                <w:rFonts w:ascii="Avenir Book" w:hAnsi="Avenir Book"/>
              </w:rPr>
            </w:pPr>
            <w:r w:rsidRPr="004A6BDF">
              <w:rPr>
                <w:rFonts w:ascii="Avenir Book" w:hAnsi="Avenir Book"/>
              </w:rPr>
              <w:t>Fraction</w:t>
            </w:r>
          </w:p>
        </w:tc>
      </w:tr>
      <w:tr w:rsidR="004A6BDF" w14:paraId="56E4D2BC" w14:textId="77777777" w:rsidTr="004A6BDF">
        <w:trPr>
          <w:trHeight w:val="350"/>
        </w:trPr>
        <w:tc>
          <w:tcPr>
            <w:tcW w:w="2628" w:type="dxa"/>
            <w:vAlign w:val="bottom"/>
          </w:tcPr>
          <w:p w14:paraId="51E03B49"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224F4A5F" w14:textId="30BD62A6" w:rsidR="004A6BDF" w:rsidRPr="00374912" w:rsidRDefault="004A6BDF" w:rsidP="004A6BDF">
            <w:pPr>
              <w:pStyle w:val="BodyText5"/>
              <w:shd w:val="clear" w:color="auto" w:fill="auto"/>
              <w:spacing w:before="0" w:after="0" w:line="276" w:lineRule="auto"/>
              <w:ind w:left="140" w:firstLine="0"/>
              <w:rPr>
                <w:rFonts w:ascii="Avenir Book" w:hAnsi="Avenir Book"/>
              </w:rPr>
            </w:pPr>
            <w:r>
              <w:rPr>
                <w:rStyle w:val="Bodytext0"/>
                <w:color w:val="000000"/>
              </w:rPr>
              <w:t>Discount factor to account for the baseline stove use in project scenario p during the year y</w:t>
            </w:r>
          </w:p>
        </w:tc>
      </w:tr>
      <w:tr w:rsidR="004A6BDF" w14:paraId="5D351F91" w14:textId="77777777" w:rsidTr="004A6BDF">
        <w:trPr>
          <w:trHeight w:val="350"/>
        </w:trPr>
        <w:tc>
          <w:tcPr>
            <w:tcW w:w="2628" w:type="dxa"/>
            <w:vAlign w:val="bottom"/>
          </w:tcPr>
          <w:p w14:paraId="2375674A"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6A08586C" w14:textId="6A8D28AC" w:rsidR="004A6BDF" w:rsidRPr="00374912" w:rsidRDefault="004A6BDF" w:rsidP="004A6BDF">
            <w:pPr>
              <w:pStyle w:val="BodyText5"/>
              <w:shd w:val="clear" w:color="auto" w:fill="auto"/>
              <w:spacing w:before="0" w:after="0" w:line="276" w:lineRule="auto"/>
              <w:ind w:left="140" w:firstLine="0"/>
              <w:rPr>
                <w:rFonts w:ascii="Avenir Book" w:hAnsi="Avenir Book"/>
              </w:rPr>
            </w:pPr>
            <w:r>
              <w:rPr>
                <w:rStyle w:val="Bodytext0"/>
                <w:color w:val="000000"/>
              </w:rPr>
              <w:t xml:space="preserve">Annual </w:t>
            </w:r>
            <w:r w:rsidRPr="00DA00DD">
              <w:rPr>
                <w:rStyle w:val="Bodytext0"/>
                <w:color w:val="000000"/>
              </w:rPr>
              <w:t xml:space="preserve">Monitoring Surveys </w:t>
            </w:r>
          </w:p>
        </w:tc>
      </w:tr>
      <w:tr w:rsidR="004A6BDF" w14:paraId="16099B80" w14:textId="77777777" w:rsidTr="004A6BDF">
        <w:trPr>
          <w:trHeight w:val="350"/>
        </w:trPr>
        <w:tc>
          <w:tcPr>
            <w:tcW w:w="2628" w:type="dxa"/>
            <w:vAlign w:val="bottom"/>
          </w:tcPr>
          <w:p w14:paraId="5A08F2F0"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tbl>
            <w:tblPr>
              <w:tblW w:w="3553" w:type="dxa"/>
              <w:tblCellMar>
                <w:left w:w="70" w:type="dxa"/>
                <w:right w:w="70" w:type="dxa"/>
              </w:tblCellMar>
              <w:tblLook w:val="04A0" w:firstRow="1" w:lastRow="0" w:firstColumn="1" w:lastColumn="0" w:noHBand="0" w:noVBand="1"/>
            </w:tblPr>
            <w:tblGrid>
              <w:gridCol w:w="1663"/>
              <w:gridCol w:w="1890"/>
            </w:tblGrid>
            <w:tr w:rsidR="00A4066D" w:rsidRPr="00A4066D" w14:paraId="62065EF7"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C0C0C0"/>
                  <w:noWrap/>
                  <w:vAlign w:val="bottom"/>
                  <w:hideMark/>
                </w:tcPr>
                <w:p w14:paraId="240DC410" w14:textId="77777777" w:rsidR="00A4066D" w:rsidRPr="00A4066D" w:rsidRDefault="00A4066D" w:rsidP="00A4066D">
                  <w:pPr>
                    <w:jc w:val="left"/>
                    <w:outlineLvl w:val="0"/>
                    <w:rPr>
                      <w:rFonts w:ascii="Calibri" w:hAnsi="Calibri" w:cs="Calibri"/>
                      <w:b/>
                      <w:bCs/>
                      <w:color w:val="000000"/>
                      <w:sz w:val="20"/>
                      <w:lang w:val="pt-BR" w:eastAsia="zh-CN"/>
                    </w:rPr>
                  </w:pPr>
                  <w:r w:rsidRPr="00A4066D">
                    <w:rPr>
                      <w:rFonts w:ascii="Calibri" w:hAnsi="Calibri" w:cs="Calibri"/>
                      <w:b/>
                      <w:bCs/>
                      <w:color w:val="000000"/>
                      <w:sz w:val="20"/>
                      <w:lang w:val="pt-BR" w:eastAsia="zh-CN"/>
                    </w:rPr>
                    <w:t>Year</w:t>
                  </w:r>
                </w:p>
              </w:tc>
              <w:tc>
                <w:tcPr>
                  <w:tcW w:w="1890" w:type="dxa"/>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3F274ECA" w14:textId="77777777" w:rsidR="00A4066D" w:rsidRPr="00A4066D" w:rsidRDefault="00A4066D" w:rsidP="00A4066D">
                  <w:pPr>
                    <w:jc w:val="left"/>
                    <w:outlineLvl w:val="0"/>
                    <w:rPr>
                      <w:rFonts w:ascii="Calibri" w:hAnsi="Calibri" w:cs="Calibri"/>
                      <w:b/>
                      <w:bCs/>
                      <w:color w:val="000000"/>
                      <w:sz w:val="20"/>
                      <w:lang w:val="pt-BR" w:eastAsia="zh-CN"/>
                    </w:rPr>
                  </w:pPr>
                  <w:r w:rsidRPr="00A4066D">
                    <w:rPr>
                      <w:rFonts w:ascii="Calibri" w:hAnsi="Calibri" w:cs="Calibri"/>
                      <w:b/>
                      <w:bCs/>
                      <w:color w:val="000000"/>
                      <w:sz w:val="20"/>
                      <w:lang w:val="pt-BR" w:eastAsia="zh-CN"/>
                    </w:rPr>
                    <w:t>Input value</w:t>
                  </w:r>
                </w:p>
              </w:tc>
            </w:tr>
            <w:tr w:rsidR="00A4066D" w:rsidRPr="00A4066D" w14:paraId="4254017E"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297623CA"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2018</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447D21A"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053CDCF1"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2BCA14A5"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2019</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286B791"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6F847A9E"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0AF4C3ED"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2020</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B0D1250"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00A6D101"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4860FB41"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2021</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B93D031"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0EFF68E0"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1AACC7BE"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2022</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1777639"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1661F31B"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77671457"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2023</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844BEF"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73511577"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46B82022"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2024</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0B5A394"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5AC86D2E"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08B178FC"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2025</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B7B0DAD"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0F47D7F5"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5611548D"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2026</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1E59311"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r w:rsidR="00A4066D" w:rsidRPr="00A4066D" w14:paraId="34D7842D" w14:textId="77777777" w:rsidTr="00A4066D">
              <w:trPr>
                <w:trHeight w:val="315"/>
              </w:trPr>
              <w:tc>
                <w:tcPr>
                  <w:tcW w:w="1663" w:type="dxa"/>
                  <w:tcBorders>
                    <w:top w:val="single" w:sz="4" w:space="0" w:color="auto"/>
                    <w:left w:val="nil"/>
                    <w:bottom w:val="single" w:sz="4" w:space="0" w:color="auto"/>
                    <w:right w:val="single" w:sz="4" w:space="0" w:color="auto"/>
                  </w:tcBorders>
                  <w:shd w:val="clear" w:color="000000" w:fill="333333"/>
                  <w:noWrap/>
                  <w:vAlign w:val="bottom"/>
                  <w:hideMark/>
                </w:tcPr>
                <w:p w14:paraId="52349151" w14:textId="77777777" w:rsidR="00A4066D" w:rsidRPr="00A4066D" w:rsidRDefault="00A4066D" w:rsidP="00A4066D">
                  <w:pPr>
                    <w:jc w:val="left"/>
                    <w:outlineLvl w:val="0"/>
                    <w:rPr>
                      <w:rFonts w:ascii="Calibri" w:hAnsi="Calibri" w:cs="Calibri"/>
                      <w:color w:val="FFFFFF"/>
                      <w:sz w:val="20"/>
                      <w:lang w:val="pt-BR" w:eastAsia="zh-CN"/>
                    </w:rPr>
                  </w:pPr>
                  <w:r w:rsidRPr="00A4066D">
                    <w:rPr>
                      <w:rFonts w:ascii="Calibri" w:hAnsi="Calibri" w:cs="Calibri"/>
                      <w:color w:val="FFFFFF"/>
                      <w:sz w:val="20"/>
                      <w:lang w:val="pt-BR" w:eastAsia="zh-CN"/>
                    </w:rPr>
                    <w:t>2027</w:t>
                  </w:r>
                </w:p>
              </w:tc>
              <w:tc>
                <w:tcPr>
                  <w:tcW w:w="18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5B7BCEC" w14:textId="77777777" w:rsidR="00A4066D" w:rsidRPr="00A4066D" w:rsidRDefault="00A4066D" w:rsidP="00A4066D">
                  <w:pPr>
                    <w:jc w:val="left"/>
                    <w:outlineLvl w:val="0"/>
                    <w:rPr>
                      <w:rFonts w:ascii="Calibri" w:hAnsi="Calibri" w:cs="Calibri"/>
                      <w:color w:val="000000"/>
                      <w:sz w:val="20"/>
                      <w:lang w:val="pt-BR" w:eastAsia="zh-CN"/>
                    </w:rPr>
                  </w:pPr>
                  <w:r w:rsidRPr="00A4066D">
                    <w:rPr>
                      <w:rFonts w:ascii="Calibri" w:hAnsi="Calibri" w:cs="Calibri"/>
                      <w:color w:val="000000"/>
                      <w:sz w:val="20"/>
                      <w:lang w:val="pt-BR" w:eastAsia="zh-CN"/>
                    </w:rPr>
                    <w:t>3%</w:t>
                  </w:r>
                </w:p>
              </w:tc>
            </w:tr>
          </w:tbl>
          <w:p w14:paraId="245CC54B" w14:textId="01D1B30E" w:rsidR="004A6BDF" w:rsidRPr="00374912" w:rsidRDefault="004A6BDF" w:rsidP="004A6BDF">
            <w:pPr>
              <w:pStyle w:val="BodyText5"/>
              <w:shd w:val="clear" w:color="auto" w:fill="auto"/>
              <w:spacing w:before="0" w:after="0" w:line="276" w:lineRule="auto"/>
              <w:ind w:left="140" w:firstLine="0"/>
              <w:rPr>
                <w:rFonts w:ascii="Avenir Book" w:hAnsi="Avenir Book"/>
              </w:rPr>
            </w:pPr>
          </w:p>
        </w:tc>
      </w:tr>
      <w:tr w:rsidR="004A6BDF" w14:paraId="37BC11F7" w14:textId="77777777" w:rsidTr="004A6BDF">
        <w:tc>
          <w:tcPr>
            <w:tcW w:w="2628" w:type="dxa"/>
            <w:vAlign w:val="center"/>
          </w:tcPr>
          <w:p w14:paraId="099F3B65" w14:textId="77777777" w:rsidR="004A6BDF" w:rsidRPr="00374912" w:rsidRDefault="004A6BDF" w:rsidP="004A6BDF">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7151" w:type="dxa"/>
            <w:vAlign w:val="bottom"/>
          </w:tcPr>
          <w:p w14:paraId="3CB64684" w14:textId="4283D43F" w:rsidR="004A6BDF" w:rsidRPr="00374912" w:rsidRDefault="004A6BDF" w:rsidP="00546AE8">
            <w:pPr>
              <w:pStyle w:val="BodyText5"/>
              <w:shd w:val="clear" w:color="auto" w:fill="auto"/>
              <w:spacing w:before="0" w:after="0" w:line="240" w:lineRule="auto"/>
              <w:ind w:firstLine="0"/>
              <w:rPr>
                <w:rFonts w:ascii="Avenir Book" w:hAnsi="Avenir Book"/>
              </w:rPr>
            </w:pPr>
            <w:r>
              <w:rPr>
                <w:rFonts w:ascii="Avenir Book" w:hAnsi="Avenir Book"/>
              </w:rPr>
              <w:t xml:space="preserve"> Discount factor is determined as fraction of stove users using both the baseline and project stoves</w:t>
            </w:r>
            <w:r w:rsidR="00546AE8">
              <w:rPr>
                <w:rFonts w:ascii="Avenir Book" w:hAnsi="Avenir Book"/>
              </w:rPr>
              <w:t>, as determined by the Monitoring Surveys</w:t>
            </w:r>
            <w:r>
              <w:rPr>
                <w:rFonts w:ascii="Avenir Book" w:hAnsi="Avenir Book"/>
              </w:rPr>
              <w:t>.</w:t>
            </w:r>
            <w:r w:rsidR="00546AE8" w:rsidRPr="00546AE8">
              <w:rPr>
                <w:rFonts w:ascii="Avenir Book" w:hAnsi="Avenir Book"/>
              </w:rPr>
              <w:t xml:space="preserve"> </w:t>
            </w:r>
            <w:r w:rsidR="00546AE8">
              <w:rPr>
                <w:rFonts w:ascii="Avenir Book" w:hAnsi="Avenir Book"/>
              </w:rPr>
              <w:t xml:space="preserve">A Query is performed on the survey data to cross-check the HH still using the baseline stove with HH still using the project stove:  HH that satisfy both query criteria are totaled and the percentage relative to the entire sample size is calculated. This percentage of baseline use is then entered into the ER Excel calculation spreadsheet.  </w:t>
            </w:r>
          </w:p>
        </w:tc>
      </w:tr>
      <w:tr w:rsidR="0069042D" w14:paraId="41263872" w14:textId="77777777" w:rsidTr="0069042D">
        <w:trPr>
          <w:trHeight w:val="368"/>
        </w:trPr>
        <w:tc>
          <w:tcPr>
            <w:tcW w:w="2628" w:type="dxa"/>
            <w:vAlign w:val="bottom"/>
          </w:tcPr>
          <w:p w14:paraId="450A0CAB" w14:textId="2BD247D9" w:rsidR="0069042D" w:rsidRPr="00374912"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vAlign w:val="center"/>
          </w:tcPr>
          <w:p w14:paraId="2D94D117" w14:textId="3D1B2656" w:rsidR="0069042D" w:rsidRPr="00374912" w:rsidRDefault="0069042D" w:rsidP="004A6BDF">
            <w:pPr>
              <w:pStyle w:val="BodyText5"/>
              <w:shd w:val="clear" w:color="auto" w:fill="auto"/>
              <w:spacing w:before="0" w:after="0" w:line="170" w:lineRule="exact"/>
              <w:ind w:left="140" w:firstLine="0"/>
              <w:rPr>
                <w:rFonts w:ascii="Avenir Book" w:hAnsi="Avenir Book"/>
              </w:rPr>
            </w:pPr>
            <w:r>
              <w:rPr>
                <w:rFonts w:ascii="Avenir Book" w:hAnsi="Avenir Book"/>
              </w:rPr>
              <w:t>Annual</w:t>
            </w:r>
          </w:p>
        </w:tc>
      </w:tr>
      <w:tr w:rsidR="0069042D" w14:paraId="0CE36002" w14:textId="77777777" w:rsidTr="0069042D">
        <w:trPr>
          <w:trHeight w:val="350"/>
        </w:trPr>
        <w:tc>
          <w:tcPr>
            <w:tcW w:w="2628" w:type="dxa"/>
            <w:vAlign w:val="bottom"/>
          </w:tcPr>
          <w:p w14:paraId="5644EADF" w14:textId="09E6DEDB" w:rsidR="0069042D"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2CF34D25" w14:textId="4F52136A" w:rsidR="0069042D" w:rsidRDefault="00546AE8" w:rsidP="00546AE8">
            <w:pPr>
              <w:pStyle w:val="BodyText5"/>
              <w:shd w:val="clear" w:color="auto" w:fill="auto"/>
              <w:spacing w:before="0" w:after="0" w:line="170" w:lineRule="exact"/>
              <w:ind w:left="140" w:firstLine="0"/>
              <w:rPr>
                <w:rFonts w:ascii="Avenir Book" w:hAnsi="Avenir Book"/>
              </w:rPr>
            </w:pPr>
            <w:r>
              <w:rPr>
                <w:rFonts w:ascii="Avenir Book" w:hAnsi="Avenir Book"/>
              </w:rPr>
              <w:t xml:space="preserve">Baseline stove use is determined through a direct question on the Monitoring Survey as well as observation by the Community Agent and Perene technician during the HH visit.  </w:t>
            </w:r>
            <w:r w:rsidRPr="00546AE8">
              <w:rPr>
                <w:rFonts w:ascii="Avenir Book" w:hAnsi="Avenir Book"/>
              </w:rPr>
              <w:t xml:space="preserve">Mechanisms to discourage baseline use include:  dismantling of the baseline stove during construction, </w:t>
            </w:r>
            <w:r>
              <w:rPr>
                <w:rFonts w:ascii="Avenir Book" w:hAnsi="Avenir Book"/>
              </w:rPr>
              <w:t>building the new stove</w:t>
            </w:r>
            <w:r w:rsidRPr="00546AE8">
              <w:rPr>
                <w:rFonts w:ascii="Avenir Book" w:hAnsi="Avenir Book"/>
              </w:rPr>
              <w:t xml:space="preserve"> on top of the old stove location, frequent monitoring visits to observe stove use pattern.  </w:t>
            </w:r>
            <w:r>
              <w:rPr>
                <w:rFonts w:ascii="Avenir Book" w:hAnsi="Avenir Book"/>
              </w:rPr>
              <w:t>See Comment</w:t>
            </w:r>
          </w:p>
        </w:tc>
      </w:tr>
      <w:tr w:rsidR="0069042D" w14:paraId="0063FAC0" w14:textId="77777777" w:rsidTr="0069042D">
        <w:trPr>
          <w:trHeight w:val="539"/>
        </w:trPr>
        <w:tc>
          <w:tcPr>
            <w:tcW w:w="2628" w:type="dxa"/>
            <w:vAlign w:val="bottom"/>
          </w:tcPr>
          <w:p w14:paraId="233A0062" w14:textId="16974C6E" w:rsidR="0069042D" w:rsidRDefault="0069042D" w:rsidP="004A6BDF">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032D6AB9" w14:textId="0C269E23" w:rsidR="0069042D" w:rsidRDefault="0069042D" w:rsidP="0069042D">
            <w:pPr>
              <w:pStyle w:val="BodyText5"/>
              <w:shd w:val="clear" w:color="auto" w:fill="auto"/>
              <w:spacing w:before="0" w:after="0" w:line="170" w:lineRule="exact"/>
              <w:ind w:left="140" w:firstLine="0"/>
              <w:rPr>
                <w:rFonts w:ascii="Avenir Book" w:hAnsi="Avenir Book"/>
              </w:rPr>
            </w:pPr>
            <w:r>
              <w:rPr>
                <w:rFonts w:ascii="Avenir Book" w:hAnsi="Avenir Book"/>
              </w:rPr>
              <w:t>To determine the percentage of project participants who continue to use the baseline stove after the new stove has been installed and to adjust ER accordingly.</w:t>
            </w:r>
          </w:p>
        </w:tc>
      </w:tr>
      <w:tr w:rsidR="0069042D" w14:paraId="3EC373A9" w14:textId="77777777" w:rsidTr="0069042D">
        <w:trPr>
          <w:trHeight w:val="431"/>
        </w:trPr>
        <w:tc>
          <w:tcPr>
            <w:tcW w:w="2628" w:type="dxa"/>
            <w:vAlign w:val="bottom"/>
          </w:tcPr>
          <w:p w14:paraId="3D6B28E9" w14:textId="6B38F68E" w:rsidR="0069042D" w:rsidRDefault="0069042D" w:rsidP="004A6BDF">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218F8DD4" w14:textId="15B61A67" w:rsidR="00546AE8" w:rsidRPr="00546AE8" w:rsidRDefault="00546AE8" w:rsidP="00546AE8">
            <w:pPr>
              <w:pStyle w:val="BodyText5"/>
              <w:shd w:val="clear" w:color="auto" w:fill="auto"/>
              <w:spacing w:before="0" w:after="0" w:line="170" w:lineRule="exact"/>
              <w:ind w:left="140" w:firstLine="0"/>
              <w:rPr>
                <w:rFonts w:ascii="Avenir Book" w:hAnsi="Avenir Book"/>
              </w:rPr>
            </w:pPr>
            <w:r w:rsidRPr="00546AE8">
              <w:rPr>
                <w:rFonts w:ascii="Avenir Book" w:hAnsi="Avenir Book"/>
              </w:rPr>
              <w:t xml:space="preserve">Experience in the previous 7,000 households benefitted </w:t>
            </w:r>
            <w:proofErr w:type="gramStart"/>
            <w:r w:rsidRPr="00546AE8">
              <w:rPr>
                <w:rFonts w:ascii="Avenir Book" w:hAnsi="Avenir Book"/>
              </w:rPr>
              <w:t>by  Perene</w:t>
            </w:r>
            <w:proofErr w:type="gramEnd"/>
            <w:r w:rsidRPr="00546AE8">
              <w:rPr>
                <w:rFonts w:ascii="Avenir Book" w:hAnsi="Avenir Book"/>
              </w:rPr>
              <w:t xml:space="preserve"> cookstove projects has shown that baseline stove use is extremely rare once the efficient cookstove has been installed.  </w:t>
            </w:r>
            <w:r>
              <w:rPr>
                <w:rFonts w:ascii="Avenir Book" w:hAnsi="Avenir Book"/>
              </w:rPr>
              <w:t>Although several steps are taken to discourage baseline stove use, r</w:t>
            </w:r>
            <w:r w:rsidRPr="00546AE8">
              <w:rPr>
                <w:rFonts w:ascii="Avenir Book" w:hAnsi="Avenir Book"/>
              </w:rPr>
              <w:t xml:space="preserve">eality shows, that stove users avoid returning to baseline stove use mainly out of a strong preference for the new stove, which </w:t>
            </w:r>
            <w:r w:rsidR="00CE145A">
              <w:rPr>
                <w:rFonts w:ascii="Avenir Book" w:hAnsi="Avenir Book"/>
              </w:rPr>
              <w:t xml:space="preserve">use less wood, generate much less smoke </w:t>
            </w:r>
            <w:proofErr w:type="gramStart"/>
            <w:r w:rsidR="00CE145A">
              <w:rPr>
                <w:rFonts w:ascii="Avenir Book" w:hAnsi="Avenir Book"/>
              </w:rPr>
              <w:t xml:space="preserve">and  </w:t>
            </w:r>
            <w:r w:rsidRPr="00546AE8">
              <w:rPr>
                <w:rFonts w:ascii="Avenir Book" w:hAnsi="Avenir Book"/>
              </w:rPr>
              <w:t>are</w:t>
            </w:r>
            <w:proofErr w:type="gramEnd"/>
            <w:r w:rsidRPr="00546AE8">
              <w:rPr>
                <w:rFonts w:ascii="Avenir Book" w:hAnsi="Avenir Book"/>
              </w:rPr>
              <w:t xml:space="preserve"> much more comfortable to cook on as they are elevated, whereas traditional stoves are on the ground and cooks have to bend over to add fuel, stir food, place and remove pots.    Parallel use of baseline stoves and project stoves has been very low – generally less than 3% (refer to Monitoring Reports GS 832 and GS 1028).</w:t>
            </w:r>
          </w:p>
          <w:p w14:paraId="530D42AB" w14:textId="77777777" w:rsidR="0069042D" w:rsidRPr="00546AE8" w:rsidRDefault="0069042D" w:rsidP="004A6BDF">
            <w:pPr>
              <w:pStyle w:val="BodyText5"/>
              <w:shd w:val="clear" w:color="auto" w:fill="auto"/>
              <w:spacing w:before="0" w:after="0" w:line="170" w:lineRule="exact"/>
              <w:ind w:left="140" w:firstLine="0"/>
              <w:rPr>
                <w:rFonts w:ascii="Avenir Book" w:hAnsi="Avenir Book"/>
                <w:lang w:val="en-GB"/>
              </w:rPr>
            </w:pPr>
          </w:p>
        </w:tc>
      </w:tr>
    </w:tbl>
    <w:p w14:paraId="3279E86A" w14:textId="77777777" w:rsidR="004A6BDF" w:rsidRDefault="004A6BDF" w:rsidP="00B51529">
      <w:pPr>
        <w:rPr>
          <w:lang w:eastAsia="en-US"/>
        </w:rPr>
      </w:pPr>
    </w:p>
    <w:tbl>
      <w:tblPr>
        <w:tblStyle w:val="TableGrid"/>
        <w:tblW w:w="0" w:type="auto"/>
        <w:tblLook w:val="04A0" w:firstRow="1" w:lastRow="0" w:firstColumn="1" w:lastColumn="0" w:noHBand="0" w:noVBand="1"/>
      </w:tblPr>
      <w:tblGrid>
        <w:gridCol w:w="2628"/>
        <w:gridCol w:w="7151"/>
      </w:tblGrid>
      <w:tr w:rsidR="009B4AAD" w14:paraId="0E5E3F97" w14:textId="77777777" w:rsidTr="002B078D">
        <w:trPr>
          <w:trHeight w:val="359"/>
        </w:trPr>
        <w:tc>
          <w:tcPr>
            <w:tcW w:w="2628" w:type="dxa"/>
            <w:vAlign w:val="bottom"/>
          </w:tcPr>
          <w:p w14:paraId="4188DC9F"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SDG Indicator</w:t>
            </w:r>
          </w:p>
        </w:tc>
        <w:tc>
          <w:tcPr>
            <w:tcW w:w="7151" w:type="dxa"/>
            <w:vAlign w:val="bottom"/>
          </w:tcPr>
          <w:p w14:paraId="3A84A943" w14:textId="17C31EC8" w:rsidR="009B4AAD" w:rsidRDefault="009B4AAD" w:rsidP="009B4AAD">
            <w:pPr>
              <w:pStyle w:val="BodyText5"/>
              <w:shd w:val="clear" w:color="auto" w:fill="auto"/>
              <w:spacing w:before="0" w:after="0" w:line="276" w:lineRule="auto"/>
              <w:ind w:left="140" w:firstLine="0"/>
            </w:pPr>
            <w:r>
              <w:rPr>
                <w:rFonts w:ascii="Avenir Book" w:hAnsi="Avenir Book"/>
                <w:b/>
              </w:rPr>
              <w:t xml:space="preserve"> SDG 1.  No Poverty</w:t>
            </w:r>
          </w:p>
        </w:tc>
      </w:tr>
      <w:tr w:rsidR="009B4AAD" w14:paraId="19F27F8C" w14:textId="77777777" w:rsidTr="002B078D">
        <w:trPr>
          <w:trHeight w:val="350"/>
        </w:trPr>
        <w:tc>
          <w:tcPr>
            <w:tcW w:w="2628" w:type="dxa"/>
            <w:vAlign w:val="bottom"/>
          </w:tcPr>
          <w:p w14:paraId="50BA4BF0"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160005FD" w14:textId="1ABD2E0B" w:rsidR="009B4AAD" w:rsidRPr="00374912" w:rsidRDefault="009B4AAD" w:rsidP="002B078D">
            <w:pPr>
              <w:pStyle w:val="BodyText5"/>
              <w:shd w:val="clear" w:color="auto" w:fill="auto"/>
              <w:spacing w:before="0" w:after="0" w:line="276" w:lineRule="auto"/>
              <w:ind w:left="140" w:firstLine="0"/>
              <w:rPr>
                <w:rFonts w:ascii="Avenir Book" w:hAnsi="Avenir Book"/>
              </w:rPr>
            </w:pPr>
            <w:r>
              <w:rPr>
                <w:rStyle w:val="Bodytext8"/>
                <w:color w:val="000000"/>
                <w:sz w:val="20"/>
                <w:szCs w:val="20"/>
              </w:rPr>
              <w:t>HH</w:t>
            </w:r>
          </w:p>
        </w:tc>
      </w:tr>
      <w:tr w:rsidR="009B4AAD" w14:paraId="510379F7" w14:textId="77777777" w:rsidTr="002B078D">
        <w:trPr>
          <w:trHeight w:val="350"/>
        </w:trPr>
        <w:tc>
          <w:tcPr>
            <w:tcW w:w="2628" w:type="dxa"/>
            <w:vAlign w:val="bottom"/>
          </w:tcPr>
          <w:p w14:paraId="0713E006"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20860892" w14:textId="45BDF016" w:rsidR="009B4AAD" w:rsidRPr="00374912" w:rsidRDefault="009B4AAD" w:rsidP="009B4AAD">
            <w:pPr>
              <w:pStyle w:val="BodyText5"/>
              <w:shd w:val="clear" w:color="auto" w:fill="auto"/>
              <w:spacing w:before="0" w:after="0" w:line="276" w:lineRule="auto"/>
              <w:ind w:left="140" w:firstLine="0"/>
              <w:rPr>
                <w:rFonts w:ascii="Avenir Book" w:hAnsi="Avenir Book"/>
              </w:rPr>
            </w:pPr>
            <w:r w:rsidRPr="00374912">
              <w:rPr>
                <w:rFonts w:ascii="Avenir Book" w:hAnsi="Avenir Book"/>
              </w:rPr>
              <w:t xml:space="preserve">Number of </w:t>
            </w:r>
            <w:r>
              <w:rPr>
                <w:rFonts w:ascii="Avenir Book" w:hAnsi="Avenir Book"/>
              </w:rPr>
              <w:t xml:space="preserve">households </w:t>
            </w:r>
          </w:p>
        </w:tc>
      </w:tr>
      <w:tr w:rsidR="009B4AAD" w14:paraId="052F234A" w14:textId="77777777" w:rsidTr="002B078D">
        <w:trPr>
          <w:trHeight w:val="350"/>
        </w:trPr>
        <w:tc>
          <w:tcPr>
            <w:tcW w:w="2628" w:type="dxa"/>
            <w:vAlign w:val="bottom"/>
          </w:tcPr>
          <w:p w14:paraId="0D6AEA07"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59A0B43B" w14:textId="70D18BDB" w:rsidR="009B4AAD" w:rsidRPr="00374912" w:rsidRDefault="009B4AAD" w:rsidP="002B28F2">
            <w:pPr>
              <w:pStyle w:val="BodyText5"/>
              <w:shd w:val="clear" w:color="auto" w:fill="auto"/>
              <w:spacing w:before="0" w:after="0" w:line="276" w:lineRule="auto"/>
              <w:ind w:left="140" w:firstLine="0"/>
              <w:rPr>
                <w:rFonts w:ascii="Avenir Book" w:hAnsi="Avenir Book"/>
              </w:rPr>
            </w:pPr>
            <w:r w:rsidRPr="00374912">
              <w:rPr>
                <w:rFonts w:ascii="Avenir Book" w:hAnsi="Avenir Book"/>
              </w:rPr>
              <w:t xml:space="preserve">Number of </w:t>
            </w:r>
            <w:r>
              <w:rPr>
                <w:rFonts w:ascii="Avenir Book" w:hAnsi="Avenir Book"/>
              </w:rPr>
              <w:t>households benefitt</w:t>
            </w:r>
            <w:r w:rsidR="002B28F2">
              <w:rPr>
                <w:rFonts w:ascii="Avenir Book" w:hAnsi="Avenir Book"/>
              </w:rPr>
              <w:t xml:space="preserve">ing </w:t>
            </w:r>
            <w:r>
              <w:rPr>
                <w:rFonts w:ascii="Avenir Book" w:hAnsi="Avenir Book"/>
              </w:rPr>
              <w:t>by owning an efficient cookstove</w:t>
            </w:r>
            <w:r w:rsidR="002B28F2">
              <w:rPr>
                <w:rFonts w:ascii="Avenir Book" w:hAnsi="Avenir Book"/>
              </w:rPr>
              <w:t xml:space="preserve"> for each year of operation of the project.  Numbers are not cumulative.</w:t>
            </w:r>
          </w:p>
        </w:tc>
      </w:tr>
      <w:tr w:rsidR="009B4AAD" w14:paraId="7227EBE2" w14:textId="77777777" w:rsidTr="002B078D">
        <w:trPr>
          <w:trHeight w:val="350"/>
        </w:trPr>
        <w:tc>
          <w:tcPr>
            <w:tcW w:w="2628" w:type="dxa"/>
            <w:vAlign w:val="bottom"/>
          </w:tcPr>
          <w:p w14:paraId="7C6977EA"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752A4863" w14:textId="529CFC5C" w:rsidR="009B4AAD" w:rsidRPr="00374912" w:rsidRDefault="009B4AAD" w:rsidP="002B078D">
            <w:pPr>
              <w:pStyle w:val="BodyText5"/>
              <w:shd w:val="clear" w:color="auto" w:fill="auto"/>
              <w:spacing w:before="0" w:after="0" w:line="276" w:lineRule="auto"/>
              <w:ind w:left="140" w:firstLine="0"/>
              <w:rPr>
                <w:rFonts w:ascii="Avenir Book" w:hAnsi="Avenir Book"/>
              </w:rPr>
            </w:pPr>
            <w:r w:rsidRPr="00374912">
              <w:rPr>
                <w:rFonts w:ascii="Avenir Book" w:hAnsi="Avenir Book"/>
              </w:rPr>
              <w:t>Project database</w:t>
            </w:r>
            <w:r>
              <w:rPr>
                <w:rFonts w:ascii="Avenir Book" w:hAnsi="Avenir Book"/>
              </w:rPr>
              <w:t xml:space="preserve">, installation record, signed Terms of Agreement by each stove owner, </w:t>
            </w:r>
            <w:r>
              <w:rPr>
                <w:rFonts w:ascii="Avenir Book" w:hAnsi="Avenir Book"/>
              </w:rPr>
              <w:lastRenderedPageBreak/>
              <w:t>Monitoring surveys</w:t>
            </w:r>
            <w:r w:rsidR="002B28F2">
              <w:rPr>
                <w:rFonts w:ascii="Avenir Book" w:hAnsi="Avenir Book"/>
              </w:rPr>
              <w:t xml:space="preserve">. The numbers are calculated by the ER Calculations Excel spreadsheet of the </w:t>
            </w:r>
            <w:r w:rsidR="002B28F2" w:rsidRPr="002B28F2">
              <w:rPr>
                <w:rFonts w:ascii="Avenir Book" w:hAnsi="Avenir Book"/>
              </w:rPr>
              <w:t>Microscale Methodology for Improved Cookstoves Version:  1.0</w:t>
            </w:r>
          </w:p>
        </w:tc>
      </w:tr>
      <w:tr w:rsidR="009B4AAD" w14:paraId="1A84A2BB" w14:textId="77777777" w:rsidTr="002B078D">
        <w:trPr>
          <w:trHeight w:val="350"/>
        </w:trPr>
        <w:tc>
          <w:tcPr>
            <w:tcW w:w="2628" w:type="dxa"/>
            <w:vAlign w:val="bottom"/>
          </w:tcPr>
          <w:p w14:paraId="009128ED"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Pr>
                <w:rFonts w:ascii="Avenir Book" w:hAnsi="Avenir Book"/>
                <w:b/>
              </w:rPr>
              <w:lastRenderedPageBreak/>
              <w:t>Value(s) applied</w:t>
            </w:r>
          </w:p>
        </w:tc>
        <w:tc>
          <w:tcPr>
            <w:tcW w:w="7151" w:type="dxa"/>
            <w:vAlign w:val="bottom"/>
          </w:tcPr>
          <w:tbl>
            <w:tblPr>
              <w:tblW w:w="4516" w:type="dxa"/>
              <w:tblCellMar>
                <w:left w:w="70" w:type="dxa"/>
                <w:right w:w="70" w:type="dxa"/>
              </w:tblCellMar>
              <w:tblLook w:val="04A0" w:firstRow="1" w:lastRow="0" w:firstColumn="1" w:lastColumn="0" w:noHBand="0" w:noVBand="1"/>
            </w:tblPr>
            <w:tblGrid>
              <w:gridCol w:w="1636"/>
              <w:gridCol w:w="2880"/>
            </w:tblGrid>
            <w:tr w:rsidR="002B28F2" w:rsidRPr="002B28F2" w14:paraId="460710EA" w14:textId="77777777" w:rsidTr="002B28F2">
              <w:trPr>
                <w:trHeight w:val="315"/>
              </w:trPr>
              <w:tc>
                <w:tcPr>
                  <w:tcW w:w="1636" w:type="dxa"/>
                  <w:tcBorders>
                    <w:top w:val="single" w:sz="4" w:space="0" w:color="auto"/>
                    <w:left w:val="single" w:sz="4" w:space="0" w:color="auto"/>
                    <w:bottom w:val="single" w:sz="4" w:space="0" w:color="auto"/>
                    <w:right w:val="single" w:sz="4" w:space="0" w:color="auto"/>
                  </w:tcBorders>
                  <w:shd w:val="clear" w:color="000000" w:fill="333333"/>
                  <w:noWrap/>
                  <w:vAlign w:val="bottom"/>
                  <w:hideMark/>
                </w:tcPr>
                <w:p w14:paraId="5AC856CC" w14:textId="51166952"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Year</w:t>
                  </w:r>
                  <w:r w:rsidRPr="002B28F2">
                    <w:rPr>
                      <w:rFonts w:ascii="Calibri" w:hAnsi="Calibri" w:cs="Calibri"/>
                      <w:color w:val="FFFFFF"/>
                      <w:sz w:val="20"/>
                      <w:lang w:val="pt-BR" w:eastAsia="zh-CN"/>
                    </w:rPr>
                    <w:t xml:space="preserve"> </w:t>
                  </w:r>
                </w:p>
              </w:tc>
              <w:tc>
                <w:tcPr>
                  <w:tcW w:w="2880" w:type="dxa"/>
                  <w:tcBorders>
                    <w:top w:val="single" w:sz="4" w:space="0" w:color="auto"/>
                    <w:left w:val="nil"/>
                    <w:bottom w:val="single" w:sz="4" w:space="0" w:color="auto"/>
                    <w:right w:val="single" w:sz="4" w:space="0" w:color="auto"/>
                  </w:tcBorders>
                  <w:shd w:val="clear" w:color="000000" w:fill="333333"/>
                  <w:noWrap/>
                  <w:vAlign w:val="bottom"/>
                  <w:hideMark/>
                </w:tcPr>
                <w:p w14:paraId="52B6B33D" w14:textId="4EC46D5D" w:rsidR="002B28F2" w:rsidRPr="002B28F2" w:rsidRDefault="002B28F2" w:rsidP="002B28F2">
                  <w:pPr>
                    <w:jc w:val="left"/>
                    <w:outlineLvl w:val="0"/>
                    <w:rPr>
                      <w:rFonts w:ascii="Calibri" w:hAnsi="Calibri" w:cs="Calibri"/>
                      <w:color w:val="FFFFFF"/>
                      <w:sz w:val="20"/>
                      <w:lang w:val="en-US" w:eastAsia="zh-CN"/>
                    </w:rPr>
                  </w:pPr>
                  <w:r>
                    <w:rPr>
                      <w:rFonts w:ascii="Calibri" w:hAnsi="Calibri" w:cs="Calibri"/>
                      <w:color w:val="FFFFFF"/>
                      <w:sz w:val="20"/>
                      <w:lang w:val="en-US" w:eastAsia="zh-CN"/>
                    </w:rPr>
                    <w:t>HH</w:t>
                  </w:r>
                  <w:r w:rsidRPr="002B28F2">
                    <w:rPr>
                      <w:rFonts w:ascii="Calibri" w:hAnsi="Calibri" w:cs="Calibri"/>
                      <w:color w:val="FFFFFF"/>
                      <w:sz w:val="20"/>
                      <w:lang w:val="en-US" w:eastAsia="zh-CN"/>
                    </w:rPr>
                    <w:t xml:space="preserve"> in </w:t>
                  </w:r>
                  <w:proofErr w:type="spellStart"/>
                  <w:r w:rsidRPr="002B28F2">
                    <w:rPr>
                      <w:rFonts w:ascii="Calibri" w:hAnsi="Calibri" w:cs="Calibri"/>
                      <w:color w:val="FFFFFF"/>
                      <w:sz w:val="20"/>
                      <w:lang w:val="en-US" w:eastAsia="zh-CN"/>
                    </w:rPr>
                    <w:t>operation_adjusted</w:t>
                  </w:r>
                  <w:proofErr w:type="spellEnd"/>
                  <w:r w:rsidRPr="002B28F2">
                    <w:rPr>
                      <w:rFonts w:ascii="Calibri" w:hAnsi="Calibri" w:cs="Calibri"/>
                      <w:color w:val="FFFFFF"/>
                      <w:sz w:val="20"/>
                      <w:lang w:val="en-US" w:eastAsia="zh-CN"/>
                    </w:rPr>
                    <w:t xml:space="preserve"> for usage rate</w:t>
                  </w:r>
                  <w:r>
                    <w:rPr>
                      <w:rFonts w:ascii="Calibri" w:hAnsi="Calibri" w:cs="Calibri"/>
                      <w:color w:val="FFFFFF"/>
                      <w:sz w:val="20"/>
                      <w:lang w:val="en-US" w:eastAsia="zh-CN"/>
                    </w:rPr>
                    <w:t xml:space="preserve"> annually</w:t>
                  </w:r>
                </w:p>
              </w:tc>
            </w:tr>
            <w:tr w:rsidR="002B28F2" w:rsidRPr="002B28F2" w14:paraId="5B9E24D7"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1820AE1D" w14:textId="227FE676"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2018</w:t>
                  </w:r>
                </w:p>
              </w:tc>
              <w:tc>
                <w:tcPr>
                  <w:tcW w:w="2880" w:type="dxa"/>
                  <w:tcBorders>
                    <w:top w:val="nil"/>
                    <w:left w:val="nil"/>
                    <w:bottom w:val="single" w:sz="4" w:space="0" w:color="auto"/>
                    <w:right w:val="single" w:sz="4" w:space="0" w:color="auto"/>
                  </w:tcBorders>
                  <w:shd w:val="clear" w:color="000000" w:fill="333333"/>
                  <w:noWrap/>
                  <w:vAlign w:val="bottom"/>
                  <w:hideMark/>
                </w:tcPr>
                <w:p w14:paraId="38C43E7D"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1455</w:t>
                  </w:r>
                </w:p>
              </w:tc>
            </w:tr>
            <w:tr w:rsidR="002B28F2" w:rsidRPr="002B28F2" w14:paraId="4175DDCE"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5CF8275E" w14:textId="550F1F34"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2019</w:t>
                  </w:r>
                </w:p>
              </w:tc>
              <w:tc>
                <w:tcPr>
                  <w:tcW w:w="2880" w:type="dxa"/>
                  <w:tcBorders>
                    <w:top w:val="nil"/>
                    <w:left w:val="nil"/>
                    <w:bottom w:val="single" w:sz="4" w:space="0" w:color="auto"/>
                    <w:right w:val="single" w:sz="4" w:space="0" w:color="auto"/>
                  </w:tcBorders>
                  <w:shd w:val="clear" w:color="000000" w:fill="333333"/>
                  <w:noWrap/>
                  <w:vAlign w:val="bottom"/>
                  <w:hideMark/>
                </w:tcPr>
                <w:p w14:paraId="370B2421"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2850</w:t>
                  </w:r>
                </w:p>
              </w:tc>
            </w:tr>
            <w:tr w:rsidR="002B28F2" w:rsidRPr="002B28F2" w14:paraId="4707C544"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61CAFD2D" w14:textId="3AAEEAD2"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2020</w:t>
                  </w:r>
                </w:p>
              </w:tc>
              <w:tc>
                <w:tcPr>
                  <w:tcW w:w="2880" w:type="dxa"/>
                  <w:tcBorders>
                    <w:top w:val="nil"/>
                    <w:left w:val="nil"/>
                    <w:bottom w:val="single" w:sz="4" w:space="0" w:color="auto"/>
                    <w:right w:val="single" w:sz="4" w:space="0" w:color="auto"/>
                  </w:tcBorders>
                  <w:shd w:val="clear" w:color="000000" w:fill="333333"/>
                  <w:noWrap/>
                  <w:vAlign w:val="bottom"/>
                  <w:hideMark/>
                </w:tcPr>
                <w:p w14:paraId="435FA347"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2745</w:t>
                  </w:r>
                </w:p>
              </w:tc>
            </w:tr>
            <w:tr w:rsidR="002B28F2" w:rsidRPr="002B28F2" w14:paraId="1425DFC8"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10279FD1" w14:textId="4D46745A"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2021</w:t>
                  </w:r>
                </w:p>
              </w:tc>
              <w:tc>
                <w:tcPr>
                  <w:tcW w:w="2880" w:type="dxa"/>
                  <w:tcBorders>
                    <w:top w:val="nil"/>
                    <w:left w:val="nil"/>
                    <w:bottom w:val="single" w:sz="4" w:space="0" w:color="auto"/>
                    <w:right w:val="single" w:sz="4" w:space="0" w:color="auto"/>
                  </w:tcBorders>
                  <w:shd w:val="clear" w:color="000000" w:fill="333333"/>
                  <w:noWrap/>
                  <w:vAlign w:val="bottom"/>
                  <w:hideMark/>
                </w:tcPr>
                <w:p w14:paraId="5B2ACDCC"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2625</w:t>
                  </w:r>
                </w:p>
              </w:tc>
            </w:tr>
            <w:tr w:rsidR="002B28F2" w:rsidRPr="002B28F2" w14:paraId="0A7FEE5C"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0C06B8E0" w14:textId="7745914A"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2022</w:t>
                  </w:r>
                </w:p>
              </w:tc>
              <w:tc>
                <w:tcPr>
                  <w:tcW w:w="2880" w:type="dxa"/>
                  <w:tcBorders>
                    <w:top w:val="nil"/>
                    <w:left w:val="nil"/>
                    <w:bottom w:val="single" w:sz="4" w:space="0" w:color="auto"/>
                    <w:right w:val="single" w:sz="4" w:space="0" w:color="auto"/>
                  </w:tcBorders>
                  <w:shd w:val="clear" w:color="000000" w:fill="333333"/>
                  <w:noWrap/>
                  <w:vAlign w:val="bottom"/>
                  <w:hideMark/>
                </w:tcPr>
                <w:p w14:paraId="78EF2C35"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2475</w:t>
                  </w:r>
                </w:p>
              </w:tc>
            </w:tr>
            <w:tr w:rsidR="002B28F2" w:rsidRPr="002B28F2" w14:paraId="45797336"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68E7F1B2" w14:textId="3CE9E944"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2023</w:t>
                  </w:r>
                </w:p>
              </w:tc>
              <w:tc>
                <w:tcPr>
                  <w:tcW w:w="2880" w:type="dxa"/>
                  <w:tcBorders>
                    <w:top w:val="nil"/>
                    <w:left w:val="nil"/>
                    <w:bottom w:val="single" w:sz="4" w:space="0" w:color="auto"/>
                    <w:right w:val="single" w:sz="4" w:space="0" w:color="auto"/>
                  </w:tcBorders>
                  <w:shd w:val="clear" w:color="000000" w:fill="333333"/>
                  <w:noWrap/>
                  <w:vAlign w:val="bottom"/>
                  <w:hideMark/>
                </w:tcPr>
                <w:p w14:paraId="2530354C"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2325</w:t>
                  </w:r>
                </w:p>
              </w:tc>
            </w:tr>
            <w:tr w:rsidR="002B28F2" w:rsidRPr="002B28F2" w14:paraId="4A688D6E"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5F45A6D9" w14:textId="5CC62EEB"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2024</w:t>
                  </w:r>
                </w:p>
              </w:tc>
              <w:tc>
                <w:tcPr>
                  <w:tcW w:w="2880" w:type="dxa"/>
                  <w:tcBorders>
                    <w:top w:val="nil"/>
                    <w:left w:val="nil"/>
                    <w:bottom w:val="single" w:sz="4" w:space="0" w:color="auto"/>
                    <w:right w:val="single" w:sz="4" w:space="0" w:color="auto"/>
                  </w:tcBorders>
                  <w:shd w:val="clear" w:color="000000" w:fill="333333"/>
                  <w:noWrap/>
                  <w:vAlign w:val="bottom"/>
                  <w:hideMark/>
                </w:tcPr>
                <w:p w14:paraId="0E1EB092"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2175</w:t>
                  </w:r>
                </w:p>
              </w:tc>
            </w:tr>
            <w:tr w:rsidR="002B28F2" w:rsidRPr="002B28F2" w14:paraId="63043A4E"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28069E3D" w14:textId="1F5593B6"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2025</w:t>
                  </w:r>
                </w:p>
              </w:tc>
              <w:tc>
                <w:tcPr>
                  <w:tcW w:w="2880" w:type="dxa"/>
                  <w:tcBorders>
                    <w:top w:val="nil"/>
                    <w:left w:val="nil"/>
                    <w:bottom w:val="single" w:sz="4" w:space="0" w:color="auto"/>
                    <w:right w:val="single" w:sz="4" w:space="0" w:color="auto"/>
                  </w:tcBorders>
                  <w:shd w:val="clear" w:color="000000" w:fill="333333"/>
                  <w:noWrap/>
                  <w:vAlign w:val="bottom"/>
                  <w:hideMark/>
                </w:tcPr>
                <w:p w14:paraId="20F14581"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2025</w:t>
                  </w:r>
                </w:p>
              </w:tc>
            </w:tr>
            <w:tr w:rsidR="002B28F2" w:rsidRPr="002B28F2" w14:paraId="1AEC8B85"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343DB760" w14:textId="15DDB14D"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2026</w:t>
                  </w:r>
                </w:p>
              </w:tc>
              <w:tc>
                <w:tcPr>
                  <w:tcW w:w="2880" w:type="dxa"/>
                  <w:tcBorders>
                    <w:top w:val="nil"/>
                    <w:left w:val="nil"/>
                    <w:bottom w:val="single" w:sz="4" w:space="0" w:color="auto"/>
                    <w:right w:val="single" w:sz="4" w:space="0" w:color="auto"/>
                  </w:tcBorders>
                  <w:shd w:val="clear" w:color="000000" w:fill="333333"/>
                  <w:noWrap/>
                  <w:vAlign w:val="bottom"/>
                  <w:hideMark/>
                </w:tcPr>
                <w:p w14:paraId="3EB0AD13"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1875</w:t>
                  </w:r>
                </w:p>
              </w:tc>
            </w:tr>
            <w:tr w:rsidR="002B28F2" w:rsidRPr="002B28F2" w14:paraId="35AD75B4" w14:textId="77777777" w:rsidTr="002B28F2">
              <w:trPr>
                <w:trHeight w:val="315"/>
              </w:trPr>
              <w:tc>
                <w:tcPr>
                  <w:tcW w:w="1636" w:type="dxa"/>
                  <w:tcBorders>
                    <w:top w:val="nil"/>
                    <w:left w:val="single" w:sz="4" w:space="0" w:color="auto"/>
                    <w:bottom w:val="single" w:sz="4" w:space="0" w:color="auto"/>
                    <w:right w:val="single" w:sz="4" w:space="0" w:color="auto"/>
                  </w:tcBorders>
                  <w:shd w:val="clear" w:color="000000" w:fill="333333"/>
                  <w:noWrap/>
                  <w:vAlign w:val="bottom"/>
                  <w:hideMark/>
                </w:tcPr>
                <w:p w14:paraId="7FB12A14" w14:textId="6BC0E167" w:rsidR="002B28F2" w:rsidRPr="002B28F2" w:rsidRDefault="002B28F2" w:rsidP="002B28F2">
                  <w:pPr>
                    <w:jc w:val="left"/>
                    <w:outlineLvl w:val="0"/>
                    <w:rPr>
                      <w:rFonts w:ascii="Calibri" w:hAnsi="Calibri" w:cs="Calibri"/>
                      <w:color w:val="FFFFFF"/>
                      <w:sz w:val="20"/>
                      <w:lang w:val="pt-BR" w:eastAsia="zh-CN"/>
                    </w:rPr>
                  </w:pPr>
                  <w:r>
                    <w:rPr>
                      <w:rFonts w:ascii="Calibri" w:hAnsi="Calibri" w:cs="Calibri"/>
                      <w:color w:val="FFFFFF"/>
                      <w:sz w:val="20"/>
                      <w:lang w:val="pt-BR" w:eastAsia="zh-CN"/>
                    </w:rPr>
                    <w:t>2027</w:t>
                  </w:r>
                </w:p>
              </w:tc>
              <w:tc>
                <w:tcPr>
                  <w:tcW w:w="2880" w:type="dxa"/>
                  <w:tcBorders>
                    <w:top w:val="nil"/>
                    <w:left w:val="nil"/>
                    <w:bottom w:val="single" w:sz="4" w:space="0" w:color="auto"/>
                    <w:right w:val="single" w:sz="4" w:space="0" w:color="auto"/>
                  </w:tcBorders>
                  <w:shd w:val="clear" w:color="000000" w:fill="333333"/>
                  <w:noWrap/>
                  <w:vAlign w:val="bottom"/>
                  <w:hideMark/>
                </w:tcPr>
                <w:p w14:paraId="4AA84D62" w14:textId="77777777" w:rsidR="002B28F2" w:rsidRPr="002B28F2" w:rsidRDefault="002B28F2" w:rsidP="002B28F2">
                  <w:pPr>
                    <w:jc w:val="left"/>
                    <w:outlineLvl w:val="0"/>
                    <w:rPr>
                      <w:rFonts w:ascii="Calibri" w:hAnsi="Calibri" w:cs="Calibri"/>
                      <w:color w:val="FFFFFF"/>
                      <w:sz w:val="20"/>
                      <w:lang w:val="pt-BR" w:eastAsia="zh-CN"/>
                    </w:rPr>
                  </w:pPr>
                  <w:r w:rsidRPr="002B28F2">
                    <w:rPr>
                      <w:rFonts w:ascii="Calibri" w:hAnsi="Calibri" w:cs="Calibri"/>
                      <w:color w:val="FFFFFF"/>
                      <w:sz w:val="20"/>
                      <w:lang w:val="pt-BR" w:eastAsia="zh-CN"/>
                    </w:rPr>
                    <w:t>1725</w:t>
                  </w:r>
                </w:p>
              </w:tc>
            </w:tr>
          </w:tbl>
          <w:p w14:paraId="5BDBCE42" w14:textId="4F855313" w:rsidR="009B4AAD" w:rsidRPr="00374912" w:rsidRDefault="009B4AAD" w:rsidP="002B078D">
            <w:pPr>
              <w:pStyle w:val="BodyText5"/>
              <w:shd w:val="clear" w:color="auto" w:fill="auto"/>
              <w:spacing w:before="0" w:after="0" w:line="276" w:lineRule="auto"/>
              <w:ind w:left="140" w:firstLine="0"/>
              <w:rPr>
                <w:rFonts w:ascii="Avenir Book" w:hAnsi="Avenir Book"/>
              </w:rPr>
            </w:pPr>
          </w:p>
        </w:tc>
      </w:tr>
      <w:tr w:rsidR="009B4AAD" w14:paraId="4124E740" w14:textId="77777777" w:rsidTr="002B078D">
        <w:tc>
          <w:tcPr>
            <w:tcW w:w="2628" w:type="dxa"/>
            <w:vAlign w:val="center"/>
          </w:tcPr>
          <w:p w14:paraId="6D639C53" w14:textId="77777777" w:rsidR="009B4AAD" w:rsidRPr="00374912" w:rsidRDefault="009B4AAD" w:rsidP="002B078D">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7151" w:type="dxa"/>
            <w:vAlign w:val="bottom"/>
          </w:tcPr>
          <w:p w14:paraId="2171056E" w14:textId="5727AEB2" w:rsidR="009B4AAD" w:rsidRDefault="009B4AAD" w:rsidP="002B078D">
            <w:pPr>
              <w:pStyle w:val="BodyText5"/>
              <w:shd w:val="clear" w:color="auto" w:fill="auto"/>
              <w:spacing w:before="0" w:after="0" w:line="276" w:lineRule="auto"/>
              <w:ind w:left="140" w:firstLine="0"/>
              <w:rPr>
                <w:rFonts w:ascii="Avenir Book" w:hAnsi="Avenir Book"/>
              </w:rPr>
            </w:pPr>
            <w:r>
              <w:rPr>
                <w:rFonts w:ascii="Avenir Book" w:hAnsi="Avenir Book"/>
              </w:rPr>
              <w:t>For each HH benefitted, the following information is obtained:</w:t>
            </w:r>
          </w:p>
          <w:p w14:paraId="07EA0862" w14:textId="77777777" w:rsidR="009B4AAD" w:rsidRDefault="009B4AAD" w:rsidP="002B078D">
            <w:pPr>
              <w:pStyle w:val="BodyText5"/>
              <w:numPr>
                <w:ilvl w:val="0"/>
                <w:numId w:val="39"/>
              </w:numPr>
              <w:shd w:val="clear" w:color="auto" w:fill="auto"/>
              <w:spacing w:before="0" w:after="0" w:line="276" w:lineRule="auto"/>
              <w:rPr>
                <w:rFonts w:ascii="Avenir Book" w:hAnsi="Avenir Book"/>
              </w:rPr>
            </w:pPr>
            <w:r>
              <w:rPr>
                <w:rFonts w:ascii="Avenir Book" w:hAnsi="Avenir Book"/>
              </w:rPr>
              <w:t>photo is taken of each stove built</w:t>
            </w:r>
          </w:p>
          <w:p w14:paraId="38504CA7" w14:textId="77777777" w:rsidR="009B4AAD" w:rsidRDefault="009B4AAD" w:rsidP="002B078D">
            <w:pPr>
              <w:pStyle w:val="BodyText5"/>
              <w:numPr>
                <w:ilvl w:val="0"/>
                <w:numId w:val="39"/>
              </w:numPr>
              <w:shd w:val="clear" w:color="auto" w:fill="auto"/>
              <w:spacing w:before="0" w:after="0" w:line="276" w:lineRule="auto"/>
              <w:rPr>
                <w:rFonts w:ascii="Avenir Book" w:hAnsi="Avenir Book"/>
              </w:rPr>
            </w:pPr>
            <w:r>
              <w:rPr>
                <w:rFonts w:ascii="Avenir Book" w:hAnsi="Avenir Book"/>
              </w:rPr>
              <w:t xml:space="preserve">GPS location of HH </w:t>
            </w:r>
          </w:p>
          <w:p w14:paraId="7B996D38" w14:textId="77777777" w:rsidR="009B4AAD" w:rsidRDefault="009B4AAD" w:rsidP="002B078D">
            <w:pPr>
              <w:pStyle w:val="BodyText5"/>
              <w:numPr>
                <w:ilvl w:val="0"/>
                <w:numId w:val="39"/>
              </w:numPr>
              <w:shd w:val="clear" w:color="auto" w:fill="auto"/>
              <w:spacing w:before="0" w:after="0" w:line="276" w:lineRule="auto"/>
              <w:rPr>
                <w:rFonts w:ascii="Avenir Book" w:hAnsi="Avenir Book"/>
              </w:rPr>
            </w:pPr>
            <w:r>
              <w:rPr>
                <w:rFonts w:ascii="Avenir Book" w:hAnsi="Avenir Book"/>
              </w:rPr>
              <w:t>Beneficiary name, ID number, community and municipality</w:t>
            </w:r>
          </w:p>
          <w:p w14:paraId="47FFF348" w14:textId="77777777" w:rsidR="009B4AAD" w:rsidRPr="00374912" w:rsidRDefault="009B4AAD" w:rsidP="002B078D">
            <w:pPr>
              <w:pStyle w:val="BodyText5"/>
              <w:numPr>
                <w:ilvl w:val="0"/>
                <w:numId w:val="39"/>
              </w:numPr>
              <w:shd w:val="clear" w:color="auto" w:fill="auto"/>
              <w:spacing w:before="0" w:after="0" w:line="276" w:lineRule="auto"/>
              <w:rPr>
                <w:rFonts w:ascii="Avenir Book" w:hAnsi="Avenir Book"/>
              </w:rPr>
            </w:pPr>
            <w:r>
              <w:rPr>
                <w:rFonts w:ascii="Avenir Book" w:hAnsi="Avenir Book"/>
              </w:rPr>
              <w:t xml:space="preserve">Signed Terms of Agreement </w:t>
            </w:r>
          </w:p>
        </w:tc>
      </w:tr>
      <w:tr w:rsidR="009B4AAD" w14:paraId="72C26071" w14:textId="77777777" w:rsidTr="002B078D">
        <w:trPr>
          <w:trHeight w:val="341"/>
        </w:trPr>
        <w:tc>
          <w:tcPr>
            <w:tcW w:w="2628" w:type="dxa"/>
            <w:vAlign w:val="bottom"/>
          </w:tcPr>
          <w:p w14:paraId="3FC850C6" w14:textId="77777777" w:rsidR="009B4AAD" w:rsidRPr="00B35D21" w:rsidRDefault="009B4AAD" w:rsidP="002B078D">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vAlign w:val="center"/>
          </w:tcPr>
          <w:p w14:paraId="02CFA38F" w14:textId="11E35901" w:rsidR="009B4AAD" w:rsidRDefault="002B28F2" w:rsidP="002B078D">
            <w:pPr>
              <w:pStyle w:val="BodyText5"/>
              <w:shd w:val="clear" w:color="auto" w:fill="auto"/>
              <w:spacing w:before="0" w:after="0" w:line="276" w:lineRule="auto"/>
              <w:ind w:left="140" w:firstLine="0"/>
              <w:rPr>
                <w:rFonts w:ascii="Avenir Book" w:hAnsi="Avenir Book"/>
              </w:rPr>
            </w:pPr>
            <w:r>
              <w:rPr>
                <w:rFonts w:ascii="Avenir Book" w:hAnsi="Avenir Book"/>
              </w:rPr>
              <w:t>Annually</w:t>
            </w:r>
          </w:p>
        </w:tc>
      </w:tr>
      <w:tr w:rsidR="009B4AAD" w14:paraId="4B3D1BB9" w14:textId="77777777" w:rsidTr="002B078D">
        <w:trPr>
          <w:trHeight w:val="350"/>
        </w:trPr>
        <w:tc>
          <w:tcPr>
            <w:tcW w:w="2628" w:type="dxa"/>
            <w:vAlign w:val="bottom"/>
          </w:tcPr>
          <w:p w14:paraId="25FAB170" w14:textId="77777777" w:rsidR="009B4AAD" w:rsidRDefault="009B4AAD" w:rsidP="002B078D">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1D75CCC3" w14:textId="53D14212" w:rsidR="009B4AAD" w:rsidRDefault="009B4AAD" w:rsidP="002B078D">
            <w:pPr>
              <w:pStyle w:val="BodyText5"/>
              <w:shd w:val="clear" w:color="auto" w:fill="auto"/>
              <w:spacing w:before="0" w:after="0" w:line="276" w:lineRule="auto"/>
              <w:ind w:left="140" w:firstLine="0"/>
              <w:rPr>
                <w:rFonts w:ascii="Avenir Book" w:hAnsi="Avenir Book"/>
              </w:rPr>
            </w:pPr>
            <w:r>
              <w:rPr>
                <w:rFonts w:ascii="Avenir Book" w:hAnsi="Avenir Book"/>
              </w:rPr>
              <w:t xml:space="preserve">The building team is trained in the use of the app program Fulcrum, which allows on-site data entry into a standard form on a hand-held digital device. All the information listed above is automatically synchronized via </w:t>
            </w:r>
            <w:proofErr w:type="spellStart"/>
            <w:r>
              <w:rPr>
                <w:rFonts w:ascii="Avenir Book" w:hAnsi="Avenir Book"/>
              </w:rPr>
              <w:t>wi-</w:t>
            </w:r>
            <w:proofErr w:type="gramStart"/>
            <w:r>
              <w:rPr>
                <w:rFonts w:ascii="Avenir Book" w:hAnsi="Avenir Book"/>
              </w:rPr>
              <w:t>fi</w:t>
            </w:r>
            <w:proofErr w:type="spellEnd"/>
            <w:r>
              <w:rPr>
                <w:rFonts w:ascii="Avenir Book" w:hAnsi="Avenir Book"/>
              </w:rPr>
              <w:t xml:space="preserve">  to</w:t>
            </w:r>
            <w:proofErr w:type="gramEnd"/>
            <w:r>
              <w:rPr>
                <w:rFonts w:ascii="Avenir Book" w:hAnsi="Avenir Book"/>
              </w:rPr>
              <w:t xml:space="preserve"> Perene´s Cloud Database.  The Terms of Authorization, signed, dated and including the stove owner´s ID number and location are then mailed to Perene headquarters where a QC check by a Perene admin staff takes place, comparing the information on each Term to the information entered in Fulcrum.  </w:t>
            </w:r>
            <w:proofErr w:type="gramStart"/>
            <w:r w:rsidR="002B28F2">
              <w:rPr>
                <w:rFonts w:ascii="Avenir Book" w:hAnsi="Avenir Book"/>
              </w:rPr>
              <w:t>Monitoring  surveys</w:t>
            </w:r>
            <w:proofErr w:type="gramEnd"/>
            <w:r w:rsidR="002B28F2">
              <w:rPr>
                <w:rFonts w:ascii="Avenir Book" w:hAnsi="Avenir Book"/>
              </w:rPr>
              <w:t xml:space="preserve"> are carried out annually to determine adoption rate and baseline use rate,  on a randomly selected sample according to the methodology´s sample size requirements.</w:t>
            </w:r>
          </w:p>
        </w:tc>
      </w:tr>
      <w:tr w:rsidR="009B4AAD" w14:paraId="79D5D1B3" w14:textId="77777777" w:rsidTr="002B078D">
        <w:trPr>
          <w:trHeight w:val="260"/>
        </w:trPr>
        <w:tc>
          <w:tcPr>
            <w:tcW w:w="2628" w:type="dxa"/>
            <w:vAlign w:val="bottom"/>
          </w:tcPr>
          <w:p w14:paraId="025D5B9B" w14:textId="77777777" w:rsidR="009B4AAD" w:rsidRDefault="009B4AAD" w:rsidP="002B078D">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52900327" w14:textId="7835452A" w:rsidR="009B4AAD" w:rsidRDefault="009B4AAD" w:rsidP="009B4AAD">
            <w:pPr>
              <w:pStyle w:val="BodyText5"/>
              <w:shd w:val="clear" w:color="auto" w:fill="auto"/>
              <w:spacing w:before="0" w:after="0" w:line="276" w:lineRule="auto"/>
              <w:ind w:left="140" w:firstLine="0"/>
              <w:rPr>
                <w:rFonts w:ascii="Avenir Book" w:hAnsi="Avenir Book"/>
              </w:rPr>
            </w:pPr>
            <w:r>
              <w:rPr>
                <w:rFonts w:ascii="Avenir Book" w:hAnsi="Avenir Book"/>
              </w:rPr>
              <w:t>To determine the number of families and individuals benefitting from a reduction in poverty by means of access to improved basic energy services and appropriate new technology.</w:t>
            </w:r>
          </w:p>
        </w:tc>
      </w:tr>
      <w:tr w:rsidR="009B4AAD" w14:paraId="3E11EC77" w14:textId="77777777" w:rsidTr="002B078D">
        <w:trPr>
          <w:trHeight w:val="440"/>
        </w:trPr>
        <w:tc>
          <w:tcPr>
            <w:tcW w:w="2628" w:type="dxa"/>
            <w:vAlign w:val="bottom"/>
          </w:tcPr>
          <w:p w14:paraId="1ADAAB67" w14:textId="77777777" w:rsidR="009B4AAD" w:rsidRDefault="009B4AAD"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51EE4D22" w14:textId="77777777" w:rsidR="009B4AAD" w:rsidRDefault="009B4AAD" w:rsidP="002B078D">
            <w:pPr>
              <w:pStyle w:val="BodyText5"/>
              <w:shd w:val="clear" w:color="auto" w:fill="auto"/>
              <w:spacing w:before="0" w:after="0" w:line="170" w:lineRule="exact"/>
              <w:ind w:left="140" w:firstLine="0"/>
              <w:rPr>
                <w:rFonts w:ascii="Avenir Book" w:hAnsi="Avenir Book"/>
              </w:rPr>
            </w:pPr>
          </w:p>
        </w:tc>
      </w:tr>
    </w:tbl>
    <w:p w14:paraId="09D5F165" w14:textId="77777777" w:rsidR="004A6BDF" w:rsidRDefault="004A6BDF" w:rsidP="00B51529">
      <w:pPr>
        <w:rPr>
          <w:lang w:eastAsia="en-US"/>
        </w:rPr>
      </w:pPr>
    </w:p>
    <w:tbl>
      <w:tblPr>
        <w:tblStyle w:val="TableGrid"/>
        <w:tblW w:w="0" w:type="auto"/>
        <w:tblLook w:val="04A0" w:firstRow="1" w:lastRow="0" w:firstColumn="1" w:lastColumn="0" w:noHBand="0" w:noVBand="1"/>
      </w:tblPr>
      <w:tblGrid>
        <w:gridCol w:w="2628"/>
        <w:gridCol w:w="7151"/>
      </w:tblGrid>
      <w:tr w:rsidR="00DA7840" w14:paraId="172EE2AD" w14:textId="77777777" w:rsidTr="002B078D">
        <w:trPr>
          <w:trHeight w:val="359"/>
        </w:trPr>
        <w:tc>
          <w:tcPr>
            <w:tcW w:w="2628" w:type="dxa"/>
            <w:vAlign w:val="bottom"/>
          </w:tcPr>
          <w:p w14:paraId="2749588B" w14:textId="34B98E37" w:rsidR="00DA7840" w:rsidRPr="00374912" w:rsidRDefault="00DA7840" w:rsidP="00DA7840">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Relevant Indicator</w:t>
            </w:r>
          </w:p>
        </w:tc>
        <w:tc>
          <w:tcPr>
            <w:tcW w:w="7151" w:type="dxa"/>
            <w:vAlign w:val="bottom"/>
          </w:tcPr>
          <w:p w14:paraId="43D68165" w14:textId="6D52DAED" w:rsidR="00DA7840" w:rsidRPr="00DA7840" w:rsidRDefault="00DA7840" w:rsidP="002B078D">
            <w:pPr>
              <w:pStyle w:val="BodyText5"/>
              <w:shd w:val="clear" w:color="auto" w:fill="auto"/>
              <w:spacing w:before="0" w:after="0" w:line="276" w:lineRule="auto"/>
              <w:ind w:left="140" w:firstLine="0"/>
              <w:rPr>
                <w:sz w:val="16"/>
                <w:szCs w:val="16"/>
              </w:rPr>
            </w:pPr>
            <w:r w:rsidRPr="00DA7840">
              <w:rPr>
                <w:rFonts w:ascii="Avenir Book" w:hAnsi="Avenir Book"/>
              </w:rPr>
              <w:t xml:space="preserve"> </w:t>
            </w:r>
            <w:r w:rsidRPr="00DA7840">
              <w:rPr>
                <w:rFonts w:ascii="Avenir Book" w:hAnsi="Avenir Book"/>
                <w:b/>
              </w:rPr>
              <w:t>Safeguard</w:t>
            </w:r>
            <w:r>
              <w:rPr>
                <w:rFonts w:ascii="Avenir Book" w:hAnsi="Avenir Book"/>
              </w:rPr>
              <w:t xml:space="preserve"> </w:t>
            </w:r>
            <w:r w:rsidRPr="00DA7840">
              <w:rPr>
                <w:rFonts w:ascii="Avenir Book" w:hAnsi="Avenir Book"/>
                <w:b/>
                <w:bCs/>
              </w:rPr>
              <w:t>Principle 3-Community Health, Safety and Working Conditions</w:t>
            </w:r>
          </w:p>
        </w:tc>
      </w:tr>
      <w:tr w:rsidR="00DA7840" w14:paraId="217FF412" w14:textId="77777777" w:rsidTr="002B078D">
        <w:trPr>
          <w:trHeight w:val="350"/>
        </w:trPr>
        <w:tc>
          <w:tcPr>
            <w:tcW w:w="2628" w:type="dxa"/>
            <w:vAlign w:val="bottom"/>
          </w:tcPr>
          <w:p w14:paraId="7CBAB84C"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223D3751" w14:textId="40474A4A" w:rsidR="00DA7840" w:rsidRPr="00374912" w:rsidRDefault="00DA7840" w:rsidP="00DA7840">
            <w:pPr>
              <w:pStyle w:val="BodyText5"/>
              <w:shd w:val="clear" w:color="auto" w:fill="auto"/>
              <w:spacing w:before="0" w:after="0" w:line="276" w:lineRule="auto"/>
              <w:ind w:left="140" w:firstLine="0"/>
              <w:rPr>
                <w:rFonts w:ascii="Avenir Book" w:hAnsi="Avenir Book"/>
              </w:rPr>
            </w:pPr>
            <w:r>
              <w:rPr>
                <w:rFonts w:ascii="Avenir Book" w:hAnsi="Avenir Book"/>
              </w:rPr>
              <w:t>Percentage of stove construction workers in project</w:t>
            </w:r>
          </w:p>
        </w:tc>
      </w:tr>
      <w:tr w:rsidR="00DA7840" w14:paraId="0EFCA994" w14:textId="77777777" w:rsidTr="002B078D">
        <w:trPr>
          <w:trHeight w:val="350"/>
        </w:trPr>
        <w:tc>
          <w:tcPr>
            <w:tcW w:w="2628" w:type="dxa"/>
            <w:vAlign w:val="bottom"/>
          </w:tcPr>
          <w:p w14:paraId="44C3219E"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0CED8464" w14:textId="78AC1AB3" w:rsidR="00DA7840" w:rsidRPr="00374912" w:rsidRDefault="00DA7840" w:rsidP="002B078D">
            <w:pPr>
              <w:pStyle w:val="BodyText5"/>
              <w:shd w:val="clear" w:color="auto" w:fill="auto"/>
              <w:spacing w:before="0" w:after="0" w:line="276" w:lineRule="auto"/>
              <w:ind w:left="140" w:firstLine="0"/>
              <w:rPr>
                <w:rFonts w:ascii="Avenir Book" w:hAnsi="Avenir Book"/>
              </w:rPr>
            </w:pPr>
            <w:r>
              <w:rPr>
                <w:rFonts w:ascii="Avenir Book" w:hAnsi="Avenir Book"/>
              </w:rPr>
              <w:t>%</w:t>
            </w:r>
          </w:p>
        </w:tc>
      </w:tr>
      <w:tr w:rsidR="00DA7840" w14:paraId="29D37E3D" w14:textId="77777777" w:rsidTr="002B078D">
        <w:trPr>
          <w:trHeight w:val="350"/>
        </w:trPr>
        <w:tc>
          <w:tcPr>
            <w:tcW w:w="2628" w:type="dxa"/>
            <w:vAlign w:val="bottom"/>
          </w:tcPr>
          <w:p w14:paraId="0E023D8E"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07001933" w14:textId="2CAE523A" w:rsidR="00DA7840" w:rsidRPr="00374912" w:rsidRDefault="00DA7840" w:rsidP="002B078D">
            <w:pPr>
              <w:pStyle w:val="BodyText5"/>
              <w:shd w:val="clear" w:color="auto" w:fill="auto"/>
              <w:spacing w:before="0" w:after="0" w:line="276" w:lineRule="auto"/>
              <w:ind w:left="140" w:firstLine="0"/>
              <w:rPr>
                <w:rFonts w:ascii="Avenir Book" w:hAnsi="Avenir Book"/>
              </w:rPr>
            </w:pPr>
            <w:r>
              <w:rPr>
                <w:rFonts w:ascii="Avenir Book" w:hAnsi="Avenir Book"/>
              </w:rPr>
              <w:t>Percentage of stove construction workers trained and equipped with personal protective equipment</w:t>
            </w:r>
          </w:p>
        </w:tc>
      </w:tr>
      <w:tr w:rsidR="00DA7840" w14:paraId="2EDA3342" w14:textId="77777777" w:rsidTr="002B078D">
        <w:trPr>
          <w:trHeight w:val="350"/>
        </w:trPr>
        <w:tc>
          <w:tcPr>
            <w:tcW w:w="2628" w:type="dxa"/>
            <w:vAlign w:val="bottom"/>
          </w:tcPr>
          <w:p w14:paraId="319EB34B"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30510283" w14:textId="7DA4A38C" w:rsidR="00DA7840" w:rsidRPr="00374912" w:rsidRDefault="00DA7840" w:rsidP="00DA7840">
            <w:pPr>
              <w:pStyle w:val="BodyText5"/>
              <w:shd w:val="clear" w:color="auto" w:fill="auto"/>
              <w:spacing w:before="0" w:after="0" w:line="276" w:lineRule="auto"/>
              <w:ind w:left="140" w:firstLine="0"/>
              <w:rPr>
                <w:rFonts w:ascii="Avenir Book" w:hAnsi="Avenir Book"/>
              </w:rPr>
            </w:pPr>
            <w:r>
              <w:rPr>
                <w:rFonts w:ascii="Avenir Book" w:hAnsi="Avenir Book"/>
              </w:rPr>
              <w:t>Invoices of personal protective equipment for each worker.</w:t>
            </w:r>
          </w:p>
        </w:tc>
      </w:tr>
      <w:tr w:rsidR="00DA7840" w14:paraId="158DCC97" w14:textId="77777777" w:rsidTr="002B078D">
        <w:trPr>
          <w:trHeight w:val="350"/>
        </w:trPr>
        <w:tc>
          <w:tcPr>
            <w:tcW w:w="2628" w:type="dxa"/>
            <w:vAlign w:val="bottom"/>
          </w:tcPr>
          <w:p w14:paraId="03ED3263"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p w14:paraId="5463D922" w14:textId="15C60618" w:rsidR="00DA7840" w:rsidRPr="00374912" w:rsidRDefault="00DA7840" w:rsidP="002B078D">
            <w:pPr>
              <w:pStyle w:val="BodyText5"/>
              <w:shd w:val="clear" w:color="auto" w:fill="auto"/>
              <w:spacing w:before="0" w:after="0" w:line="276" w:lineRule="auto"/>
              <w:ind w:left="140" w:firstLine="0"/>
              <w:rPr>
                <w:rFonts w:ascii="Avenir Book" w:hAnsi="Avenir Book"/>
              </w:rPr>
            </w:pPr>
            <w:r>
              <w:rPr>
                <w:rFonts w:ascii="Avenir Book" w:hAnsi="Avenir Book"/>
              </w:rPr>
              <w:t>100% of workers covered.</w:t>
            </w:r>
          </w:p>
        </w:tc>
      </w:tr>
      <w:tr w:rsidR="00DA7840" w14:paraId="73931D41" w14:textId="77777777" w:rsidTr="002B078D">
        <w:tc>
          <w:tcPr>
            <w:tcW w:w="2628" w:type="dxa"/>
            <w:vAlign w:val="center"/>
          </w:tcPr>
          <w:p w14:paraId="7BEE6B28" w14:textId="77777777" w:rsidR="00DA7840" w:rsidRPr="00374912" w:rsidRDefault="00DA7840" w:rsidP="002B078D">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7151" w:type="dxa"/>
            <w:vAlign w:val="bottom"/>
          </w:tcPr>
          <w:p w14:paraId="221AA75B" w14:textId="19A672D5" w:rsidR="00DA7840" w:rsidRPr="00374912" w:rsidRDefault="00DA7840" w:rsidP="00DA7840">
            <w:pPr>
              <w:pStyle w:val="BodyText5"/>
              <w:shd w:val="clear" w:color="auto" w:fill="auto"/>
              <w:spacing w:before="0" w:after="0" w:line="276" w:lineRule="auto"/>
              <w:ind w:firstLine="0"/>
              <w:rPr>
                <w:rFonts w:ascii="Avenir Book" w:hAnsi="Avenir Book"/>
              </w:rPr>
            </w:pPr>
            <w:r>
              <w:rPr>
                <w:rFonts w:ascii="Avenir Book" w:hAnsi="Avenir Book"/>
              </w:rPr>
              <w:t xml:space="preserve"> Copies of invoices of personal equipment purchased for team use</w:t>
            </w:r>
            <w:r w:rsidR="00E82138">
              <w:rPr>
                <w:rFonts w:ascii="Avenir Book" w:hAnsi="Avenir Book"/>
              </w:rPr>
              <w:t>, description of site visits, including photographs of stove construction underway, included in Monitoring Report.</w:t>
            </w:r>
          </w:p>
        </w:tc>
      </w:tr>
      <w:tr w:rsidR="00DA7840" w14:paraId="6576365F" w14:textId="77777777" w:rsidTr="002B078D">
        <w:trPr>
          <w:trHeight w:val="341"/>
        </w:trPr>
        <w:tc>
          <w:tcPr>
            <w:tcW w:w="2628" w:type="dxa"/>
            <w:vAlign w:val="bottom"/>
          </w:tcPr>
          <w:p w14:paraId="6DD64697" w14:textId="77777777" w:rsidR="00DA7840" w:rsidRPr="00B35D21" w:rsidRDefault="00DA7840" w:rsidP="002B078D">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vAlign w:val="center"/>
          </w:tcPr>
          <w:p w14:paraId="505EF1FC" w14:textId="77777777" w:rsidR="00DA7840" w:rsidRDefault="00DA7840" w:rsidP="002B078D">
            <w:pPr>
              <w:pStyle w:val="BodyText5"/>
              <w:shd w:val="clear" w:color="auto" w:fill="auto"/>
              <w:spacing w:before="0" w:after="0" w:line="276" w:lineRule="auto"/>
              <w:ind w:left="140" w:firstLine="0"/>
              <w:rPr>
                <w:rFonts w:ascii="Avenir Book" w:hAnsi="Avenir Book"/>
              </w:rPr>
            </w:pPr>
            <w:r>
              <w:rPr>
                <w:rFonts w:ascii="Avenir Book" w:hAnsi="Avenir Book"/>
              </w:rPr>
              <w:t>Annually</w:t>
            </w:r>
          </w:p>
        </w:tc>
      </w:tr>
      <w:tr w:rsidR="00DA7840" w14:paraId="45E487FB" w14:textId="77777777" w:rsidTr="002B078D">
        <w:trPr>
          <w:trHeight w:val="350"/>
        </w:trPr>
        <w:tc>
          <w:tcPr>
            <w:tcW w:w="2628" w:type="dxa"/>
            <w:vAlign w:val="bottom"/>
          </w:tcPr>
          <w:p w14:paraId="0310D4F3" w14:textId="77777777" w:rsidR="00DA7840" w:rsidRDefault="00DA7840" w:rsidP="002B078D">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37C61A1C" w14:textId="110C623B" w:rsidR="00DA7840" w:rsidRDefault="00E82138" w:rsidP="002B078D">
            <w:pPr>
              <w:pStyle w:val="BodyText5"/>
              <w:shd w:val="clear" w:color="auto" w:fill="auto"/>
              <w:spacing w:before="0" w:after="0" w:line="276" w:lineRule="auto"/>
              <w:ind w:left="140" w:firstLine="0"/>
              <w:rPr>
                <w:rFonts w:ascii="Avenir Book" w:hAnsi="Avenir Book"/>
              </w:rPr>
            </w:pPr>
            <w:r>
              <w:rPr>
                <w:rFonts w:ascii="Avenir Book" w:hAnsi="Avenir Book"/>
              </w:rPr>
              <w:t>To ensure that the protective equipment is in use by the team, Perene directors will report on periodic site visits to confirm that workers</w:t>
            </w:r>
            <w:r w:rsidR="00B44D5A">
              <w:rPr>
                <w:rFonts w:ascii="Avenir Book" w:hAnsi="Avenir Book"/>
              </w:rPr>
              <w:t xml:space="preserve"> have and </w:t>
            </w:r>
            <w:r>
              <w:rPr>
                <w:rFonts w:ascii="Avenir Book" w:hAnsi="Avenir Book"/>
              </w:rPr>
              <w:t>are using equipment correctly.</w:t>
            </w:r>
          </w:p>
        </w:tc>
      </w:tr>
      <w:tr w:rsidR="00DA7840" w14:paraId="2BA5B123" w14:textId="77777777" w:rsidTr="002B078D">
        <w:trPr>
          <w:trHeight w:val="260"/>
        </w:trPr>
        <w:tc>
          <w:tcPr>
            <w:tcW w:w="2628" w:type="dxa"/>
            <w:vAlign w:val="bottom"/>
          </w:tcPr>
          <w:p w14:paraId="6B417090" w14:textId="77777777" w:rsidR="00DA7840" w:rsidRDefault="00DA7840" w:rsidP="002B078D">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48882FFC" w14:textId="3AFB3374" w:rsidR="00DA7840" w:rsidRDefault="00DA7840" w:rsidP="00DA7840">
            <w:pPr>
              <w:pStyle w:val="BodyText5"/>
              <w:shd w:val="clear" w:color="auto" w:fill="auto"/>
              <w:spacing w:before="0" w:after="0" w:line="276" w:lineRule="auto"/>
              <w:ind w:left="140" w:firstLine="0"/>
              <w:rPr>
                <w:rFonts w:ascii="Avenir Book" w:hAnsi="Avenir Book"/>
              </w:rPr>
            </w:pPr>
            <w:r>
              <w:rPr>
                <w:rFonts w:ascii="Avenir Book" w:hAnsi="Avenir Book"/>
              </w:rPr>
              <w:t>To ensure that workers are provided with the appropriate safety equipment to prevent injury on-site and help ensure safe working conditions for all the stove construction team.</w:t>
            </w:r>
          </w:p>
        </w:tc>
      </w:tr>
      <w:tr w:rsidR="00DA7840" w14:paraId="48CB2790" w14:textId="77777777" w:rsidTr="002B078D">
        <w:trPr>
          <w:trHeight w:val="440"/>
        </w:trPr>
        <w:tc>
          <w:tcPr>
            <w:tcW w:w="2628" w:type="dxa"/>
            <w:vAlign w:val="bottom"/>
          </w:tcPr>
          <w:p w14:paraId="0E895659" w14:textId="77777777" w:rsidR="00DA7840" w:rsidRDefault="00DA7840"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45C24483" w14:textId="77777777" w:rsidR="00DA7840" w:rsidRDefault="00DA7840" w:rsidP="002B078D">
            <w:pPr>
              <w:pStyle w:val="BodyText5"/>
              <w:shd w:val="clear" w:color="auto" w:fill="auto"/>
              <w:spacing w:before="0" w:after="0" w:line="170" w:lineRule="exact"/>
              <w:ind w:left="140" w:firstLine="0"/>
              <w:rPr>
                <w:rFonts w:ascii="Avenir Book" w:hAnsi="Avenir Book"/>
              </w:rPr>
            </w:pPr>
          </w:p>
        </w:tc>
      </w:tr>
    </w:tbl>
    <w:p w14:paraId="6F9A5CB9" w14:textId="77777777" w:rsidR="004A6BDF" w:rsidRDefault="004A6BDF" w:rsidP="00B51529">
      <w:pPr>
        <w:rPr>
          <w:lang w:eastAsia="en-US"/>
        </w:rPr>
      </w:pPr>
    </w:p>
    <w:p w14:paraId="0D191D39" w14:textId="77777777" w:rsidR="00E82138" w:rsidRDefault="00E82138" w:rsidP="00B51529">
      <w:pPr>
        <w:rPr>
          <w:lang w:eastAsia="en-US"/>
        </w:rPr>
      </w:pPr>
    </w:p>
    <w:tbl>
      <w:tblPr>
        <w:tblStyle w:val="TableGrid"/>
        <w:tblW w:w="0" w:type="auto"/>
        <w:tblLook w:val="04A0" w:firstRow="1" w:lastRow="0" w:firstColumn="1" w:lastColumn="0" w:noHBand="0" w:noVBand="1"/>
      </w:tblPr>
      <w:tblGrid>
        <w:gridCol w:w="2628"/>
        <w:gridCol w:w="7151"/>
      </w:tblGrid>
      <w:tr w:rsidR="00E82138" w14:paraId="5BBFF4E9" w14:textId="77777777" w:rsidTr="002B078D">
        <w:trPr>
          <w:trHeight w:val="359"/>
        </w:trPr>
        <w:tc>
          <w:tcPr>
            <w:tcW w:w="2628" w:type="dxa"/>
            <w:vAlign w:val="bottom"/>
          </w:tcPr>
          <w:p w14:paraId="385C7A9B"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lastRenderedPageBreak/>
              <w:t>Relevant Indicator</w:t>
            </w:r>
          </w:p>
        </w:tc>
        <w:tc>
          <w:tcPr>
            <w:tcW w:w="7151" w:type="dxa"/>
            <w:vAlign w:val="bottom"/>
          </w:tcPr>
          <w:p w14:paraId="4ED8519E" w14:textId="295C1404" w:rsidR="00E82138" w:rsidRPr="00DA7840" w:rsidRDefault="00E82138" w:rsidP="00E82138">
            <w:pPr>
              <w:pStyle w:val="BodyText5"/>
              <w:shd w:val="clear" w:color="auto" w:fill="auto"/>
              <w:spacing w:before="0" w:after="0" w:line="276" w:lineRule="auto"/>
              <w:ind w:left="140" w:firstLine="0"/>
              <w:rPr>
                <w:sz w:val="16"/>
                <w:szCs w:val="16"/>
              </w:rPr>
            </w:pPr>
            <w:r w:rsidRPr="00DA7840">
              <w:rPr>
                <w:rFonts w:ascii="Avenir Book" w:hAnsi="Avenir Book"/>
              </w:rPr>
              <w:t xml:space="preserve"> </w:t>
            </w:r>
            <w:r w:rsidRPr="00DA7840">
              <w:rPr>
                <w:rFonts w:ascii="Avenir Book" w:hAnsi="Avenir Book"/>
                <w:b/>
              </w:rPr>
              <w:t>Safeguard</w:t>
            </w:r>
            <w:r>
              <w:rPr>
                <w:rFonts w:ascii="Avenir Book" w:hAnsi="Avenir Book"/>
              </w:rPr>
              <w:t xml:space="preserve"> </w:t>
            </w:r>
            <w:r w:rsidRPr="00DA7840">
              <w:rPr>
                <w:rFonts w:ascii="Avenir Book" w:hAnsi="Avenir Book"/>
                <w:b/>
                <w:bCs/>
              </w:rPr>
              <w:t xml:space="preserve">Principle </w:t>
            </w:r>
            <w:r>
              <w:rPr>
                <w:rFonts w:ascii="Avenir Book" w:hAnsi="Avenir Book"/>
                <w:b/>
                <w:bCs/>
              </w:rPr>
              <w:t>6</w:t>
            </w:r>
            <w:r w:rsidRPr="00DA7840">
              <w:rPr>
                <w:rFonts w:ascii="Avenir Book" w:hAnsi="Avenir Book"/>
                <w:b/>
                <w:bCs/>
              </w:rPr>
              <w:t>-</w:t>
            </w:r>
            <w:r>
              <w:rPr>
                <w:rFonts w:ascii="Avenir Book" w:hAnsi="Avenir Book"/>
                <w:b/>
                <w:bCs/>
              </w:rPr>
              <w:t>Economic Impacts</w:t>
            </w:r>
          </w:p>
        </w:tc>
      </w:tr>
      <w:tr w:rsidR="00E82138" w14:paraId="5FB27A9D" w14:textId="77777777" w:rsidTr="002B078D">
        <w:trPr>
          <w:trHeight w:val="350"/>
        </w:trPr>
        <w:tc>
          <w:tcPr>
            <w:tcW w:w="2628" w:type="dxa"/>
            <w:vAlign w:val="bottom"/>
          </w:tcPr>
          <w:p w14:paraId="6E2378AA"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Parameter</w:t>
            </w:r>
          </w:p>
        </w:tc>
        <w:tc>
          <w:tcPr>
            <w:tcW w:w="7151" w:type="dxa"/>
            <w:vAlign w:val="bottom"/>
          </w:tcPr>
          <w:p w14:paraId="61D912C8" w14:textId="05AEE2D6" w:rsidR="00E82138" w:rsidRPr="00374912" w:rsidRDefault="00E82138" w:rsidP="002842CA">
            <w:pPr>
              <w:pStyle w:val="BodyText5"/>
              <w:shd w:val="clear" w:color="auto" w:fill="auto"/>
              <w:spacing w:before="0" w:after="0" w:line="276" w:lineRule="auto"/>
              <w:ind w:left="140" w:firstLine="0"/>
              <w:rPr>
                <w:rFonts w:ascii="Avenir Book" w:hAnsi="Avenir Book"/>
              </w:rPr>
            </w:pPr>
            <w:r>
              <w:rPr>
                <w:rFonts w:ascii="Avenir Book" w:hAnsi="Avenir Book"/>
              </w:rPr>
              <w:t xml:space="preserve">Percentage of project field and admin members who are </w:t>
            </w:r>
            <w:r w:rsidR="002842CA">
              <w:rPr>
                <w:rFonts w:ascii="Avenir Book" w:hAnsi="Avenir Book"/>
              </w:rPr>
              <w:t>working legally</w:t>
            </w:r>
          </w:p>
        </w:tc>
      </w:tr>
      <w:tr w:rsidR="00E82138" w14:paraId="6B6F3397" w14:textId="77777777" w:rsidTr="002B078D">
        <w:trPr>
          <w:trHeight w:val="350"/>
        </w:trPr>
        <w:tc>
          <w:tcPr>
            <w:tcW w:w="2628" w:type="dxa"/>
            <w:vAlign w:val="bottom"/>
          </w:tcPr>
          <w:p w14:paraId="5D16D1D1"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Data Unit</w:t>
            </w:r>
          </w:p>
        </w:tc>
        <w:tc>
          <w:tcPr>
            <w:tcW w:w="7151" w:type="dxa"/>
            <w:vAlign w:val="bottom"/>
          </w:tcPr>
          <w:p w14:paraId="4F7C37A2" w14:textId="77777777" w:rsidR="00E82138" w:rsidRPr="00374912" w:rsidRDefault="00E82138" w:rsidP="002B078D">
            <w:pPr>
              <w:pStyle w:val="BodyText5"/>
              <w:shd w:val="clear" w:color="auto" w:fill="auto"/>
              <w:spacing w:before="0" w:after="0" w:line="276" w:lineRule="auto"/>
              <w:ind w:left="140" w:firstLine="0"/>
              <w:rPr>
                <w:rFonts w:ascii="Avenir Book" w:hAnsi="Avenir Book"/>
              </w:rPr>
            </w:pPr>
            <w:r>
              <w:rPr>
                <w:rFonts w:ascii="Avenir Book" w:hAnsi="Avenir Book"/>
              </w:rPr>
              <w:t>%</w:t>
            </w:r>
          </w:p>
        </w:tc>
      </w:tr>
      <w:tr w:rsidR="00E82138" w14:paraId="77F8DE9B" w14:textId="77777777" w:rsidTr="002B078D">
        <w:trPr>
          <w:trHeight w:val="350"/>
        </w:trPr>
        <w:tc>
          <w:tcPr>
            <w:tcW w:w="2628" w:type="dxa"/>
            <w:vAlign w:val="bottom"/>
          </w:tcPr>
          <w:p w14:paraId="241B1DB8"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Description</w:t>
            </w:r>
          </w:p>
        </w:tc>
        <w:tc>
          <w:tcPr>
            <w:tcW w:w="7151" w:type="dxa"/>
            <w:vAlign w:val="bottom"/>
          </w:tcPr>
          <w:p w14:paraId="3F4FEB0B" w14:textId="54B096C6" w:rsidR="00E82138" w:rsidRPr="00374912" w:rsidRDefault="00E82138" w:rsidP="00E82138">
            <w:pPr>
              <w:pStyle w:val="BodyText5"/>
              <w:shd w:val="clear" w:color="auto" w:fill="auto"/>
              <w:spacing w:before="0" w:after="0" w:line="276" w:lineRule="auto"/>
              <w:ind w:left="140" w:firstLine="0"/>
              <w:rPr>
                <w:rFonts w:ascii="Avenir Book" w:hAnsi="Avenir Book"/>
              </w:rPr>
            </w:pPr>
            <w:r>
              <w:rPr>
                <w:rFonts w:ascii="Avenir Book" w:hAnsi="Avenir Book"/>
              </w:rPr>
              <w:t>Percentage of Perene workers, including stove construction, office and Community Agent team members, who are over 18 years old.</w:t>
            </w:r>
          </w:p>
        </w:tc>
      </w:tr>
      <w:tr w:rsidR="00E82138" w14:paraId="44A0B50B" w14:textId="77777777" w:rsidTr="002B078D">
        <w:trPr>
          <w:trHeight w:val="350"/>
        </w:trPr>
        <w:tc>
          <w:tcPr>
            <w:tcW w:w="2628" w:type="dxa"/>
            <w:vAlign w:val="bottom"/>
          </w:tcPr>
          <w:p w14:paraId="2180E9CE"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Source of data</w:t>
            </w:r>
          </w:p>
        </w:tc>
        <w:tc>
          <w:tcPr>
            <w:tcW w:w="7151" w:type="dxa"/>
            <w:vAlign w:val="bottom"/>
          </w:tcPr>
          <w:p w14:paraId="6996434C" w14:textId="026EC8DE" w:rsidR="00E82138" w:rsidRPr="00374912" w:rsidRDefault="00E82138" w:rsidP="002B078D">
            <w:pPr>
              <w:pStyle w:val="BodyText5"/>
              <w:shd w:val="clear" w:color="auto" w:fill="auto"/>
              <w:spacing w:before="0" w:after="0" w:line="276" w:lineRule="auto"/>
              <w:ind w:left="140" w:firstLine="0"/>
              <w:rPr>
                <w:rFonts w:ascii="Avenir Book" w:hAnsi="Avenir Book"/>
              </w:rPr>
            </w:pPr>
            <w:r>
              <w:rPr>
                <w:rFonts w:ascii="Avenir Book" w:hAnsi="Avenir Book"/>
              </w:rPr>
              <w:t xml:space="preserve">Government-issued ID known as </w:t>
            </w:r>
            <w:proofErr w:type="spellStart"/>
            <w:r w:rsidRPr="00E82138">
              <w:rPr>
                <w:rFonts w:ascii="Avenir Book" w:hAnsi="Avenir Book"/>
                <w:i/>
              </w:rPr>
              <w:t>Registro</w:t>
            </w:r>
            <w:proofErr w:type="spellEnd"/>
            <w:r w:rsidRPr="00E82138">
              <w:rPr>
                <w:rFonts w:ascii="Avenir Book" w:hAnsi="Avenir Book"/>
                <w:i/>
              </w:rPr>
              <w:t xml:space="preserve"> </w:t>
            </w:r>
            <w:proofErr w:type="spellStart"/>
            <w:r w:rsidRPr="00E82138">
              <w:rPr>
                <w:rFonts w:ascii="Avenir Book" w:hAnsi="Avenir Book"/>
                <w:i/>
              </w:rPr>
              <w:t>Geral</w:t>
            </w:r>
            <w:proofErr w:type="spellEnd"/>
          </w:p>
        </w:tc>
      </w:tr>
      <w:tr w:rsidR="00E82138" w14:paraId="7ABF420C" w14:textId="77777777" w:rsidTr="002B078D">
        <w:trPr>
          <w:trHeight w:val="350"/>
        </w:trPr>
        <w:tc>
          <w:tcPr>
            <w:tcW w:w="2628" w:type="dxa"/>
            <w:vAlign w:val="bottom"/>
          </w:tcPr>
          <w:p w14:paraId="644E3931"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Pr>
                <w:rFonts w:ascii="Avenir Book" w:hAnsi="Avenir Book"/>
                <w:b/>
              </w:rPr>
              <w:t>Value(s) applied</w:t>
            </w:r>
          </w:p>
        </w:tc>
        <w:tc>
          <w:tcPr>
            <w:tcW w:w="7151" w:type="dxa"/>
            <w:vAlign w:val="bottom"/>
          </w:tcPr>
          <w:p w14:paraId="27F4F09B" w14:textId="4D8A293D" w:rsidR="00E82138" w:rsidRPr="00374912" w:rsidRDefault="00E82138" w:rsidP="00E82138">
            <w:pPr>
              <w:pStyle w:val="BodyText5"/>
              <w:shd w:val="clear" w:color="auto" w:fill="auto"/>
              <w:spacing w:before="0" w:after="0" w:line="276" w:lineRule="auto"/>
              <w:ind w:left="140" w:firstLine="0"/>
              <w:rPr>
                <w:rFonts w:ascii="Avenir Book" w:hAnsi="Avenir Book"/>
              </w:rPr>
            </w:pPr>
            <w:r>
              <w:rPr>
                <w:rFonts w:ascii="Avenir Book" w:hAnsi="Avenir Book"/>
              </w:rPr>
              <w:t>100% of team members</w:t>
            </w:r>
          </w:p>
        </w:tc>
      </w:tr>
      <w:tr w:rsidR="00E82138" w14:paraId="40207AAA" w14:textId="77777777" w:rsidTr="002B078D">
        <w:tc>
          <w:tcPr>
            <w:tcW w:w="2628" w:type="dxa"/>
            <w:vAlign w:val="center"/>
          </w:tcPr>
          <w:p w14:paraId="1655BB1A" w14:textId="77777777" w:rsidR="00E82138" w:rsidRPr="00374912" w:rsidRDefault="00E82138" w:rsidP="002B078D">
            <w:pPr>
              <w:pStyle w:val="BodyText5"/>
              <w:shd w:val="clear" w:color="auto" w:fill="auto"/>
              <w:spacing w:before="0" w:after="0" w:line="170" w:lineRule="exact"/>
              <w:ind w:left="140" w:firstLine="0"/>
              <w:rPr>
                <w:rFonts w:ascii="Avenir Book" w:hAnsi="Avenir Book"/>
                <w:b/>
              </w:rPr>
            </w:pPr>
            <w:r w:rsidRPr="007C1D64">
              <w:rPr>
                <w:rFonts w:ascii="Avenir Book" w:hAnsi="Avenir Book"/>
                <w:b/>
              </w:rPr>
              <w:t>Choice of data or Measurement methods and procedures</w:t>
            </w:r>
          </w:p>
        </w:tc>
        <w:tc>
          <w:tcPr>
            <w:tcW w:w="7151" w:type="dxa"/>
            <w:vAlign w:val="bottom"/>
          </w:tcPr>
          <w:p w14:paraId="71F787C5" w14:textId="28AC804C" w:rsidR="00E82138" w:rsidRPr="00374912" w:rsidRDefault="00E82138" w:rsidP="00E82138">
            <w:pPr>
              <w:pStyle w:val="BodyText5"/>
              <w:shd w:val="clear" w:color="auto" w:fill="auto"/>
              <w:spacing w:before="0" w:after="0" w:line="276" w:lineRule="auto"/>
              <w:ind w:firstLine="0"/>
              <w:rPr>
                <w:rFonts w:ascii="Avenir Book" w:hAnsi="Avenir Book"/>
              </w:rPr>
            </w:pPr>
            <w:r>
              <w:rPr>
                <w:rFonts w:ascii="Avenir Book" w:hAnsi="Avenir Book"/>
              </w:rPr>
              <w:t xml:space="preserve"> Copies of IDs will be obtained and kept on file by Perene, and included in the annual Monitoring Report.</w:t>
            </w:r>
          </w:p>
        </w:tc>
      </w:tr>
      <w:tr w:rsidR="00E82138" w14:paraId="49588BA2" w14:textId="77777777" w:rsidTr="002B078D">
        <w:trPr>
          <w:trHeight w:val="341"/>
        </w:trPr>
        <w:tc>
          <w:tcPr>
            <w:tcW w:w="2628" w:type="dxa"/>
            <w:vAlign w:val="bottom"/>
          </w:tcPr>
          <w:p w14:paraId="390EAD64" w14:textId="77777777" w:rsidR="00E82138" w:rsidRPr="00B35D21" w:rsidRDefault="00E82138" w:rsidP="002B078D">
            <w:pPr>
              <w:pStyle w:val="BodyText5"/>
              <w:shd w:val="clear" w:color="auto" w:fill="auto"/>
              <w:spacing w:before="0" w:after="0" w:line="170" w:lineRule="exact"/>
              <w:ind w:left="140" w:firstLine="0"/>
              <w:rPr>
                <w:rFonts w:ascii="Avenir Book" w:hAnsi="Avenir Book"/>
                <w:b/>
              </w:rPr>
            </w:pPr>
            <w:r>
              <w:rPr>
                <w:rFonts w:ascii="Avenir Book" w:hAnsi="Avenir Book"/>
                <w:b/>
              </w:rPr>
              <w:t>Monitoring Frequency</w:t>
            </w:r>
          </w:p>
        </w:tc>
        <w:tc>
          <w:tcPr>
            <w:tcW w:w="7151" w:type="dxa"/>
            <w:vAlign w:val="center"/>
          </w:tcPr>
          <w:p w14:paraId="031EA2CF" w14:textId="77777777" w:rsidR="00E82138" w:rsidRDefault="00E82138" w:rsidP="002B078D">
            <w:pPr>
              <w:pStyle w:val="BodyText5"/>
              <w:shd w:val="clear" w:color="auto" w:fill="auto"/>
              <w:spacing w:before="0" w:after="0" w:line="276" w:lineRule="auto"/>
              <w:ind w:left="140" w:firstLine="0"/>
              <w:rPr>
                <w:rFonts w:ascii="Avenir Book" w:hAnsi="Avenir Book"/>
              </w:rPr>
            </w:pPr>
            <w:r>
              <w:rPr>
                <w:rFonts w:ascii="Avenir Book" w:hAnsi="Avenir Book"/>
              </w:rPr>
              <w:t>Annually</w:t>
            </w:r>
          </w:p>
        </w:tc>
      </w:tr>
      <w:tr w:rsidR="00E82138" w14:paraId="45834637" w14:textId="77777777" w:rsidTr="002B078D">
        <w:trPr>
          <w:trHeight w:val="350"/>
        </w:trPr>
        <w:tc>
          <w:tcPr>
            <w:tcW w:w="2628" w:type="dxa"/>
            <w:vAlign w:val="bottom"/>
          </w:tcPr>
          <w:p w14:paraId="64F194AD" w14:textId="77777777" w:rsidR="00E82138" w:rsidRDefault="00E82138" w:rsidP="002B078D">
            <w:pPr>
              <w:pStyle w:val="BodyText5"/>
              <w:shd w:val="clear" w:color="auto" w:fill="auto"/>
              <w:spacing w:before="0" w:after="0" w:line="170" w:lineRule="exact"/>
              <w:ind w:left="140" w:firstLine="0"/>
              <w:rPr>
                <w:rFonts w:ascii="Avenir Book" w:hAnsi="Avenir Book"/>
                <w:b/>
              </w:rPr>
            </w:pPr>
            <w:r>
              <w:rPr>
                <w:rFonts w:ascii="Avenir Book" w:hAnsi="Avenir Book"/>
                <w:b/>
              </w:rPr>
              <w:t>QA/QC Procedures</w:t>
            </w:r>
          </w:p>
        </w:tc>
        <w:tc>
          <w:tcPr>
            <w:tcW w:w="7151" w:type="dxa"/>
          </w:tcPr>
          <w:p w14:paraId="22E1A4FD" w14:textId="5D1353E2" w:rsidR="00E82138" w:rsidRDefault="00E82138" w:rsidP="002B078D">
            <w:pPr>
              <w:pStyle w:val="BodyText5"/>
              <w:shd w:val="clear" w:color="auto" w:fill="auto"/>
              <w:spacing w:before="0" w:after="0" w:line="276" w:lineRule="auto"/>
              <w:ind w:left="140" w:firstLine="0"/>
              <w:rPr>
                <w:rFonts w:ascii="Avenir Book" w:hAnsi="Avenir Book"/>
              </w:rPr>
            </w:pPr>
            <w:r>
              <w:rPr>
                <w:rFonts w:ascii="Avenir Book" w:hAnsi="Avenir Book"/>
              </w:rPr>
              <w:t>The government-issued ID contains the person´s full name and date of birth, making it a simple matter to determine the person´s age and ensure that only those 18 years of age or older participate.</w:t>
            </w:r>
          </w:p>
        </w:tc>
      </w:tr>
      <w:tr w:rsidR="00E82138" w14:paraId="1DCAA2E8" w14:textId="77777777" w:rsidTr="002B078D">
        <w:trPr>
          <w:trHeight w:val="260"/>
        </w:trPr>
        <w:tc>
          <w:tcPr>
            <w:tcW w:w="2628" w:type="dxa"/>
            <w:vAlign w:val="bottom"/>
          </w:tcPr>
          <w:p w14:paraId="582990AF" w14:textId="77777777" w:rsidR="00E82138" w:rsidRDefault="00E82138" w:rsidP="002B078D">
            <w:pPr>
              <w:pStyle w:val="BodyText5"/>
              <w:shd w:val="clear" w:color="auto" w:fill="auto"/>
              <w:spacing w:before="0" w:after="0" w:line="170" w:lineRule="exact"/>
              <w:ind w:left="140" w:firstLine="0"/>
              <w:rPr>
                <w:rFonts w:ascii="Avenir Book" w:hAnsi="Avenir Book"/>
                <w:b/>
              </w:rPr>
            </w:pPr>
            <w:r>
              <w:rPr>
                <w:rFonts w:ascii="Avenir Book" w:hAnsi="Avenir Book"/>
                <w:b/>
              </w:rPr>
              <w:t>Purpose of Data</w:t>
            </w:r>
          </w:p>
        </w:tc>
        <w:tc>
          <w:tcPr>
            <w:tcW w:w="7151" w:type="dxa"/>
          </w:tcPr>
          <w:p w14:paraId="4DA06835" w14:textId="658C0760" w:rsidR="00E82138" w:rsidRDefault="00E82138" w:rsidP="00E82138">
            <w:pPr>
              <w:pStyle w:val="BodyText5"/>
              <w:shd w:val="clear" w:color="auto" w:fill="auto"/>
              <w:spacing w:before="0" w:after="0" w:line="276" w:lineRule="auto"/>
              <w:ind w:left="140" w:firstLine="0"/>
              <w:rPr>
                <w:rFonts w:ascii="Avenir Book" w:hAnsi="Avenir Book"/>
              </w:rPr>
            </w:pPr>
            <w:r>
              <w:rPr>
                <w:rFonts w:ascii="Avenir Book" w:hAnsi="Avenir Book"/>
              </w:rPr>
              <w:t>To ensure that the International Labor Organization, as well as Brazil´s national labor laws, are respected and that no c</w:t>
            </w:r>
            <w:r w:rsidRPr="00E82138">
              <w:rPr>
                <w:rFonts w:ascii="Avenir Book" w:hAnsi="Avenir Book"/>
              </w:rPr>
              <w:t xml:space="preserve">hild </w:t>
            </w:r>
            <w:proofErr w:type="spellStart"/>
            <w:r w:rsidRPr="00E82138">
              <w:rPr>
                <w:rFonts w:ascii="Avenir Book" w:hAnsi="Avenir Book"/>
              </w:rPr>
              <w:t>labour</w:t>
            </w:r>
            <w:proofErr w:type="spellEnd"/>
            <w:r w:rsidRPr="00E82138">
              <w:rPr>
                <w:rFonts w:ascii="Avenir Book" w:hAnsi="Avenir Book"/>
              </w:rPr>
              <w:t>, as defined by the ILO Minimum Age Convention</w:t>
            </w:r>
            <w:proofErr w:type="gramStart"/>
            <w:r>
              <w:rPr>
                <w:rFonts w:ascii="Avenir Book" w:hAnsi="Avenir Book"/>
              </w:rPr>
              <w:t xml:space="preserve">, </w:t>
            </w:r>
            <w:r w:rsidRPr="00E82138">
              <w:rPr>
                <w:rFonts w:ascii="Avenir Book" w:hAnsi="Avenir Book"/>
              </w:rPr>
              <w:t xml:space="preserve"> is</w:t>
            </w:r>
            <w:proofErr w:type="gramEnd"/>
            <w:r w:rsidRPr="00E82138">
              <w:rPr>
                <w:rFonts w:ascii="Avenir Book" w:hAnsi="Avenir Book"/>
              </w:rPr>
              <w:t xml:space="preserve"> </w:t>
            </w:r>
            <w:r>
              <w:rPr>
                <w:rFonts w:ascii="Avenir Book" w:hAnsi="Avenir Book"/>
              </w:rPr>
              <w:t>involved in the project.</w:t>
            </w:r>
          </w:p>
        </w:tc>
      </w:tr>
      <w:tr w:rsidR="00E82138" w14:paraId="42BAF5DB" w14:textId="77777777" w:rsidTr="002B078D">
        <w:trPr>
          <w:trHeight w:val="440"/>
        </w:trPr>
        <w:tc>
          <w:tcPr>
            <w:tcW w:w="2628" w:type="dxa"/>
            <w:vAlign w:val="bottom"/>
          </w:tcPr>
          <w:p w14:paraId="01D8561B" w14:textId="77777777" w:rsidR="00E82138" w:rsidRDefault="00E82138" w:rsidP="002B078D">
            <w:pPr>
              <w:pStyle w:val="BodyText5"/>
              <w:shd w:val="clear" w:color="auto" w:fill="auto"/>
              <w:spacing w:before="0" w:after="0" w:line="170" w:lineRule="exact"/>
              <w:ind w:left="140" w:firstLine="0"/>
              <w:rPr>
                <w:rFonts w:ascii="Avenir Book" w:hAnsi="Avenir Book"/>
                <w:b/>
              </w:rPr>
            </w:pPr>
            <w:r w:rsidRPr="00B35D21">
              <w:rPr>
                <w:rFonts w:ascii="Avenir Book" w:hAnsi="Avenir Book"/>
                <w:b/>
              </w:rPr>
              <w:t>Any comment:</w:t>
            </w:r>
          </w:p>
        </w:tc>
        <w:tc>
          <w:tcPr>
            <w:tcW w:w="7151" w:type="dxa"/>
          </w:tcPr>
          <w:p w14:paraId="636C09A5" w14:textId="77777777" w:rsidR="00E82138" w:rsidRDefault="00E82138" w:rsidP="002B078D">
            <w:pPr>
              <w:pStyle w:val="BodyText5"/>
              <w:shd w:val="clear" w:color="auto" w:fill="auto"/>
              <w:spacing w:before="0" w:after="0" w:line="170" w:lineRule="exact"/>
              <w:ind w:left="140" w:firstLine="0"/>
              <w:rPr>
                <w:rFonts w:ascii="Avenir Book" w:hAnsi="Avenir Book"/>
              </w:rPr>
            </w:pPr>
          </w:p>
        </w:tc>
      </w:tr>
    </w:tbl>
    <w:p w14:paraId="1782DAAB" w14:textId="77777777" w:rsidR="00E82138" w:rsidRDefault="00E82138" w:rsidP="00B51529">
      <w:pPr>
        <w:rPr>
          <w:lang w:eastAsia="en-US"/>
        </w:rPr>
      </w:pPr>
    </w:p>
    <w:p w14:paraId="66EDE465" w14:textId="77777777" w:rsidR="00B51529" w:rsidRPr="00407201" w:rsidRDefault="00B51529" w:rsidP="00B51529">
      <w:pPr>
        <w:rPr>
          <w:lang w:eastAsia="en-US"/>
        </w:rPr>
      </w:pPr>
    </w:p>
    <w:p w14:paraId="787BE71B" w14:textId="77777777" w:rsidR="00B51529" w:rsidRPr="00B51529" w:rsidRDefault="00B51529" w:rsidP="00B51529">
      <w:pPr>
        <w:rPr>
          <w:lang w:eastAsia="en-US"/>
        </w:rPr>
      </w:pPr>
    </w:p>
    <w:p w14:paraId="62D3757C"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bookmarkStart w:id="18" w:name="_Ref317687751"/>
      <w:r w:rsidRPr="007C1D64">
        <w:rPr>
          <w:rFonts w:ascii="Avenir Book" w:eastAsia="MS Mincho" w:hAnsi="Avenir Book"/>
        </w:rPr>
        <w:tab/>
        <w:t>Sampling plan</w:t>
      </w:r>
      <w:bookmarkEnd w:id="18"/>
    </w:p>
    <w:p w14:paraId="654F0C6E" w14:textId="77777777" w:rsidR="00675CDA" w:rsidRPr="007C1D64" w:rsidRDefault="00675CDA" w:rsidP="00675CDA">
      <w:pPr>
        <w:rPr>
          <w:rFonts w:ascii="Avenir Book" w:eastAsia="MS Mincho" w:hAnsi="Avenir Book"/>
          <w:i/>
        </w:rPr>
      </w:pPr>
      <w:bookmarkStart w:id="19" w:name="_Ref317687766"/>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If data and parameters monitored in section B.7.1 above are to be determined by a sampling approach, provide a description of the sampling plan.)</w:t>
      </w:r>
    </w:p>
    <w:p w14:paraId="249CD7DE" w14:textId="77777777" w:rsidR="00675CDA" w:rsidRPr="007C1D64" w:rsidRDefault="00675CDA" w:rsidP="00675CDA">
      <w:pPr>
        <w:rPr>
          <w:rFonts w:ascii="Avenir Book" w:eastAsia="MS Mincho" w:hAnsi="Avenir Book"/>
        </w:rPr>
      </w:pPr>
    </w:p>
    <w:p w14:paraId="30121573" w14:textId="429DE1B0" w:rsidR="00675CDA" w:rsidRPr="00B51529" w:rsidRDefault="00CB310F" w:rsidP="00675CDA">
      <w:pPr>
        <w:pStyle w:val="BodyText5"/>
        <w:shd w:val="clear" w:color="auto" w:fill="auto"/>
        <w:spacing w:before="0" w:after="0"/>
        <w:ind w:left="20" w:right="60" w:firstLine="0"/>
        <w:rPr>
          <w:rStyle w:val="Bodytext0"/>
          <w:rFonts w:asciiTheme="minorHAnsi" w:hAnsiTheme="minorHAnsi" w:cstheme="minorHAnsi"/>
          <w:color w:val="000000"/>
          <w:sz w:val="20"/>
          <w:szCs w:val="20"/>
        </w:rPr>
      </w:pPr>
      <w:r w:rsidRPr="00B51529">
        <w:rPr>
          <w:rStyle w:val="Bodytext0"/>
          <w:rFonts w:asciiTheme="minorHAnsi" w:hAnsiTheme="minorHAnsi" w:cstheme="minorHAnsi"/>
          <w:color w:val="000000"/>
          <w:sz w:val="20"/>
          <w:szCs w:val="20"/>
        </w:rPr>
        <w:t>From the Simplified Cookstove Methodology, p. 9:</w:t>
      </w:r>
    </w:p>
    <w:p w14:paraId="728CAAFA" w14:textId="77777777" w:rsidR="00CB310F" w:rsidRPr="00B51529" w:rsidRDefault="00CB310F" w:rsidP="00CB310F">
      <w:pPr>
        <w:pStyle w:val="BodyText5"/>
        <w:shd w:val="clear" w:color="auto" w:fill="auto"/>
        <w:spacing w:before="0" w:after="240"/>
        <w:ind w:left="140" w:right="920" w:firstLine="0"/>
        <w:rPr>
          <w:rStyle w:val="Bodytext0"/>
          <w:rFonts w:asciiTheme="minorHAnsi" w:hAnsiTheme="minorHAnsi" w:cstheme="minorHAnsi"/>
          <w:color w:val="000000"/>
          <w:sz w:val="20"/>
          <w:szCs w:val="20"/>
        </w:rPr>
      </w:pPr>
    </w:p>
    <w:p w14:paraId="032962A8" w14:textId="77777777" w:rsidR="00CB310F" w:rsidRPr="00B51529" w:rsidRDefault="00CB310F" w:rsidP="00CB310F">
      <w:pPr>
        <w:pStyle w:val="BodyText5"/>
        <w:shd w:val="clear" w:color="auto" w:fill="auto"/>
        <w:spacing w:before="0" w:after="240"/>
        <w:ind w:left="140" w:right="920" w:firstLine="0"/>
        <w:rPr>
          <w:rFonts w:asciiTheme="minorHAnsi" w:hAnsiTheme="minorHAnsi" w:cstheme="minorHAnsi"/>
          <w:sz w:val="20"/>
          <w:szCs w:val="20"/>
        </w:rPr>
      </w:pPr>
      <w:r w:rsidRPr="00B51529">
        <w:rPr>
          <w:rStyle w:val="Bodytext0"/>
          <w:rFonts w:asciiTheme="minorHAnsi" w:hAnsiTheme="minorHAnsi" w:cstheme="minorHAnsi"/>
          <w:color w:val="000000"/>
          <w:sz w:val="20"/>
          <w:szCs w:val="20"/>
        </w:rPr>
        <w:t>Monitoring shall consist of checking of a representative sample, once every year (annually) to ensure that project cookstoves are still operating by carrying out the usage survey as per the guidelines below.</w:t>
      </w:r>
    </w:p>
    <w:p w14:paraId="40CDA04A" w14:textId="1AE66295" w:rsidR="00675CDA" w:rsidRPr="00B51529" w:rsidRDefault="00CB310F" w:rsidP="00675CDA">
      <w:pPr>
        <w:pStyle w:val="BodyText5"/>
        <w:shd w:val="clear" w:color="auto" w:fill="auto"/>
        <w:spacing w:before="0" w:after="236"/>
        <w:ind w:left="140" w:right="300" w:firstLine="0"/>
        <w:rPr>
          <w:rFonts w:asciiTheme="minorHAnsi" w:hAnsiTheme="minorHAnsi" w:cstheme="minorHAnsi"/>
          <w:sz w:val="20"/>
          <w:szCs w:val="20"/>
        </w:rPr>
      </w:pPr>
      <w:r w:rsidRPr="00B51529">
        <w:rPr>
          <w:rStyle w:val="Bodytext0"/>
          <w:rFonts w:asciiTheme="minorHAnsi" w:hAnsiTheme="minorHAnsi" w:cstheme="minorHAnsi"/>
          <w:color w:val="000000"/>
          <w:sz w:val="20"/>
          <w:szCs w:val="20"/>
        </w:rPr>
        <w:t>A</w:t>
      </w:r>
      <w:r w:rsidR="00675CDA" w:rsidRPr="00B51529">
        <w:rPr>
          <w:rStyle w:val="Bodytext0"/>
          <w:rFonts w:asciiTheme="minorHAnsi" w:hAnsiTheme="minorHAnsi" w:cstheme="minorHAnsi"/>
          <w:color w:val="000000"/>
          <w:sz w:val="20"/>
          <w:szCs w:val="20"/>
        </w:rPr>
        <w:t xml:space="preserve"> usage survey must be conducted to estimate the drop off rates as project cookstove may not be adopted or may be disposed of and potentially replaced again by a baseline stove. Prior to the verification, a usage survey for each cookstove age-group is required. For example, if only cookstoves in the first year of use (age</w:t>
      </w:r>
      <w:r w:rsidR="00675CDA" w:rsidRPr="00B51529">
        <w:rPr>
          <w:rStyle w:val="Bodytext0"/>
          <w:rFonts w:asciiTheme="minorHAnsi" w:hAnsiTheme="minorHAnsi" w:cstheme="minorHAnsi"/>
          <w:color w:val="000000"/>
          <w:sz w:val="20"/>
          <w:szCs w:val="20"/>
          <w:vertAlign w:val="subscript"/>
        </w:rPr>
        <w:t>0</w:t>
      </w:r>
      <w:r w:rsidR="00675CDA" w:rsidRPr="00B51529">
        <w:rPr>
          <w:rStyle w:val="Bodytext0"/>
          <w:rFonts w:asciiTheme="minorHAnsi" w:hAnsiTheme="minorHAnsi" w:cstheme="minorHAnsi"/>
          <w:color w:val="000000"/>
          <w:sz w:val="20"/>
          <w:szCs w:val="20"/>
        </w:rPr>
        <w:t>_</w:t>
      </w:r>
      <w:r w:rsidR="00675CDA" w:rsidRPr="00B51529">
        <w:rPr>
          <w:rStyle w:val="Bodytext0"/>
          <w:rFonts w:asciiTheme="minorHAnsi" w:hAnsiTheme="minorHAnsi" w:cstheme="minorHAnsi"/>
          <w:color w:val="000000"/>
          <w:sz w:val="20"/>
          <w:szCs w:val="20"/>
          <w:vertAlign w:val="subscript"/>
        </w:rPr>
        <w:t>1</w:t>
      </w:r>
      <w:r w:rsidR="00675CDA" w:rsidRPr="00B51529">
        <w:rPr>
          <w:rStyle w:val="Bodytext0"/>
          <w:rFonts w:asciiTheme="minorHAnsi" w:hAnsiTheme="minorHAnsi" w:cstheme="minorHAnsi"/>
          <w:color w:val="000000"/>
          <w:sz w:val="20"/>
          <w:szCs w:val="20"/>
        </w:rPr>
        <w:t>) are being credited, a usage parameter must be established for age- group 0-1, through a usage survey for cookstove age</w:t>
      </w:r>
      <w:r w:rsidR="00675CDA" w:rsidRPr="00B51529">
        <w:rPr>
          <w:rStyle w:val="Bodytext0"/>
          <w:rFonts w:asciiTheme="minorHAnsi" w:hAnsiTheme="minorHAnsi" w:cstheme="minorHAnsi"/>
          <w:color w:val="000000"/>
          <w:sz w:val="20"/>
          <w:szCs w:val="20"/>
          <w:vertAlign w:val="subscript"/>
        </w:rPr>
        <w:t>0</w:t>
      </w:r>
      <w:r w:rsidR="00675CDA" w:rsidRPr="00B51529">
        <w:rPr>
          <w:rStyle w:val="Bodytext0"/>
          <w:rFonts w:asciiTheme="minorHAnsi" w:hAnsiTheme="minorHAnsi" w:cstheme="minorHAnsi"/>
          <w:color w:val="000000"/>
          <w:sz w:val="20"/>
          <w:szCs w:val="20"/>
        </w:rPr>
        <w:t>_</w:t>
      </w:r>
      <w:r w:rsidR="00675CDA" w:rsidRPr="00B51529">
        <w:rPr>
          <w:rStyle w:val="Bodytext0"/>
          <w:rFonts w:asciiTheme="minorHAnsi" w:hAnsiTheme="minorHAnsi" w:cstheme="minorHAnsi"/>
          <w:color w:val="000000"/>
          <w:sz w:val="20"/>
          <w:szCs w:val="20"/>
          <w:vertAlign w:val="subscript"/>
        </w:rPr>
        <w:t>1</w:t>
      </w:r>
      <w:r w:rsidR="00675CDA" w:rsidRPr="00B51529">
        <w:rPr>
          <w:rStyle w:val="Bodytext0"/>
          <w:rFonts w:asciiTheme="minorHAnsi" w:hAnsiTheme="minorHAnsi" w:cstheme="minorHAnsi"/>
          <w:color w:val="000000"/>
          <w:sz w:val="20"/>
          <w:szCs w:val="20"/>
        </w:rPr>
        <w:t xml:space="preserve">. </w:t>
      </w:r>
      <w:proofErr w:type="gramStart"/>
      <w:r w:rsidR="00675CDA" w:rsidRPr="00B51529">
        <w:rPr>
          <w:rStyle w:val="Bodytext0"/>
          <w:rFonts w:asciiTheme="minorHAnsi" w:hAnsiTheme="minorHAnsi" w:cstheme="minorHAnsi"/>
          <w:color w:val="000000"/>
          <w:sz w:val="20"/>
          <w:szCs w:val="20"/>
        </w:rPr>
        <w:t>If cookstoves of age 0-1 and age 1-2 are being credited (as part of first request for issuance), usage parameters must be established for age-group 0 -1 and 1-2, respectively through a usage survey.</w:t>
      </w:r>
      <w:proofErr w:type="gramEnd"/>
      <w:r w:rsidR="00675CDA" w:rsidRPr="00B51529">
        <w:rPr>
          <w:rStyle w:val="Bodytext0"/>
          <w:rFonts w:asciiTheme="minorHAnsi" w:hAnsiTheme="minorHAnsi" w:cstheme="minorHAnsi"/>
          <w:color w:val="000000"/>
          <w:sz w:val="20"/>
          <w:szCs w:val="20"/>
        </w:rPr>
        <w:t xml:space="preserve"> If cookstoves of age-group 0-1 and age-group 1-2 are being credited (as part of second request for issuance), usage parameter must be established for age- group 1-2 only through a usage survey as the usage rate for cookstoves of age group 0-1 can be applied from the previous issuance.</w:t>
      </w:r>
    </w:p>
    <w:p w14:paraId="2B8B039C" w14:textId="77777777" w:rsidR="00675CDA" w:rsidRPr="00B51529" w:rsidRDefault="00675CDA" w:rsidP="00675CDA">
      <w:pPr>
        <w:pStyle w:val="BodyText5"/>
        <w:shd w:val="clear" w:color="auto" w:fill="auto"/>
        <w:spacing w:before="0" w:after="240" w:line="312" w:lineRule="exact"/>
        <w:ind w:left="140" w:right="740" w:firstLine="0"/>
        <w:rPr>
          <w:rFonts w:asciiTheme="minorHAnsi" w:hAnsiTheme="minorHAnsi" w:cstheme="minorHAnsi"/>
          <w:sz w:val="20"/>
          <w:szCs w:val="20"/>
        </w:rPr>
      </w:pPr>
      <w:r w:rsidRPr="00B51529">
        <w:rPr>
          <w:rStyle w:val="Bodytext0"/>
          <w:rFonts w:asciiTheme="minorHAnsi" w:hAnsiTheme="minorHAnsi" w:cstheme="minorHAnsi"/>
          <w:color w:val="000000"/>
          <w:sz w:val="20"/>
          <w:szCs w:val="20"/>
        </w:rPr>
        <w:t>To successfully conduct a usage survey, the minimum project cookstove sample size of each age- group should be in line with the guidelines provided in section 4.2 option b.</w:t>
      </w:r>
    </w:p>
    <w:p w14:paraId="10CBE452" w14:textId="013B1C2E" w:rsidR="00CB310F" w:rsidRPr="00B51529" w:rsidRDefault="00CB310F" w:rsidP="00CB310F">
      <w:pPr>
        <w:pStyle w:val="BodyText5"/>
        <w:shd w:val="clear" w:color="auto" w:fill="auto"/>
        <w:spacing w:before="0" w:after="0"/>
        <w:ind w:left="20" w:right="60" w:firstLine="0"/>
        <w:rPr>
          <w:rStyle w:val="Bodytext0"/>
          <w:rFonts w:asciiTheme="minorHAnsi" w:hAnsiTheme="minorHAnsi" w:cstheme="minorHAnsi"/>
          <w:color w:val="000000"/>
          <w:sz w:val="20"/>
          <w:szCs w:val="20"/>
        </w:rPr>
      </w:pPr>
      <w:proofErr w:type="gramStart"/>
      <w:r w:rsidRPr="00B51529">
        <w:rPr>
          <w:rStyle w:val="Bodytext0"/>
          <w:rFonts w:asciiTheme="minorHAnsi" w:hAnsiTheme="minorHAnsi" w:cstheme="minorHAnsi"/>
          <w:color w:val="000000"/>
          <w:sz w:val="20"/>
          <w:szCs w:val="20"/>
        </w:rPr>
        <w:t>From the Simplified Cookstove Methodology, p.</w:t>
      </w:r>
      <w:proofErr w:type="gramEnd"/>
      <w:r w:rsidRPr="00B51529">
        <w:rPr>
          <w:rStyle w:val="Bodytext0"/>
          <w:rFonts w:asciiTheme="minorHAnsi" w:hAnsiTheme="minorHAnsi" w:cstheme="minorHAnsi"/>
          <w:color w:val="000000"/>
          <w:sz w:val="20"/>
          <w:szCs w:val="20"/>
        </w:rPr>
        <w:t xml:space="preserve">  7:</w:t>
      </w:r>
    </w:p>
    <w:p w14:paraId="0F165184" w14:textId="1360B7B6" w:rsidR="00675CDA" w:rsidRPr="00B51529" w:rsidRDefault="00675CDA" w:rsidP="00675CDA">
      <w:pPr>
        <w:pStyle w:val="BodyText5"/>
        <w:shd w:val="clear" w:color="auto" w:fill="auto"/>
        <w:spacing w:before="0" w:after="0"/>
        <w:ind w:left="20" w:right="60" w:firstLine="0"/>
        <w:rPr>
          <w:rStyle w:val="Bodytext0"/>
          <w:rFonts w:asciiTheme="minorHAnsi" w:hAnsiTheme="minorHAnsi" w:cstheme="minorHAnsi"/>
          <w:color w:val="000000"/>
          <w:sz w:val="20"/>
          <w:szCs w:val="20"/>
        </w:rPr>
      </w:pPr>
    </w:p>
    <w:p w14:paraId="26388FA6" w14:textId="6F5C41F7" w:rsidR="00675CDA" w:rsidRPr="00B51529" w:rsidRDefault="00675CDA" w:rsidP="00675CDA">
      <w:pPr>
        <w:pStyle w:val="BodyText5"/>
        <w:shd w:val="clear" w:color="auto" w:fill="auto"/>
        <w:spacing w:before="0" w:after="0"/>
        <w:ind w:left="20" w:right="60" w:firstLine="0"/>
        <w:rPr>
          <w:rFonts w:asciiTheme="minorHAnsi" w:hAnsiTheme="minorHAnsi" w:cstheme="minorHAnsi"/>
          <w:sz w:val="20"/>
          <w:szCs w:val="20"/>
        </w:rPr>
      </w:pPr>
      <w:r w:rsidRPr="00B51529">
        <w:rPr>
          <w:rStyle w:val="Bodytext0"/>
          <w:rFonts w:asciiTheme="minorHAnsi" w:hAnsiTheme="minorHAnsi" w:cstheme="minorHAnsi"/>
          <w:color w:val="000000"/>
          <w:sz w:val="20"/>
          <w:szCs w:val="20"/>
        </w:rPr>
        <w:t>Sample surveys should be conducted following simple random sampling approach and the minimum sample size should be determined as per the guidelines below;</w:t>
      </w:r>
    </w:p>
    <w:p w14:paraId="62EB9F48" w14:textId="77777777" w:rsidR="00675CDA" w:rsidRPr="00B51529" w:rsidRDefault="00675CDA" w:rsidP="00076E36">
      <w:pPr>
        <w:pStyle w:val="BodyText5"/>
        <w:numPr>
          <w:ilvl w:val="0"/>
          <w:numId w:val="37"/>
        </w:numPr>
        <w:shd w:val="clear" w:color="auto" w:fill="auto"/>
        <w:tabs>
          <w:tab w:val="left" w:pos="740"/>
        </w:tabs>
        <w:spacing w:before="0" w:after="0" w:line="317" w:lineRule="exact"/>
        <w:ind w:left="380" w:firstLine="0"/>
        <w:jc w:val="both"/>
        <w:rPr>
          <w:rFonts w:asciiTheme="minorHAnsi" w:hAnsiTheme="minorHAnsi" w:cstheme="minorHAnsi"/>
          <w:sz w:val="20"/>
          <w:szCs w:val="20"/>
        </w:rPr>
      </w:pPr>
      <w:r w:rsidRPr="00B51529">
        <w:rPr>
          <w:rStyle w:val="Bodytext0"/>
          <w:rFonts w:asciiTheme="minorHAnsi" w:hAnsiTheme="minorHAnsi" w:cstheme="minorHAnsi"/>
          <w:color w:val="000000"/>
          <w:sz w:val="20"/>
          <w:szCs w:val="20"/>
        </w:rPr>
        <w:lastRenderedPageBreak/>
        <w:t>Project target population &lt; 300: Minimum sample size 30</w:t>
      </w:r>
    </w:p>
    <w:p w14:paraId="044A6E0B" w14:textId="77777777" w:rsidR="00675CDA" w:rsidRPr="00B51529" w:rsidRDefault="00675CDA" w:rsidP="00076E36">
      <w:pPr>
        <w:pStyle w:val="BodyText5"/>
        <w:numPr>
          <w:ilvl w:val="0"/>
          <w:numId w:val="37"/>
        </w:numPr>
        <w:shd w:val="clear" w:color="auto" w:fill="auto"/>
        <w:tabs>
          <w:tab w:val="left" w:pos="740"/>
        </w:tabs>
        <w:spacing w:before="0" w:after="0" w:line="317" w:lineRule="exact"/>
        <w:ind w:left="380" w:firstLine="0"/>
        <w:jc w:val="both"/>
        <w:rPr>
          <w:rFonts w:asciiTheme="minorHAnsi" w:hAnsiTheme="minorHAnsi" w:cstheme="minorHAnsi"/>
          <w:sz w:val="20"/>
          <w:szCs w:val="20"/>
        </w:rPr>
      </w:pPr>
      <w:r w:rsidRPr="00B51529">
        <w:rPr>
          <w:rStyle w:val="Bodytext0"/>
          <w:rFonts w:asciiTheme="minorHAnsi" w:hAnsiTheme="minorHAnsi" w:cstheme="minorHAnsi"/>
          <w:color w:val="000000"/>
          <w:sz w:val="20"/>
          <w:szCs w:val="20"/>
        </w:rPr>
        <w:t>Project target population 300 to 1000: Minimum sample size 10% of group size</w:t>
      </w:r>
    </w:p>
    <w:p w14:paraId="366C4A27" w14:textId="77777777" w:rsidR="00675CDA" w:rsidRPr="00B51529" w:rsidRDefault="00675CDA" w:rsidP="00076E36">
      <w:pPr>
        <w:pStyle w:val="BodyText5"/>
        <w:numPr>
          <w:ilvl w:val="0"/>
          <w:numId w:val="37"/>
        </w:numPr>
        <w:shd w:val="clear" w:color="auto" w:fill="auto"/>
        <w:tabs>
          <w:tab w:val="left" w:pos="740"/>
        </w:tabs>
        <w:spacing w:before="0" w:after="244" w:line="317" w:lineRule="exact"/>
        <w:ind w:left="380" w:firstLine="0"/>
        <w:jc w:val="both"/>
        <w:rPr>
          <w:rFonts w:asciiTheme="minorHAnsi" w:hAnsiTheme="minorHAnsi" w:cstheme="minorHAnsi"/>
          <w:sz w:val="20"/>
          <w:szCs w:val="20"/>
        </w:rPr>
      </w:pPr>
      <w:r w:rsidRPr="00B51529">
        <w:rPr>
          <w:rStyle w:val="Bodytext0"/>
          <w:rFonts w:asciiTheme="minorHAnsi" w:hAnsiTheme="minorHAnsi" w:cstheme="minorHAnsi"/>
          <w:color w:val="000000"/>
          <w:sz w:val="20"/>
          <w:szCs w:val="20"/>
        </w:rPr>
        <w:t>Project target population &gt; 1000 Minimum sample size 100</w:t>
      </w:r>
    </w:p>
    <w:p w14:paraId="73658FCF" w14:textId="77777777" w:rsidR="00675CDA" w:rsidRPr="006B2BCB" w:rsidRDefault="00675CDA" w:rsidP="00675CDA">
      <w:pPr>
        <w:rPr>
          <w:rFonts w:ascii="Avenir Book" w:eastAsia="MS Mincho" w:hAnsi="Avenir Book"/>
          <w:lang w:val="en-US"/>
        </w:rPr>
      </w:pPr>
    </w:p>
    <w:p w14:paraId="1A4AE9A5"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Other elements of monitoring plan</w:t>
      </w:r>
      <w:bookmarkEnd w:id="19"/>
    </w:p>
    <w:p w14:paraId="4262A584" w14:textId="312D38A7" w:rsidR="00F54AF2" w:rsidRDefault="00043311" w:rsidP="00E57DB4">
      <w:pPr>
        <w:pStyle w:val="BodyText5"/>
        <w:shd w:val="clear" w:color="auto" w:fill="auto"/>
        <w:spacing w:before="0" w:after="0" w:line="276" w:lineRule="auto"/>
        <w:ind w:left="140" w:firstLine="0"/>
        <w:rPr>
          <w:ins w:id="20" w:author="Author"/>
          <w:rFonts w:ascii="Avenir Book" w:hAnsi="Avenir Book"/>
          <w:sz w:val="22"/>
          <w:szCs w:val="22"/>
        </w:rPr>
      </w:pPr>
      <w:bookmarkStart w:id="21" w:name="_Toc315340778"/>
      <w:bookmarkStart w:id="22" w:name="_Toc315881222"/>
      <w:bookmarkStart w:id="23" w:name="_Toc317686910"/>
      <w:ins w:id="24" w:author="Author">
        <w:r w:rsidRPr="008A268B">
          <w:rPr>
            <w:rFonts w:ascii="Avenir Book" w:hAnsi="Avenir Book"/>
            <w:sz w:val="22"/>
            <w:szCs w:val="22"/>
          </w:rPr>
          <w:t>Monitoring</w:t>
        </w:r>
        <w:r w:rsidR="00F54AF2" w:rsidRPr="008A268B">
          <w:rPr>
            <w:rFonts w:ascii="Avenir Book" w:hAnsi="Avenir Book"/>
            <w:sz w:val="22"/>
            <w:szCs w:val="22"/>
          </w:rPr>
          <w:t xml:space="preserve"> surveys will be carried out </w:t>
        </w:r>
        <w:r w:rsidRPr="008A268B">
          <w:rPr>
            <w:rFonts w:ascii="Avenir Book" w:hAnsi="Avenir Book"/>
            <w:sz w:val="22"/>
            <w:szCs w:val="22"/>
          </w:rPr>
          <w:t xml:space="preserve">annually </w:t>
        </w:r>
        <w:r w:rsidR="00CA5DA9">
          <w:rPr>
            <w:rFonts w:ascii="Avenir Book" w:hAnsi="Avenir Book"/>
            <w:sz w:val="22"/>
            <w:szCs w:val="22"/>
          </w:rPr>
          <w:t>for</w:t>
        </w:r>
        <w:r w:rsidRPr="008A268B">
          <w:rPr>
            <w:rFonts w:ascii="Avenir Book" w:hAnsi="Avenir Book"/>
            <w:sz w:val="22"/>
            <w:szCs w:val="22"/>
          </w:rPr>
          <w:t xml:space="preserve"> </w:t>
        </w:r>
        <w:proofErr w:type="gramStart"/>
        <w:r w:rsidR="00EE0239">
          <w:rPr>
            <w:rFonts w:ascii="Avenir Book" w:hAnsi="Avenir Book"/>
            <w:sz w:val="22"/>
            <w:szCs w:val="22"/>
          </w:rPr>
          <w:t>each  stove</w:t>
        </w:r>
        <w:proofErr w:type="gramEnd"/>
        <w:r w:rsidR="00EE0239">
          <w:rPr>
            <w:rFonts w:ascii="Avenir Book" w:hAnsi="Avenir Book"/>
            <w:sz w:val="22"/>
            <w:szCs w:val="22"/>
          </w:rPr>
          <w:t xml:space="preserve">-age group separately for </w:t>
        </w:r>
        <w:r w:rsidRPr="008A268B">
          <w:rPr>
            <w:rFonts w:ascii="Avenir Book" w:hAnsi="Avenir Book"/>
            <w:sz w:val="22"/>
            <w:szCs w:val="22"/>
          </w:rPr>
          <w:t xml:space="preserve">the </w:t>
        </w:r>
        <w:r w:rsidR="009422CC" w:rsidRPr="008A268B">
          <w:rPr>
            <w:rFonts w:ascii="Avenir Book" w:hAnsi="Avenir Book"/>
            <w:sz w:val="22"/>
            <w:szCs w:val="22"/>
          </w:rPr>
          <w:t xml:space="preserve">length of the </w:t>
        </w:r>
        <w:r w:rsidRPr="008A268B">
          <w:rPr>
            <w:rFonts w:ascii="Avenir Book" w:hAnsi="Avenir Book"/>
            <w:sz w:val="22"/>
            <w:szCs w:val="22"/>
          </w:rPr>
          <w:t>crediting period</w:t>
        </w:r>
        <w:r w:rsidR="00EE0239">
          <w:rPr>
            <w:rFonts w:ascii="Avenir Book" w:hAnsi="Avenir Book"/>
            <w:sz w:val="22"/>
            <w:szCs w:val="22"/>
          </w:rPr>
          <w:t xml:space="preserve"> in accordance with the Monitoring guidelines contained in the </w:t>
        </w:r>
        <w:r w:rsidR="00EE0239" w:rsidRPr="00EE0239">
          <w:rPr>
            <w:rFonts w:ascii="Avenir Book" w:hAnsi="Avenir Book"/>
            <w:sz w:val="22"/>
            <w:szCs w:val="22"/>
          </w:rPr>
          <w:t>Simplified Cookstove Methodology</w:t>
        </w:r>
        <w:r w:rsidR="00243496">
          <w:rPr>
            <w:rFonts w:ascii="Avenir Book" w:hAnsi="Avenir Book"/>
            <w:sz w:val="22"/>
            <w:szCs w:val="22"/>
          </w:rPr>
          <w:t xml:space="preserve"> V 1.0</w:t>
        </w:r>
        <w:r w:rsidRPr="008A268B">
          <w:rPr>
            <w:rFonts w:ascii="Avenir Book" w:hAnsi="Avenir Book"/>
            <w:sz w:val="22"/>
            <w:szCs w:val="22"/>
          </w:rPr>
          <w:t>.</w:t>
        </w:r>
        <w:r w:rsidR="00CA5DA9">
          <w:rPr>
            <w:rFonts w:ascii="Avenir Book" w:hAnsi="Avenir Book"/>
            <w:sz w:val="22"/>
            <w:szCs w:val="22"/>
          </w:rPr>
          <w:t xml:space="preserve"> Monitoring sample groups and sizes are defined in the table below. The first monitoring period will begin in October</w:t>
        </w:r>
        <w:r w:rsidR="00FC200D">
          <w:rPr>
            <w:rFonts w:ascii="Avenir Book" w:hAnsi="Avenir Book"/>
            <w:sz w:val="22"/>
            <w:szCs w:val="22"/>
          </w:rPr>
          <w:t xml:space="preserve"> 201</w:t>
        </w:r>
        <w:bookmarkStart w:id="25" w:name="_GoBack"/>
        <w:bookmarkEnd w:id="25"/>
        <w:r w:rsidR="00FC200D">
          <w:rPr>
            <w:rFonts w:ascii="Avenir Book" w:hAnsi="Avenir Book"/>
            <w:sz w:val="22"/>
            <w:szCs w:val="22"/>
          </w:rPr>
          <w:t>8</w:t>
        </w:r>
        <w:r w:rsidR="00CA5DA9">
          <w:rPr>
            <w:rFonts w:ascii="Avenir Book" w:hAnsi="Avenir Book"/>
            <w:sz w:val="22"/>
            <w:szCs w:val="22"/>
          </w:rPr>
          <w:t xml:space="preserve">. Subsequent monitoring survey scheduling will be reported prior </w:t>
        </w:r>
        <w:proofErr w:type="gramStart"/>
        <w:r w:rsidR="00CA5DA9">
          <w:rPr>
            <w:rFonts w:ascii="Avenir Book" w:hAnsi="Avenir Book"/>
            <w:sz w:val="22"/>
            <w:szCs w:val="22"/>
          </w:rPr>
          <w:t>to each verification</w:t>
        </w:r>
        <w:proofErr w:type="gramEnd"/>
        <w:r w:rsidR="00CA5DA9">
          <w:rPr>
            <w:rFonts w:ascii="Avenir Book" w:hAnsi="Avenir Book"/>
            <w:sz w:val="22"/>
            <w:szCs w:val="22"/>
          </w:rPr>
          <w:t>.</w:t>
        </w:r>
      </w:ins>
    </w:p>
    <w:p w14:paraId="3077F7D7" w14:textId="77777777" w:rsidR="0007210B" w:rsidRDefault="0007210B" w:rsidP="00E57DB4">
      <w:pPr>
        <w:pStyle w:val="BodyText5"/>
        <w:shd w:val="clear" w:color="auto" w:fill="auto"/>
        <w:spacing w:before="0" w:after="0" w:line="276" w:lineRule="auto"/>
        <w:ind w:left="140" w:firstLine="0"/>
        <w:rPr>
          <w:ins w:id="26" w:author="Author"/>
          <w:rFonts w:ascii="Avenir Book" w:hAnsi="Avenir Book"/>
          <w:sz w:val="22"/>
          <w:szCs w:val="22"/>
        </w:rPr>
      </w:pPr>
    </w:p>
    <w:tbl>
      <w:tblPr>
        <w:tblW w:w="7564"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9"/>
        <w:gridCol w:w="1696"/>
        <w:gridCol w:w="1035"/>
        <w:gridCol w:w="1194"/>
        <w:gridCol w:w="1045"/>
        <w:gridCol w:w="1515"/>
      </w:tblGrid>
      <w:tr w:rsidR="00CA5DA9" w:rsidRPr="00280468" w14:paraId="47F3A230" w14:textId="5845BC80" w:rsidTr="00CA5DA9">
        <w:trPr>
          <w:trHeight w:val="315"/>
          <w:jc w:val="center"/>
          <w:ins w:id="27" w:author="Author"/>
        </w:trPr>
        <w:tc>
          <w:tcPr>
            <w:tcW w:w="1079" w:type="dxa"/>
            <w:shd w:val="clear" w:color="000000" w:fill="C0C0C0"/>
            <w:noWrap/>
            <w:vAlign w:val="bottom"/>
            <w:hideMark/>
          </w:tcPr>
          <w:p w14:paraId="1312780E" w14:textId="32392748" w:rsidR="00CA5DA9" w:rsidRPr="002B28F2" w:rsidRDefault="00CA5DA9" w:rsidP="00280468">
            <w:pPr>
              <w:jc w:val="center"/>
              <w:outlineLvl w:val="0"/>
              <w:rPr>
                <w:ins w:id="28" w:author="Author"/>
                <w:rFonts w:ascii="Calibri" w:hAnsi="Calibri" w:cs="Calibri"/>
                <w:b/>
                <w:bCs/>
                <w:color w:val="333333"/>
                <w:sz w:val="20"/>
                <w:lang w:val="pt-BR" w:eastAsia="zh-CN"/>
              </w:rPr>
            </w:pPr>
            <w:ins w:id="29" w:author="Author">
              <w:r>
                <w:rPr>
                  <w:rFonts w:ascii="Calibri" w:hAnsi="Calibri" w:cs="Calibri"/>
                  <w:b/>
                  <w:bCs/>
                  <w:color w:val="333333"/>
                  <w:sz w:val="20"/>
                  <w:lang w:val="pt-BR" w:eastAsia="zh-CN"/>
                </w:rPr>
                <w:t>Year</w:t>
              </w:r>
            </w:ins>
          </w:p>
        </w:tc>
        <w:tc>
          <w:tcPr>
            <w:tcW w:w="1696" w:type="dxa"/>
            <w:shd w:val="clear" w:color="000000" w:fill="C0C0C0"/>
            <w:noWrap/>
            <w:vAlign w:val="bottom"/>
            <w:hideMark/>
          </w:tcPr>
          <w:p w14:paraId="46947259" w14:textId="5AC18B4B" w:rsidR="00CA5DA9" w:rsidRPr="00280468" w:rsidRDefault="00CA5DA9" w:rsidP="00280468">
            <w:pPr>
              <w:jc w:val="center"/>
              <w:outlineLvl w:val="0"/>
              <w:rPr>
                <w:ins w:id="30" w:author="Author"/>
                <w:rFonts w:ascii="Calibri" w:hAnsi="Calibri" w:cs="Calibri"/>
                <w:b/>
                <w:bCs/>
                <w:color w:val="333333"/>
                <w:sz w:val="20"/>
                <w:lang w:val="en-US" w:eastAsia="zh-CN"/>
              </w:rPr>
            </w:pPr>
            <w:ins w:id="31" w:author="Author">
              <w:r w:rsidRPr="00280468">
                <w:rPr>
                  <w:rFonts w:ascii="Calibri" w:hAnsi="Calibri" w:cs="Calibri"/>
                  <w:b/>
                  <w:bCs/>
                  <w:color w:val="333333"/>
                  <w:sz w:val="20"/>
                  <w:lang w:val="en-US" w:eastAsia="zh-CN"/>
                </w:rPr>
                <w:t>No. of cookstoves installed</w:t>
              </w:r>
            </w:ins>
          </w:p>
        </w:tc>
        <w:tc>
          <w:tcPr>
            <w:tcW w:w="1035" w:type="dxa"/>
            <w:shd w:val="clear" w:color="000000" w:fill="C0C0C0"/>
            <w:vAlign w:val="bottom"/>
          </w:tcPr>
          <w:p w14:paraId="045D680A" w14:textId="3CE319C1" w:rsidR="00CA5DA9" w:rsidRPr="00A10E87" w:rsidRDefault="00CA5DA9" w:rsidP="00280468">
            <w:pPr>
              <w:jc w:val="center"/>
              <w:outlineLvl w:val="0"/>
              <w:rPr>
                <w:ins w:id="32" w:author="Author"/>
                <w:rFonts w:ascii="Calibri" w:hAnsi="Calibri" w:cs="Calibri"/>
                <w:b/>
                <w:bCs/>
                <w:color w:val="333333"/>
                <w:sz w:val="20"/>
                <w:lang w:val="en-US" w:eastAsia="zh-CN"/>
              </w:rPr>
            </w:pPr>
            <w:ins w:id="33" w:author="Author">
              <w:r w:rsidRPr="00280468">
                <w:rPr>
                  <w:rFonts w:ascii="Calibri" w:hAnsi="Calibri" w:cs="Calibri"/>
                  <w:b/>
                  <w:bCs/>
                  <w:color w:val="333333"/>
                  <w:sz w:val="20"/>
                  <w:lang w:val="en-US" w:eastAsia="zh-CN"/>
                </w:rPr>
                <w:t>Stove Age-Groups Monitored</w:t>
              </w:r>
            </w:ins>
          </w:p>
        </w:tc>
        <w:tc>
          <w:tcPr>
            <w:tcW w:w="1194" w:type="dxa"/>
            <w:shd w:val="clear" w:color="000000" w:fill="C0C0C0"/>
            <w:vAlign w:val="bottom"/>
          </w:tcPr>
          <w:p w14:paraId="149981DC" w14:textId="1DEC1139" w:rsidR="00CA5DA9" w:rsidRPr="00A10E87" w:rsidRDefault="00CA5DA9" w:rsidP="00280468">
            <w:pPr>
              <w:jc w:val="center"/>
              <w:outlineLvl w:val="0"/>
              <w:rPr>
                <w:ins w:id="34" w:author="Author"/>
                <w:rFonts w:ascii="Calibri" w:hAnsi="Calibri" w:cs="Calibri"/>
                <w:b/>
                <w:bCs/>
                <w:color w:val="333333"/>
                <w:sz w:val="20"/>
                <w:lang w:val="en-US" w:eastAsia="zh-CN"/>
              </w:rPr>
            </w:pPr>
            <w:ins w:id="35" w:author="Author">
              <w:r w:rsidRPr="00A10E87">
                <w:rPr>
                  <w:rFonts w:ascii="Calibri" w:hAnsi="Calibri" w:cs="Calibri"/>
                  <w:b/>
                  <w:bCs/>
                  <w:color w:val="333333"/>
                  <w:sz w:val="20"/>
                  <w:lang w:val="en-US" w:eastAsia="zh-CN"/>
                </w:rPr>
                <w:t>Sample Size for each Age-Group</w:t>
              </w:r>
            </w:ins>
          </w:p>
        </w:tc>
        <w:tc>
          <w:tcPr>
            <w:tcW w:w="1045" w:type="dxa"/>
            <w:shd w:val="clear" w:color="000000" w:fill="C0C0C0"/>
            <w:vAlign w:val="bottom"/>
          </w:tcPr>
          <w:p w14:paraId="74871013" w14:textId="70057AE8" w:rsidR="00CA5DA9" w:rsidRPr="00A10E87" w:rsidRDefault="00CA5DA9" w:rsidP="00280468">
            <w:pPr>
              <w:jc w:val="center"/>
              <w:outlineLvl w:val="0"/>
              <w:rPr>
                <w:ins w:id="36" w:author="Author"/>
                <w:rFonts w:ascii="Calibri" w:hAnsi="Calibri" w:cs="Calibri"/>
                <w:b/>
                <w:bCs/>
                <w:color w:val="333333"/>
                <w:sz w:val="20"/>
                <w:lang w:val="en-US" w:eastAsia="zh-CN"/>
              </w:rPr>
            </w:pPr>
            <w:ins w:id="37" w:author="Author">
              <w:r>
                <w:rPr>
                  <w:rFonts w:ascii="Calibri" w:hAnsi="Calibri" w:cs="Calibri"/>
                  <w:b/>
                  <w:bCs/>
                  <w:color w:val="333333"/>
                  <w:sz w:val="20"/>
                  <w:lang w:val="en-US" w:eastAsia="zh-CN"/>
                </w:rPr>
                <w:t>Total HH Surveyed</w:t>
              </w:r>
            </w:ins>
          </w:p>
        </w:tc>
        <w:tc>
          <w:tcPr>
            <w:tcW w:w="1515" w:type="dxa"/>
            <w:shd w:val="clear" w:color="000000" w:fill="C0C0C0"/>
          </w:tcPr>
          <w:p w14:paraId="065D698C" w14:textId="5D0CDFFE" w:rsidR="00CA5DA9" w:rsidRDefault="00CA5DA9" w:rsidP="00280468">
            <w:pPr>
              <w:jc w:val="center"/>
              <w:outlineLvl w:val="0"/>
              <w:rPr>
                <w:ins w:id="38" w:author="Author"/>
                <w:rFonts w:ascii="Calibri" w:hAnsi="Calibri" w:cs="Calibri"/>
                <w:b/>
                <w:bCs/>
                <w:color w:val="333333"/>
                <w:sz w:val="20"/>
                <w:lang w:val="en-US" w:eastAsia="zh-CN"/>
              </w:rPr>
            </w:pPr>
            <w:ins w:id="39" w:author="Author">
              <w:r>
                <w:rPr>
                  <w:rFonts w:ascii="Calibri" w:hAnsi="Calibri" w:cs="Calibri"/>
                  <w:b/>
                  <w:bCs/>
                  <w:color w:val="333333"/>
                  <w:sz w:val="20"/>
                  <w:lang w:val="en-US" w:eastAsia="zh-CN"/>
                </w:rPr>
                <w:t>Monitoring Period</w:t>
              </w:r>
            </w:ins>
          </w:p>
        </w:tc>
      </w:tr>
      <w:tr w:rsidR="00CA5DA9" w:rsidRPr="002B28F2" w14:paraId="118B2429" w14:textId="48A6DAAE" w:rsidTr="00CA5DA9">
        <w:trPr>
          <w:trHeight w:val="315"/>
          <w:jc w:val="center"/>
          <w:ins w:id="40" w:author="Author"/>
        </w:trPr>
        <w:tc>
          <w:tcPr>
            <w:tcW w:w="1079" w:type="dxa"/>
            <w:shd w:val="clear" w:color="000000" w:fill="333333"/>
            <w:noWrap/>
            <w:vAlign w:val="center"/>
            <w:hideMark/>
          </w:tcPr>
          <w:p w14:paraId="68A1EDD1" w14:textId="5C52D0BE" w:rsidR="00CA5DA9" w:rsidRPr="00CA5DA9" w:rsidRDefault="00CA5DA9" w:rsidP="00CA5DA9">
            <w:pPr>
              <w:jc w:val="center"/>
              <w:outlineLvl w:val="0"/>
              <w:rPr>
                <w:ins w:id="41" w:author="Author"/>
                <w:rFonts w:ascii="Calibri" w:hAnsi="Calibri" w:cs="Calibri"/>
                <w:color w:val="FFFFFF"/>
                <w:sz w:val="20"/>
                <w:lang w:val="en-US" w:eastAsia="zh-CN"/>
              </w:rPr>
            </w:pPr>
            <w:ins w:id="42" w:author="Author">
              <w:r w:rsidRPr="00CA5DA9">
                <w:rPr>
                  <w:rFonts w:ascii="Calibri" w:hAnsi="Calibri" w:cs="Calibri"/>
                  <w:color w:val="FFFFFF"/>
                  <w:sz w:val="20"/>
                  <w:lang w:val="en-US" w:eastAsia="zh-CN"/>
                </w:rPr>
                <w:t>2018</w:t>
              </w:r>
            </w:ins>
          </w:p>
        </w:tc>
        <w:tc>
          <w:tcPr>
            <w:tcW w:w="1696" w:type="dxa"/>
            <w:shd w:val="clear" w:color="000000" w:fill="FFFFFF"/>
            <w:noWrap/>
            <w:vAlign w:val="center"/>
            <w:hideMark/>
          </w:tcPr>
          <w:p w14:paraId="272D57B9" w14:textId="77777777" w:rsidR="00CA5DA9" w:rsidRPr="00CA5DA9" w:rsidRDefault="00CA5DA9" w:rsidP="00CA5DA9">
            <w:pPr>
              <w:jc w:val="center"/>
              <w:outlineLvl w:val="0"/>
              <w:rPr>
                <w:ins w:id="43" w:author="Author"/>
                <w:rFonts w:ascii="Calibri" w:hAnsi="Calibri" w:cs="Calibri"/>
                <w:color w:val="000000"/>
                <w:sz w:val="20"/>
                <w:lang w:val="en-US" w:eastAsia="zh-CN"/>
              </w:rPr>
            </w:pPr>
            <w:ins w:id="44" w:author="Author">
              <w:r w:rsidRPr="00CA5DA9">
                <w:rPr>
                  <w:rFonts w:ascii="Calibri" w:hAnsi="Calibri" w:cs="Calibri"/>
                  <w:color w:val="000000"/>
                  <w:sz w:val="20"/>
                  <w:lang w:val="en-US" w:eastAsia="zh-CN"/>
                </w:rPr>
                <w:t>1500</w:t>
              </w:r>
            </w:ins>
          </w:p>
        </w:tc>
        <w:tc>
          <w:tcPr>
            <w:tcW w:w="1035" w:type="dxa"/>
            <w:shd w:val="clear" w:color="000000" w:fill="FFFFFF"/>
            <w:vAlign w:val="center"/>
          </w:tcPr>
          <w:p w14:paraId="06D3085F" w14:textId="6F5FDC26" w:rsidR="00CA5DA9" w:rsidRPr="00CA5DA9" w:rsidRDefault="00CA5DA9" w:rsidP="00CA5DA9">
            <w:pPr>
              <w:jc w:val="center"/>
              <w:outlineLvl w:val="0"/>
              <w:rPr>
                <w:ins w:id="45" w:author="Author"/>
                <w:rFonts w:ascii="Calibri" w:hAnsi="Calibri" w:cs="Calibri"/>
                <w:color w:val="000000"/>
                <w:sz w:val="20"/>
                <w:lang w:val="pt-BR" w:eastAsia="zh-CN"/>
              </w:rPr>
            </w:pPr>
            <w:ins w:id="46" w:author="Author">
              <w:r w:rsidRPr="00CA5DA9">
                <w:rPr>
                  <w:rFonts w:ascii="Calibri" w:hAnsi="Calibri" w:cs="Calibri"/>
                  <w:color w:val="000000"/>
                  <w:sz w:val="20"/>
                  <w:lang w:val="pt-BR" w:eastAsia="zh-CN"/>
                </w:rPr>
                <w:t>0-1</w:t>
              </w:r>
            </w:ins>
          </w:p>
        </w:tc>
        <w:tc>
          <w:tcPr>
            <w:tcW w:w="1194" w:type="dxa"/>
            <w:shd w:val="clear" w:color="000000" w:fill="FFFFFF"/>
            <w:vAlign w:val="center"/>
          </w:tcPr>
          <w:p w14:paraId="02821B1A" w14:textId="0E6D012E" w:rsidR="00CA5DA9" w:rsidRPr="00CA5DA9" w:rsidRDefault="00CA5DA9" w:rsidP="00CA5DA9">
            <w:pPr>
              <w:jc w:val="center"/>
              <w:outlineLvl w:val="0"/>
              <w:rPr>
                <w:ins w:id="47" w:author="Author"/>
                <w:rFonts w:ascii="Calibri" w:hAnsi="Calibri" w:cs="Calibri"/>
                <w:color w:val="000000"/>
                <w:sz w:val="20"/>
                <w:lang w:val="pt-BR" w:eastAsia="zh-CN"/>
              </w:rPr>
            </w:pPr>
            <w:ins w:id="48"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6D8E31DE" w14:textId="6C1AD56C" w:rsidR="00CA5DA9" w:rsidRPr="00CA5DA9" w:rsidRDefault="00CA5DA9" w:rsidP="00CA5DA9">
            <w:pPr>
              <w:jc w:val="center"/>
              <w:outlineLvl w:val="0"/>
              <w:rPr>
                <w:ins w:id="49" w:author="Author"/>
                <w:rFonts w:ascii="Calibri" w:hAnsi="Calibri" w:cs="Calibri"/>
                <w:color w:val="000000"/>
                <w:sz w:val="20"/>
                <w:lang w:val="pt-BR" w:eastAsia="zh-CN"/>
              </w:rPr>
            </w:pPr>
            <w:ins w:id="50" w:author="Author">
              <w:r w:rsidRPr="00CA5DA9">
                <w:rPr>
                  <w:rFonts w:ascii="Calibri" w:hAnsi="Calibri" w:cs="Calibri"/>
                  <w:color w:val="000000"/>
                  <w:sz w:val="20"/>
                  <w:lang w:val="pt-BR" w:eastAsia="zh-CN"/>
                </w:rPr>
                <w:t>100</w:t>
              </w:r>
            </w:ins>
          </w:p>
        </w:tc>
        <w:tc>
          <w:tcPr>
            <w:tcW w:w="1515" w:type="dxa"/>
            <w:shd w:val="clear" w:color="000000" w:fill="FFFFFF"/>
            <w:vAlign w:val="center"/>
          </w:tcPr>
          <w:p w14:paraId="44200F3D" w14:textId="7570AC2B" w:rsidR="00CA5DA9" w:rsidRPr="00CA5DA9" w:rsidRDefault="00CA5DA9" w:rsidP="00CA5DA9">
            <w:pPr>
              <w:jc w:val="center"/>
              <w:outlineLvl w:val="0"/>
              <w:rPr>
                <w:ins w:id="51" w:author="Author"/>
                <w:rFonts w:ascii="Calibri" w:hAnsi="Calibri" w:cs="Calibri"/>
                <w:color w:val="000000"/>
                <w:sz w:val="20"/>
                <w:lang w:val="pt-BR" w:eastAsia="zh-CN"/>
              </w:rPr>
            </w:pPr>
            <w:ins w:id="52" w:author="Author">
              <w:r w:rsidRPr="00CA5DA9">
                <w:rPr>
                  <w:rFonts w:ascii="Calibri" w:hAnsi="Calibri" w:cs="Calibri"/>
                  <w:color w:val="000000"/>
                  <w:sz w:val="20"/>
                  <w:lang w:val="pt-BR" w:eastAsia="zh-CN"/>
                </w:rPr>
                <w:t>Oct-Dec 2018</w:t>
              </w:r>
            </w:ins>
          </w:p>
        </w:tc>
      </w:tr>
      <w:tr w:rsidR="00CA5DA9" w:rsidRPr="002B28F2" w14:paraId="3A692712" w14:textId="1CF582AF" w:rsidTr="00CA5DA9">
        <w:trPr>
          <w:trHeight w:val="315"/>
          <w:jc w:val="center"/>
          <w:ins w:id="53" w:author="Author"/>
        </w:trPr>
        <w:tc>
          <w:tcPr>
            <w:tcW w:w="1079" w:type="dxa"/>
            <w:shd w:val="clear" w:color="000000" w:fill="333333"/>
            <w:noWrap/>
            <w:vAlign w:val="center"/>
            <w:hideMark/>
          </w:tcPr>
          <w:p w14:paraId="21F6E51B" w14:textId="6D0E9D27" w:rsidR="00CA5DA9" w:rsidRPr="00CA5DA9" w:rsidRDefault="00CA5DA9" w:rsidP="00CA5DA9">
            <w:pPr>
              <w:jc w:val="center"/>
              <w:outlineLvl w:val="0"/>
              <w:rPr>
                <w:ins w:id="54" w:author="Author"/>
                <w:rFonts w:ascii="Calibri" w:hAnsi="Calibri" w:cs="Calibri"/>
                <w:color w:val="FFFFFF"/>
                <w:sz w:val="20"/>
                <w:lang w:val="pt-BR" w:eastAsia="zh-CN"/>
              </w:rPr>
            </w:pPr>
            <w:ins w:id="55" w:author="Author">
              <w:r w:rsidRPr="00CA5DA9">
                <w:rPr>
                  <w:rFonts w:ascii="Calibri" w:hAnsi="Calibri" w:cs="Calibri"/>
                  <w:color w:val="FFFFFF"/>
                  <w:sz w:val="20"/>
                  <w:lang w:val="pt-BR" w:eastAsia="zh-CN"/>
                </w:rPr>
                <w:t>2019</w:t>
              </w:r>
            </w:ins>
          </w:p>
        </w:tc>
        <w:tc>
          <w:tcPr>
            <w:tcW w:w="1696" w:type="dxa"/>
            <w:shd w:val="clear" w:color="000000" w:fill="FFFFFF"/>
            <w:noWrap/>
            <w:vAlign w:val="center"/>
            <w:hideMark/>
          </w:tcPr>
          <w:p w14:paraId="17BFF6BB" w14:textId="77777777" w:rsidR="00CA5DA9" w:rsidRPr="00CA5DA9" w:rsidRDefault="00CA5DA9" w:rsidP="00CA5DA9">
            <w:pPr>
              <w:jc w:val="center"/>
              <w:outlineLvl w:val="0"/>
              <w:rPr>
                <w:ins w:id="56" w:author="Author"/>
                <w:rFonts w:ascii="Calibri" w:hAnsi="Calibri" w:cs="Calibri"/>
                <w:color w:val="000000"/>
                <w:sz w:val="20"/>
                <w:lang w:val="pt-BR" w:eastAsia="zh-CN"/>
              </w:rPr>
            </w:pPr>
            <w:ins w:id="57" w:author="Author">
              <w:r w:rsidRPr="00CA5DA9">
                <w:rPr>
                  <w:rFonts w:ascii="Calibri" w:hAnsi="Calibri" w:cs="Calibri"/>
                  <w:color w:val="000000"/>
                  <w:sz w:val="20"/>
                  <w:lang w:val="pt-BR" w:eastAsia="zh-CN"/>
                </w:rPr>
                <w:t>1500</w:t>
              </w:r>
            </w:ins>
          </w:p>
        </w:tc>
        <w:tc>
          <w:tcPr>
            <w:tcW w:w="1035" w:type="dxa"/>
            <w:shd w:val="clear" w:color="000000" w:fill="FFFFFF"/>
            <w:vAlign w:val="center"/>
          </w:tcPr>
          <w:p w14:paraId="15B56393" w14:textId="4B8D923E" w:rsidR="00CA5DA9" w:rsidRPr="00CA5DA9" w:rsidRDefault="00CA5DA9" w:rsidP="00CA5DA9">
            <w:pPr>
              <w:jc w:val="center"/>
              <w:outlineLvl w:val="0"/>
              <w:rPr>
                <w:ins w:id="58" w:author="Author"/>
                <w:rFonts w:ascii="Calibri" w:hAnsi="Calibri" w:cs="Calibri"/>
                <w:color w:val="000000"/>
                <w:sz w:val="20"/>
                <w:lang w:val="pt-BR" w:eastAsia="zh-CN"/>
              </w:rPr>
            </w:pPr>
            <w:ins w:id="59" w:author="Author">
              <w:r w:rsidRPr="00CA5DA9">
                <w:rPr>
                  <w:rFonts w:ascii="Calibri" w:hAnsi="Calibri" w:cs="Calibri"/>
                  <w:color w:val="000000"/>
                  <w:sz w:val="20"/>
                  <w:lang w:val="pt-BR" w:eastAsia="zh-CN"/>
                </w:rPr>
                <w:t>0-1, 1-2</w:t>
              </w:r>
            </w:ins>
          </w:p>
        </w:tc>
        <w:tc>
          <w:tcPr>
            <w:tcW w:w="1194" w:type="dxa"/>
            <w:shd w:val="clear" w:color="000000" w:fill="FFFFFF"/>
            <w:vAlign w:val="center"/>
          </w:tcPr>
          <w:p w14:paraId="0FDB1190" w14:textId="68F4E300" w:rsidR="00CA5DA9" w:rsidRPr="00CA5DA9" w:rsidRDefault="00CA5DA9" w:rsidP="00CA5DA9">
            <w:pPr>
              <w:jc w:val="center"/>
              <w:outlineLvl w:val="0"/>
              <w:rPr>
                <w:ins w:id="60" w:author="Author"/>
                <w:rFonts w:ascii="Calibri" w:hAnsi="Calibri" w:cs="Calibri"/>
                <w:color w:val="000000"/>
                <w:sz w:val="20"/>
                <w:lang w:val="pt-BR" w:eastAsia="zh-CN"/>
              </w:rPr>
            </w:pPr>
            <w:ins w:id="61"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659838F1" w14:textId="5C7A8E30" w:rsidR="00CA5DA9" w:rsidRPr="00CA5DA9" w:rsidRDefault="00CA5DA9" w:rsidP="00CA5DA9">
            <w:pPr>
              <w:jc w:val="center"/>
              <w:outlineLvl w:val="0"/>
              <w:rPr>
                <w:ins w:id="62" w:author="Author"/>
                <w:rFonts w:ascii="Calibri" w:hAnsi="Calibri" w:cs="Calibri"/>
                <w:color w:val="000000"/>
                <w:sz w:val="20"/>
                <w:lang w:val="pt-BR" w:eastAsia="zh-CN"/>
              </w:rPr>
            </w:pPr>
            <w:ins w:id="63"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11A34027" w14:textId="7E89F517" w:rsidR="00CA5DA9" w:rsidRPr="00CA5DA9" w:rsidRDefault="00CA5DA9" w:rsidP="00CA5DA9">
            <w:pPr>
              <w:jc w:val="center"/>
              <w:outlineLvl w:val="0"/>
              <w:rPr>
                <w:ins w:id="64" w:author="Author"/>
                <w:rFonts w:ascii="Calibri" w:hAnsi="Calibri" w:cs="Calibri"/>
                <w:color w:val="000000"/>
                <w:sz w:val="20"/>
                <w:lang w:val="pt-BR" w:eastAsia="zh-CN"/>
              </w:rPr>
            </w:pPr>
            <w:ins w:id="65" w:author="Author">
              <w:r w:rsidRPr="00CA5DA9">
                <w:rPr>
                  <w:rFonts w:ascii="Calibri" w:hAnsi="Calibri" w:cs="Calibri"/>
                  <w:color w:val="000000"/>
                  <w:sz w:val="20"/>
                  <w:lang w:val="pt-BR" w:eastAsia="zh-CN"/>
                </w:rPr>
                <w:t>Jan-Dec 2019</w:t>
              </w:r>
            </w:ins>
          </w:p>
        </w:tc>
      </w:tr>
      <w:tr w:rsidR="00CA5DA9" w:rsidRPr="002B28F2" w14:paraId="1D9FCADE" w14:textId="3EE0E412" w:rsidTr="00CA5DA9">
        <w:trPr>
          <w:trHeight w:val="315"/>
          <w:jc w:val="center"/>
          <w:ins w:id="66" w:author="Author"/>
        </w:trPr>
        <w:tc>
          <w:tcPr>
            <w:tcW w:w="1079" w:type="dxa"/>
            <w:shd w:val="clear" w:color="000000" w:fill="333333"/>
            <w:noWrap/>
            <w:vAlign w:val="center"/>
          </w:tcPr>
          <w:p w14:paraId="771F9B1B" w14:textId="46B135F0" w:rsidR="00CA5DA9" w:rsidRPr="00CA5DA9" w:rsidRDefault="00CA5DA9" w:rsidP="00CA5DA9">
            <w:pPr>
              <w:jc w:val="center"/>
              <w:outlineLvl w:val="0"/>
              <w:rPr>
                <w:ins w:id="67" w:author="Author"/>
                <w:rFonts w:ascii="Calibri" w:hAnsi="Calibri" w:cs="Calibri"/>
                <w:color w:val="FFFFFF"/>
                <w:sz w:val="20"/>
                <w:lang w:val="pt-BR" w:eastAsia="zh-CN"/>
              </w:rPr>
            </w:pPr>
            <w:ins w:id="68" w:author="Author">
              <w:r w:rsidRPr="00CA5DA9">
                <w:rPr>
                  <w:rFonts w:ascii="Calibri" w:hAnsi="Calibri" w:cs="Calibri"/>
                  <w:color w:val="FFFFFF"/>
                  <w:sz w:val="20"/>
                  <w:lang w:val="pt-BR" w:eastAsia="zh-CN"/>
                </w:rPr>
                <w:t>2020</w:t>
              </w:r>
            </w:ins>
          </w:p>
        </w:tc>
        <w:tc>
          <w:tcPr>
            <w:tcW w:w="1696" w:type="dxa"/>
            <w:shd w:val="clear" w:color="000000" w:fill="FFFFFF"/>
            <w:noWrap/>
            <w:vAlign w:val="center"/>
          </w:tcPr>
          <w:p w14:paraId="128E44FC" w14:textId="752C28A1" w:rsidR="00CA5DA9" w:rsidRPr="00CA5DA9" w:rsidRDefault="00CA5DA9" w:rsidP="00CA5DA9">
            <w:pPr>
              <w:jc w:val="center"/>
              <w:outlineLvl w:val="0"/>
              <w:rPr>
                <w:ins w:id="69" w:author="Author"/>
                <w:rFonts w:ascii="Calibri" w:hAnsi="Calibri" w:cs="Calibri"/>
                <w:color w:val="000000"/>
                <w:sz w:val="20"/>
                <w:lang w:val="pt-BR" w:eastAsia="zh-CN"/>
              </w:rPr>
            </w:pPr>
            <w:ins w:id="70" w:author="Author">
              <w:r w:rsidRPr="00CA5DA9">
                <w:rPr>
                  <w:rFonts w:ascii="Calibri" w:hAnsi="Calibri" w:cs="Calibri"/>
                  <w:color w:val="000000"/>
                  <w:sz w:val="20"/>
                  <w:lang w:val="pt-BR" w:eastAsia="zh-CN"/>
                </w:rPr>
                <w:t>0</w:t>
              </w:r>
            </w:ins>
          </w:p>
        </w:tc>
        <w:tc>
          <w:tcPr>
            <w:tcW w:w="1035" w:type="dxa"/>
            <w:shd w:val="clear" w:color="000000" w:fill="FFFFFF"/>
            <w:vAlign w:val="center"/>
          </w:tcPr>
          <w:p w14:paraId="720C2958" w14:textId="113038B5" w:rsidR="00CA5DA9" w:rsidRPr="00CA5DA9" w:rsidRDefault="00CA5DA9" w:rsidP="00CA5DA9">
            <w:pPr>
              <w:jc w:val="center"/>
              <w:outlineLvl w:val="0"/>
              <w:rPr>
                <w:ins w:id="71" w:author="Author"/>
                <w:rFonts w:ascii="Calibri" w:hAnsi="Calibri" w:cs="Calibri"/>
                <w:color w:val="000000"/>
                <w:sz w:val="20"/>
                <w:lang w:val="pt-BR" w:eastAsia="zh-CN"/>
              </w:rPr>
            </w:pPr>
            <w:ins w:id="72" w:author="Author">
              <w:r w:rsidRPr="00CA5DA9">
                <w:rPr>
                  <w:rFonts w:ascii="Calibri" w:hAnsi="Calibri" w:cs="Calibri"/>
                  <w:color w:val="000000"/>
                  <w:sz w:val="20"/>
                  <w:lang w:val="pt-BR" w:eastAsia="zh-CN"/>
                </w:rPr>
                <w:t>1-2, 2-3</w:t>
              </w:r>
            </w:ins>
          </w:p>
        </w:tc>
        <w:tc>
          <w:tcPr>
            <w:tcW w:w="1194" w:type="dxa"/>
            <w:shd w:val="clear" w:color="000000" w:fill="FFFFFF"/>
            <w:vAlign w:val="center"/>
          </w:tcPr>
          <w:p w14:paraId="76F939DB" w14:textId="6AB9B972" w:rsidR="00CA5DA9" w:rsidRPr="00CA5DA9" w:rsidRDefault="00CA5DA9" w:rsidP="00CA5DA9">
            <w:pPr>
              <w:jc w:val="center"/>
              <w:outlineLvl w:val="0"/>
              <w:rPr>
                <w:ins w:id="73" w:author="Author"/>
                <w:rFonts w:ascii="Calibri" w:hAnsi="Calibri" w:cs="Calibri"/>
                <w:color w:val="000000"/>
                <w:sz w:val="20"/>
                <w:lang w:val="pt-BR" w:eastAsia="zh-CN"/>
              </w:rPr>
            </w:pPr>
            <w:ins w:id="74"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320C0E3B" w14:textId="64ADAE50" w:rsidR="00CA5DA9" w:rsidRPr="00CA5DA9" w:rsidRDefault="00CA5DA9" w:rsidP="00CA5DA9">
            <w:pPr>
              <w:jc w:val="center"/>
              <w:outlineLvl w:val="0"/>
              <w:rPr>
                <w:ins w:id="75" w:author="Author"/>
                <w:rFonts w:ascii="Calibri" w:hAnsi="Calibri" w:cs="Calibri"/>
                <w:color w:val="000000"/>
                <w:sz w:val="20"/>
                <w:lang w:val="pt-BR" w:eastAsia="zh-CN"/>
              </w:rPr>
            </w:pPr>
            <w:ins w:id="76"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549A6074" w14:textId="5DAF79F7" w:rsidR="00CA5DA9" w:rsidRPr="00CA5DA9" w:rsidRDefault="00CA5DA9" w:rsidP="00CA5DA9">
            <w:pPr>
              <w:jc w:val="center"/>
              <w:outlineLvl w:val="0"/>
              <w:rPr>
                <w:ins w:id="77" w:author="Author"/>
                <w:rFonts w:ascii="Calibri" w:hAnsi="Calibri" w:cs="Calibri"/>
                <w:color w:val="000000"/>
                <w:sz w:val="20"/>
                <w:lang w:val="pt-BR" w:eastAsia="zh-CN"/>
              </w:rPr>
            </w:pPr>
            <w:ins w:id="78" w:author="Author">
              <w:r w:rsidRPr="00CA5DA9">
                <w:rPr>
                  <w:rFonts w:ascii="Calibri" w:hAnsi="Calibri" w:cs="Calibri"/>
                  <w:color w:val="000000"/>
                  <w:sz w:val="20"/>
                  <w:lang w:val="pt-BR" w:eastAsia="zh-CN"/>
                </w:rPr>
                <w:t>Jan-Dec 2020</w:t>
              </w:r>
            </w:ins>
          </w:p>
        </w:tc>
      </w:tr>
      <w:tr w:rsidR="00CA5DA9" w:rsidRPr="002B28F2" w14:paraId="4869FD66" w14:textId="41731AC8" w:rsidTr="00CA5DA9">
        <w:trPr>
          <w:trHeight w:val="315"/>
          <w:jc w:val="center"/>
          <w:ins w:id="79" w:author="Author"/>
        </w:trPr>
        <w:tc>
          <w:tcPr>
            <w:tcW w:w="1079" w:type="dxa"/>
            <w:shd w:val="clear" w:color="000000" w:fill="333333"/>
            <w:noWrap/>
            <w:vAlign w:val="center"/>
          </w:tcPr>
          <w:p w14:paraId="67160CBC" w14:textId="18E2E170" w:rsidR="00CA5DA9" w:rsidRPr="00CA5DA9" w:rsidRDefault="00CA5DA9" w:rsidP="00CA5DA9">
            <w:pPr>
              <w:jc w:val="center"/>
              <w:outlineLvl w:val="0"/>
              <w:rPr>
                <w:ins w:id="80" w:author="Author"/>
                <w:rFonts w:ascii="Calibri" w:hAnsi="Calibri" w:cs="Calibri"/>
                <w:color w:val="FFFFFF"/>
                <w:sz w:val="20"/>
                <w:lang w:val="pt-BR" w:eastAsia="zh-CN"/>
              </w:rPr>
            </w:pPr>
            <w:ins w:id="81" w:author="Author">
              <w:r w:rsidRPr="00CA5DA9">
                <w:rPr>
                  <w:rFonts w:ascii="Calibri" w:hAnsi="Calibri" w:cs="Calibri"/>
                  <w:color w:val="FFFFFF"/>
                  <w:sz w:val="20"/>
                  <w:lang w:val="pt-BR" w:eastAsia="zh-CN"/>
                </w:rPr>
                <w:t>2021</w:t>
              </w:r>
            </w:ins>
          </w:p>
        </w:tc>
        <w:tc>
          <w:tcPr>
            <w:tcW w:w="1696" w:type="dxa"/>
            <w:shd w:val="clear" w:color="000000" w:fill="FFFFFF"/>
            <w:noWrap/>
            <w:vAlign w:val="center"/>
          </w:tcPr>
          <w:p w14:paraId="53F37983" w14:textId="3A1FB1D5" w:rsidR="00CA5DA9" w:rsidRPr="00CA5DA9" w:rsidRDefault="00CA5DA9" w:rsidP="00CA5DA9">
            <w:pPr>
              <w:jc w:val="center"/>
              <w:outlineLvl w:val="0"/>
              <w:rPr>
                <w:ins w:id="82" w:author="Author"/>
                <w:rFonts w:ascii="Calibri" w:hAnsi="Calibri" w:cs="Calibri"/>
                <w:color w:val="000000"/>
                <w:sz w:val="20"/>
                <w:lang w:val="pt-BR" w:eastAsia="zh-CN"/>
              </w:rPr>
            </w:pPr>
            <w:ins w:id="83" w:author="Author">
              <w:r w:rsidRPr="00CA5DA9">
                <w:rPr>
                  <w:rFonts w:ascii="Calibri" w:hAnsi="Calibri" w:cs="Calibri"/>
                  <w:color w:val="000000"/>
                  <w:sz w:val="20"/>
                  <w:lang w:val="pt-BR" w:eastAsia="zh-CN"/>
                </w:rPr>
                <w:t>0</w:t>
              </w:r>
            </w:ins>
          </w:p>
        </w:tc>
        <w:tc>
          <w:tcPr>
            <w:tcW w:w="1035" w:type="dxa"/>
            <w:shd w:val="clear" w:color="000000" w:fill="FFFFFF"/>
            <w:vAlign w:val="center"/>
          </w:tcPr>
          <w:p w14:paraId="74542179" w14:textId="01FC259D" w:rsidR="00CA5DA9" w:rsidRPr="00CA5DA9" w:rsidRDefault="00CA5DA9" w:rsidP="00CA5DA9">
            <w:pPr>
              <w:jc w:val="center"/>
              <w:outlineLvl w:val="0"/>
              <w:rPr>
                <w:ins w:id="84" w:author="Author"/>
                <w:rFonts w:ascii="Calibri" w:hAnsi="Calibri" w:cs="Calibri"/>
                <w:color w:val="000000"/>
                <w:sz w:val="20"/>
                <w:lang w:val="pt-BR" w:eastAsia="zh-CN"/>
              </w:rPr>
            </w:pPr>
            <w:ins w:id="85" w:author="Author">
              <w:r w:rsidRPr="00CA5DA9">
                <w:rPr>
                  <w:rFonts w:ascii="Calibri" w:hAnsi="Calibri" w:cs="Calibri"/>
                  <w:color w:val="000000"/>
                  <w:sz w:val="20"/>
                  <w:lang w:val="pt-BR" w:eastAsia="zh-CN"/>
                </w:rPr>
                <w:t>2-3, 3-4</w:t>
              </w:r>
            </w:ins>
          </w:p>
        </w:tc>
        <w:tc>
          <w:tcPr>
            <w:tcW w:w="1194" w:type="dxa"/>
            <w:shd w:val="clear" w:color="000000" w:fill="FFFFFF"/>
            <w:vAlign w:val="center"/>
          </w:tcPr>
          <w:p w14:paraId="3E89820A" w14:textId="579B1A7D" w:rsidR="00CA5DA9" w:rsidRPr="00CA5DA9" w:rsidRDefault="00CA5DA9" w:rsidP="00CA5DA9">
            <w:pPr>
              <w:jc w:val="center"/>
              <w:outlineLvl w:val="0"/>
              <w:rPr>
                <w:ins w:id="86" w:author="Author"/>
                <w:rFonts w:ascii="Calibri" w:hAnsi="Calibri" w:cs="Calibri"/>
                <w:color w:val="000000"/>
                <w:sz w:val="20"/>
                <w:lang w:val="pt-BR" w:eastAsia="zh-CN"/>
              </w:rPr>
            </w:pPr>
            <w:ins w:id="87"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4E5C167B" w14:textId="76051BF6" w:rsidR="00CA5DA9" w:rsidRPr="00CA5DA9" w:rsidRDefault="00CA5DA9" w:rsidP="00CA5DA9">
            <w:pPr>
              <w:jc w:val="center"/>
              <w:outlineLvl w:val="0"/>
              <w:rPr>
                <w:ins w:id="88" w:author="Author"/>
                <w:rFonts w:ascii="Calibri" w:hAnsi="Calibri" w:cs="Calibri"/>
                <w:color w:val="000000"/>
                <w:sz w:val="20"/>
                <w:lang w:val="pt-BR" w:eastAsia="zh-CN"/>
              </w:rPr>
            </w:pPr>
            <w:ins w:id="89"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77D73FEC" w14:textId="2652EA3E" w:rsidR="00CA5DA9" w:rsidRPr="00CA5DA9" w:rsidRDefault="00CA5DA9" w:rsidP="00CA5DA9">
            <w:pPr>
              <w:jc w:val="center"/>
              <w:outlineLvl w:val="0"/>
              <w:rPr>
                <w:ins w:id="90" w:author="Author"/>
                <w:rFonts w:ascii="Calibri" w:hAnsi="Calibri" w:cs="Calibri"/>
                <w:color w:val="000000"/>
                <w:sz w:val="20"/>
                <w:lang w:val="pt-BR" w:eastAsia="zh-CN"/>
              </w:rPr>
            </w:pPr>
            <w:ins w:id="91" w:author="Author">
              <w:r w:rsidRPr="00CA5DA9">
                <w:rPr>
                  <w:rFonts w:ascii="Calibri" w:hAnsi="Calibri" w:cs="Calibri"/>
                  <w:color w:val="000000"/>
                  <w:sz w:val="20"/>
                  <w:lang w:val="pt-BR" w:eastAsia="zh-CN"/>
                </w:rPr>
                <w:t>Jan-Dec 2021</w:t>
              </w:r>
            </w:ins>
          </w:p>
        </w:tc>
      </w:tr>
      <w:tr w:rsidR="00CA5DA9" w:rsidRPr="002B28F2" w14:paraId="74DA121B" w14:textId="17BC35B3" w:rsidTr="00CA5DA9">
        <w:trPr>
          <w:trHeight w:val="315"/>
          <w:jc w:val="center"/>
          <w:ins w:id="92" w:author="Author"/>
        </w:trPr>
        <w:tc>
          <w:tcPr>
            <w:tcW w:w="1079" w:type="dxa"/>
            <w:shd w:val="clear" w:color="000000" w:fill="333333"/>
            <w:noWrap/>
            <w:vAlign w:val="center"/>
          </w:tcPr>
          <w:p w14:paraId="61FD1DFA" w14:textId="3E11F633" w:rsidR="00CA5DA9" w:rsidRPr="00CA5DA9" w:rsidRDefault="00CA5DA9" w:rsidP="00CA5DA9">
            <w:pPr>
              <w:jc w:val="center"/>
              <w:outlineLvl w:val="0"/>
              <w:rPr>
                <w:ins w:id="93" w:author="Author"/>
                <w:rFonts w:ascii="Calibri" w:hAnsi="Calibri" w:cs="Calibri"/>
                <w:color w:val="FFFFFF"/>
                <w:sz w:val="20"/>
                <w:lang w:val="pt-BR" w:eastAsia="zh-CN"/>
              </w:rPr>
            </w:pPr>
            <w:ins w:id="94" w:author="Author">
              <w:r w:rsidRPr="00CA5DA9">
                <w:rPr>
                  <w:rFonts w:ascii="Calibri" w:hAnsi="Calibri" w:cs="Calibri"/>
                  <w:color w:val="FFFFFF"/>
                  <w:sz w:val="20"/>
                  <w:lang w:val="pt-BR" w:eastAsia="zh-CN"/>
                </w:rPr>
                <w:t>2022</w:t>
              </w:r>
            </w:ins>
          </w:p>
        </w:tc>
        <w:tc>
          <w:tcPr>
            <w:tcW w:w="1696" w:type="dxa"/>
            <w:shd w:val="clear" w:color="000000" w:fill="FFFFFF"/>
            <w:noWrap/>
            <w:vAlign w:val="center"/>
          </w:tcPr>
          <w:p w14:paraId="4673F04A" w14:textId="6CF61044" w:rsidR="00CA5DA9" w:rsidRPr="00CA5DA9" w:rsidRDefault="00CA5DA9" w:rsidP="00CA5DA9">
            <w:pPr>
              <w:jc w:val="center"/>
              <w:outlineLvl w:val="0"/>
              <w:rPr>
                <w:ins w:id="95" w:author="Author"/>
                <w:rFonts w:ascii="Calibri" w:hAnsi="Calibri" w:cs="Calibri"/>
                <w:color w:val="000000"/>
                <w:sz w:val="20"/>
                <w:lang w:val="pt-BR" w:eastAsia="zh-CN"/>
              </w:rPr>
            </w:pPr>
            <w:ins w:id="96" w:author="Author">
              <w:r w:rsidRPr="00CA5DA9">
                <w:rPr>
                  <w:rFonts w:ascii="Calibri" w:hAnsi="Calibri" w:cs="Calibri"/>
                  <w:color w:val="000000"/>
                  <w:sz w:val="20"/>
                  <w:lang w:val="pt-BR" w:eastAsia="zh-CN"/>
                </w:rPr>
                <w:t>0</w:t>
              </w:r>
            </w:ins>
          </w:p>
        </w:tc>
        <w:tc>
          <w:tcPr>
            <w:tcW w:w="1035" w:type="dxa"/>
            <w:shd w:val="clear" w:color="000000" w:fill="FFFFFF"/>
            <w:vAlign w:val="center"/>
          </w:tcPr>
          <w:p w14:paraId="222D43DC" w14:textId="413BB1CE" w:rsidR="00CA5DA9" w:rsidRPr="00CA5DA9" w:rsidRDefault="00CA5DA9" w:rsidP="00CA5DA9">
            <w:pPr>
              <w:jc w:val="center"/>
              <w:outlineLvl w:val="0"/>
              <w:rPr>
                <w:ins w:id="97" w:author="Author"/>
                <w:rFonts w:ascii="Calibri" w:hAnsi="Calibri" w:cs="Calibri"/>
                <w:color w:val="000000"/>
                <w:sz w:val="20"/>
                <w:lang w:val="pt-BR" w:eastAsia="zh-CN"/>
              </w:rPr>
            </w:pPr>
            <w:ins w:id="98" w:author="Author">
              <w:r w:rsidRPr="00CA5DA9">
                <w:rPr>
                  <w:rFonts w:ascii="Calibri" w:hAnsi="Calibri" w:cs="Calibri"/>
                  <w:color w:val="000000"/>
                  <w:sz w:val="20"/>
                  <w:lang w:val="pt-BR" w:eastAsia="zh-CN"/>
                </w:rPr>
                <w:t>3-4, 4-5</w:t>
              </w:r>
            </w:ins>
          </w:p>
        </w:tc>
        <w:tc>
          <w:tcPr>
            <w:tcW w:w="1194" w:type="dxa"/>
            <w:shd w:val="clear" w:color="000000" w:fill="FFFFFF"/>
            <w:vAlign w:val="center"/>
          </w:tcPr>
          <w:p w14:paraId="68D61302" w14:textId="5A9506A8" w:rsidR="00CA5DA9" w:rsidRPr="00CA5DA9" w:rsidRDefault="00CA5DA9" w:rsidP="00CA5DA9">
            <w:pPr>
              <w:jc w:val="center"/>
              <w:outlineLvl w:val="0"/>
              <w:rPr>
                <w:ins w:id="99" w:author="Author"/>
                <w:rFonts w:ascii="Calibri" w:hAnsi="Calibri" w:cs="Calibri"/>
                <w:color w:val="000000"/>
                <w:sz w:val="20"/>
                <w:lang w:val="pt-BR" w:eastAsia="zh-CN"/>
              </w:rPr>
            </w:pPr>
            <w:ins w:id="100"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069C95A6" w14:textId="3D0E9199" w:rsidR="00CA5DA9" w:rsidRPr="00CA5DA9" w:rsidRDefault="00CA5DA9" w:rsidP="00CA5DA9">
            <w:pPr>
              <w:jc w:val="center"/>
              <w:outlineLvl w:val="0"/>
              <w:rPr>
                <w:ins w:id="101" w:author="Author"/>
                <w:rFonts w:ascii="Calibri" w:hAnsi="Calibri" w:cs="Calibri"/>
                <w:color w:val="000000"/>
                <w:sz w:val="20"/>
                <w:lang w:val="pt-BR" w:eastAsia="zh-CN"/>
              </w:rPr>
            </w:pPr>
            <w:ins w:id="102"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2A64DC56" w14:textId="7F4C516E" w:rsidR="00CA5DA9" w:rsidRPr="00CA5DA9" w:rsidRDefault="00CA5DA9" w:rsidP="00CA5DA9">
            <w:pPr>
              <w:jc w:val="center"/>
              <w:outlineLvl w:val="0"/>
              <w:rPr>
                <w:ins w:id="103" w:author="Author"/>
                <w:rFonts w:ascii="Calibri" w:hAnsi="Calibri" w:cs="Calibri"/>
                <w:color w:val="000000"/>
                <w:sz w:val="20"/>
                <w:lang w:val="pt-BR" w:eastAsia="zh-CN"/>
              </w:rPr>
            </w:pPr>
            <w:ins w:id="104" w:author="Author">
              <w:r w:rsidRPr="00CA5DA9">
                <w:rPr>
                  <w:rFonts w:ascii="Calibri" w:hAnsi="Calibri" w:cs="Calibri"/>
                  <w:color w:val="000000"/>
                  <w:sz w:val="20"/>
                  <w:lang w:val="pt-BR" w:eastAsia="zh-CN"/>
                </w:rPr>
                <w:t>Jan-Dec 2022</w:t>
              </w:r>
            </w:ins>
          </w:p>
        </w:tc>
      </w:tr>
      <w:tr w:rsidR="00CA5DA9" w:rsidRPr="002B28F2" w14:paraId="3598898F" w14:textId="7A658D94" w:rsidTr="00CA5DA9">
        <w:trPr>
          <w:trHeight w:val="315"/>
          <w:jc w:val="center"/>
          <w:ins w:id="105" w:author="Author"/>
        </w:trPr>
        <w:tc>
          <w:tcPr>
            <w:tcW w:w="1079" w:type="dxa"/>
            <w:shd w:val="clear" w:color="000000" w:fill="333333"/>
            <w:noWrap/>
            <w:vAlign w:val="center"/>
          </w:tcPr>
          <w:p w14:paraId="5601667C" w14:textId="0249D2BC" w:rsidR="00CA5DA9" w:rsidRPr="00CA5DA9" w:rsidRDefault="00CA5DA9" w:rsidP="00CA5DA9">
            <w:pPr>
              <w:jc w:val="center"/>
              <w:outlineLvl w:val="0"/>
              <w:rPr>
                <w:ins w:id="106" w:author="Author"/>
                <w:rFonts w:ascii="Calibri" w:hAnsi="Calibri" w:cs="Calibri"/>
                <w:color w:val="FFFFFF"/>
                <w:sz w:val="20"/>
                <w:lang w:val="pt-BR" w:eastAsia="zh-CN"/>
              </w:rPr>
            </w:pPr>
            <w:ins w:id="107" w:author="Author">
              <w:r w:rsidRPr="00CA5DA9">
                <w:rPr>
                  <w:rFonts w:ascii="Calibri" w:hAnsi="Calibri" w:cs="Calibri"/>
                  <w:color w:val="FFFFFF"/>
                  <w:sz w:val="20"/>
                  <w:lang w:val="pt-BR" w:eastAsia="zh-CN"/>
                </w:rPr>
                <w:t>2023</w:t>
              </w:r>
            </w:ins>
          </w:p>
        </w:tc>
        <w:tc>
          <w:tcPr>
            <w:tcW w:w="1696" w:type="dxa"/>
            <w:shd w:val="clear" w:color="000000" w:fill="FFFFFF"/>
            <w:noWrap/>
            <w:vAlign w:val="center"/>
          </w:tcPr>
          <w:p w14:paraId="0EC58C06" w14:textId="36DB0361" w:rsidR="00CA5DA9" w:rsidRPr="00CA5DA9" w:rsidRDefault="00CA5DA9" w:rsidP="00CA5DA9">
            <w:pPr>
              <w:jc w:val="center"/>
              <w:outlineLvl w:val="0"/>
              <w:rPr>
                <w:ins w:id="108" w:author="Author"/>
                <w:rFonts w:ascii="Calibri" w:hAnsi="Calibri" w:cs="Calibri"/>
                <w:color w:val="000000"/>
                <w:sz w:val="20"/>
                <w:lang w:val="pt-BR" w:eastAsia="zh-CN"/>
              </w:rPr>
            </w:pPr>
            <w:ins w:id="109" w:author="Author">
              <w:r w:rsidRPr="00CA5DA9">
                <w:rPr>
                  <w:rFonts w:ascii="Calibri" w:hAnsi="Calibri" w:cs="Calibri"/>
                  <w:color w:val="000000"/>
                  <w:sz w:val="20"/>
                  <w:lang w:val="pt-BR" w:eastAsia="zh-CN"/>
                </w:rPr>
                <w:t>0</w:t>
              </w:r>
            </w:ins>
          </w:p>
        </w:tc>
        <w:tc>
          <w:tcPr>
            <w:tcW w:w="1035" w:type="dxa"/>
            <w:shd w:val="clear" w:color="000000" w:fill="FFFFFF"/>
            <w:vAlign w:val="center"/>
          </w:tcPr>
          <w:p w14:paraId="7FBF6D18" w14:textId="2A210767" w:rsidR="00CA5DA9" w:rsidRPr="00CA5DA9" w:rsidRDefault="00CA5DA9" w:rsidP="00CA5DA9">
            <w:pPr>
              <w:jc w:val="center"/>
              <w:outlineLvl w:val="0"/>
              <w:rPr>
                <w:ins w:id="110" w:author="Author"/>
                <w:rFonts w:ascii="Calibri" w:hAnsi="Calibri" w:cs="Calibri"/>
                <w:color w:val="000000"/>
                <w:sz w:val="20"/>
                <w:lang w:val="pt-BR" w:eastAsia="zh-CN"/>
              </w:rPr>
            </w:pPr>
            <w:ins w:id="111" w:author="Author">
              <w:r w:rsidRPr="00CA5DA9">
                <w:rPr>
                  <w:rFonts w:ascii="Calibri" w:hAnsi="Calibri" w:cs="Calibri"/>
                  <w:color w:val="000000"/>
                  <w:sz w:val="20"/>
                  <w:lang w:val="pt-BR" w:eastAsia="zh-CN"/>
                </w:rPr>
                <w:t>4-5, 5-6</w:t>
              </w:r>
            </w:ins>
          </w:p>
        </w:tc>
        <w:tc>
          <w:tcPr>
            <w:tcW w:w="1194" w:type="dxa"/>
            <w:shd w:val="clear" w:color="000000" w:fill="FFFFFF"/>
            <w:vAlign w:val="center"/>
          </w:tcPr>
          <w:p w14:paraId="4B998803" w14:textId="3D9106D2" w:rsidR="00CA5DA9" w:rsidRPr="00CA5DA9" w:rsidRDefault="00CA5DA9" w:rsidP="00CA5DA9">
            <w:pPr>
              <w:jc w:val="center"/>
              <w:outlineLvl w:val="0"/>
              <w:rPr>
                <w:ins w:id="112" w:author="Author"/>
                <w:rFonts w:ascii="Calibri" w:hAnsi="Calibri" w:cs="Calibri"/>
                <w:color w:val="000000"/>
                <w:sz w:val="20"/>
                <w:lang w:val="pt-BR" w:eastAsia="zh-CN"/>
              </w:rPr>
            </w:pPr>
            <w:ins w:id="113"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01F12A32" w14:textId="72F45D57" w:rsidR="00CA5DA9" w:rsidRPr="00CA5DA9" w:rsidRDefault="00CA5DA9" w:rsidP="00CA5DA9">
            <w:pPr>
              <w:jc w:val="center"/>
              <w:outlineLvl w:val="0"/>
              <w:rPr>
                <w:ins w:id="114" w:author="Author"/>
                <w:rFonts w:ascii="Calibri" w:hAnsi="Calibri" w:cs="Calibri"/>
                <w:color w:val="000000"/>
                <w:sz w:val="20"/>
                <w:lang w:val="pt-BR" w:eastAsia="zh-CN"/>
              </w:rPr>
            </w:pPr>
            <w:ins w:id="115"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24F56BC4" w14:textId="18E0E26B" w:rsidR="00CA5DA9" w:rsidRPr="00CA5DA9" w:rsidRDefault="00CA5DA9" w:rsidP="00CA5DA9">
            <w:pPr>
              <w:jc w:val="center"/>
              <w:outlineLvl w:val="0"/>
              <w:rPr>
                <w:ins w:id="116" w:author="Author"/>
                <w:rFonts w:ascii="Calibri" w:hAnsi="Calibri" w:cs="Calibri"/>
                <w:color w:val="000000"/>
                <w:sz w:val="20"/>
                <w:lang w:val="pt-BR" w:eastAsia="zh-CN"/>
              </w:rPr>
            </w:pPr>
            <w:ins w:id="117" w:author="Author">
              <w:r w:rsidRPr="00CA5DA9">
                <w:rPr>
                  <w:rFonts w:ascii="Calibri" w:hAnsi="Calibri" w:cs="Calibri"/>
                  <w:color w:val="000000"/>
                  <w:sz w:val="20"/>
                  <w:lang w:val="pt-BR" w:eastAsia="zh-CN"/>
                </w:rPr>
                <w:t>Jan-Dec 2023</w:t>
              </w:r>
            </w:ins>
          </w:p>
        </w:tc>
      </w:tr>
      <w:tr w:rsidR="00CA5DA9" w:rsidRPr="002B28F2" w14:paraId="07CA755A" w14:textId="76340190" w:rsidTr="00CA5DA9">
        <w:trPr>
          <w:trHeight w:val="315"/>
          <w:jc w:val="center"/>
          <w:ins w:id="118" w:author="Author"/>
        </w:trPr>
        <w:tc>
          <w:tcPr>
            <w:tcW w:w="1079" w:type="dxa"/>
            <w:shd w:val="clear" w:color="000000" w:fill="333333"/>
            <w:noWrap/>
            <w:vAlign w:val="center"/>
          </w:tcPr>
          <w:p w14:paraId="3B7B382F" w14:textId="022C18FB" w:rsidR="00CA5DA9" w:rsidRPr="00CA5DA9" w:rsidRDefault="00CA5DA9" w:rsidP="00CA5DA9">
            <w:pPr>
              <w:jc w:val="center"/>
              <w:outlineLvl w:val="0"/>
              <w:rPr>
                <w:ins w:id="119" w:author="Author"/>
                <w:rFonts w:ascii="Calibri" w:hAnsi="Calibri" w:cs="Calibri"/>
                <w:color w:val="FFFFFF"/>
                <w:sz w:val="20"/>
                <w:lang w:val="pt-BR" w:eastAsia="zh-CN"/>
              </w:rPr>
            </w:pPr>
            <w:ins w:id="120" w:author="Author">
              <w:r w:rsidRPr="00CA5DA9">
                <w:rPr>
                  <w:rFonts w:ascii="Calibri" w:hAnsi="Calibri" w:cs="Calibri"/>
                  <w:color w:val="FFFFFF"/>
                  <w:sz w:val="20"/>
                  <w:lang w:val="pt-BR" w:eastAsia="zh-CN"/>
                </w:rPr>
                <w:t>2024</w:t>
              </w:r>
            </w:ins>
          </w:p>
        </w:tc>
        <w:tc>
          <w:tcPr>
            <w:tcW w:w="1696" w:type="dxa"/>
            <w:shd w:val="clear" w:color="000000" w:fill="FFFFFF"/>
            <w:noWrap/>
            <w:vAlign w:val="center"/>
          </w:tcPr>
          <w:p w14:paraId="01273340" w14:textId="0B1D71B0" w:rsidR="00CA5DA9" w:rsidRPr="00CA5DA9" w:rsidRDefault="00CA5DA9" w:rsidP="00CA5DA9">
            <w:pPr>
              <w:jc w:val="center"/>
              <w:outlineLvl w:val="0"/>
              <w:rPr>
                <w:ins w:id="121" w:author="Author"/>
                <w:rFonts w:ascii="Calibri" w:hAnsi="Calibri" w:cs="Calibri"/>
                <w:color w:val="000000"/>
                <w:sz w:val="20"/>
                <w:lang w:val="pt-BR" w:eastAsia="zh-CN"/>
              </w:rPr>
            </w:pPr>
            <w:ins w:id="122" w:author="Author">
              <w:r w:rsidRPr="00CA5DA9">
                <w:rPr>
                  <w:rFonts w:ascii="Calibri" w:hAnsi="Calibri" w:cs="Calibri"/>
                  <w:color w:val="000000"/>
                  <w:sz w:val="20"/>
                  <w:lang w:val="pt-BR" w:eastAsia="zh-CN"/>
                </w:rPr>
                <w:t>0</w:t>
              </w:r>
            </w:ins>
          </w:p>
        </w:tc>
        <w:tc>
          <w:tcPr>
            <w:tcW w:w="1035" w:type="dxa"/>
            <w:shd w:val="clear" w:color="000000" w:fill="FFFFFF"/>
            <w:vAlign w:val="center"/>
          </w:tcPr>
          <w:p w14:paraId="588A738E" w14:textId="5025C38C" w:rsidR="00CA5DA9" w:rsidRPr="00CA5DA9" w:rsidRDefault="00CA5DA9" w:rsidP="00CA5DA9">
            <w:pPr>
              <w:jc w:val="center"/>
              <w:outlineLvl w:val="0"/>
              <w:rPr>
                <w:ins w:id="123" w:author="Author"/>
                <w:rFonts w:ascii="Calibri" w:hAnsi="Calibri" w:cs="Calibri"/>
                <w:color w:val="000000"/>
                <w:sz w:val="20"/>
                <w:lang w:val="pt-BR" w:eastAsia="zh-CN"/>
              </w:rPr>
            </w:pPr>
            <w:ins w:id="124" w:author="Author">
              <w:r w:rsidRPr="00CA5DA9">
                <w:rPr>
                  <w:rFonts w:ascii="Calibri" w:hAnsi="Calibri" w:cs="Calibri"/>
                  <w:color w:val="000000"/>
                  <w:sz w:val="20"/>
                  <w:lang w:val="pt-BR" w:eastAsia="zh-CN"/>
                </w:rPr>
                <w:t>5-6, 6-7</w:t>
              </w:r>
            </w:ins>
          </w:p>
        </w:tc>
        <w:tc>
          <w:tcPr>
            <w:tcW w:w="1194" w:type="dxa"/>
            <w:shd w:val="clear" w:color="000000" w:fill="FFFFFF"/>
            <w:vAlign w:val="center"/>
          </w:tcPr>
          <w:p w14:paraId="57E5DF5D" w14:textId="6DC92482" w:rsidR="00CA5DA9" w:rsidRPr="00CA5DA9" w:rsidRDefault="00CA5DA9" w:rsidP="00CA5DA9">
            <w:pPr>
              <w:jc w:val="center"/>
              <w:outlineLvl w:val="0"/>
              <w:rPr>
                <w:ins w:id="125" w:author="Author"/>
                <w:rFonts w:ascii="Calibri" w:hAnsi="Calibri" w:cs="Calibri"/>
                <w:color w:val="000000"/>
                <w:sz w:val="20"/>
                <w:lang w:val="pt-BR" w:eastAsia="zh-CN"/>
              </w:rPr>
            </w:pPr>
            <w:ins w:id="126"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568809FF" w14:textId="23ADCCBE" w:rsidR="00CA5DA9" w:rsidRPr="00CA5DA9" w:rsidRDefault="00CA5DA9" w:rsidP="00CA5DA9">
            <w:pPr>
              <w:jc w:val="center"/>
              <w:outlineLvl w:val="0"/>
              <w:rPr>
                <w:ins w:id="127" w:author="Author"/>
                <w:rFonts w:ascii="Calibri" w:hAnsi="Calibri" w:cs="Calibri"/>
                <w:color w:val="000000"/>
                <w:sz w:val="20"/>
                <w:lang w:val="pt-BR" w:eastAsia="zh-CN"/>
              </w:rPr>
            </w:pPr>
            <w:ins w:id="128"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442CD677" w14:textId="6AC4D12B" w:rsidR="00CA5DA9" w:rsidRPr="00CA5DA9" w:rsidRDefault="00CA5DA9" w:rsidP="00CA5DA9">
            <w:pPr>
              <w:jc w:val="center"/>
              <w:outlineLvl w:val="0"/>
              <w:rPr>
                <w:ins w:id="129" w:author="Author"/>
                <w:rFonts w:ascii="Calibri" w:hAnsi="Calibri" w:cs="Calibri"/>
                <w:color w:val="000000"/>
                <w:sz w:val="20"/>
                <w:lang w:val="pt-BR" w:eastAsia="zh-CN"/>
              </w:rPr>
            </w:pPr>
            <w:ins w:id="130" w:author="Author">
              <w:r w:rsidRPr="00CA5DA9">
                <w:rPr>
                  <w:rFonts w:ascii="Calibri" w:hAnsi="Calibri" w:cs="Calibri"/>
                  <w:color w:val="000000"/>
                  <w:sz w:val="20"/>
                  <w:lang w:val="pt-BR" w:eastAsia="zh-CN"/>
                </w:rPr>
                <w:t>Jan-Dec 2024</w:t>
              </w:r>
            </w:ins>
          </w:p>
        </w:tc>
      </w:tr>
      <w:tr w:rsidR="00CA5DA9" w:rsidRPr="002B28F2" w14:paraId="474B2069" w14:textId="072C7551" w:rsidTr="00CA5DA9">
        <w:trPr>
          <w:trHeight w:val="315"/>
          <w:jc w:val="center"/>
          <w:ins w:id="131" w:author="Author"/>
        </w:trPr>
        <w:tc>
          <w:tcPr>
            <w:tcW w:w="1079" w:type="dxa"/>
            <w:shd w:val="clear" w:color="000000" w:fill="333333"/>
            <w:noWrap/>
            <w:vAlign w:val="center"/>
          </w:tcPr>
          <w:p w14:paraId="24483476" w14:textId="1FA101B1" w:rsidR="00CA5DA9" w:rsidRPr="00CA5DA9" w:rsidRDefault="00CA5DA9" w:rsidP="00CA5DA9">
            <w:pPr>
              <w:jc w:val="center"/>
              <w:outlineLvl w:val="0"/>
              <w:rPr>
                <w:ins w:id="132" w:author="Author"/>
                <w:rFonts w:ascii="Calibri" w:hAnsi="Calibri" w:cs="Calibri"/>
                <w:color w:val="FFFFFF"/>
                <w:sz w:val="20"/>
                <w:lang w:val="pt-BR" w:eastAsia="zh-CN"/>
              </w:rPr>
            </w:pPr>
            <w:ins w:id="133" w:author="Author">
              <w:r w:rsidRPr="00CA5DA9">
                <w:rPr>
                  <w:rFonts w:ascii="Calibri" w:hAnsi="Calibri" w:cs="Calibri"/>
                  <w:color w:val="FFFFFF"/>
                  <w:sz w:val="20"/>
                  <w:lang w:val="pt-BR" w:eastAsia="zh-CN"/>
                </w:rPr>
                <w:t>2025</w:t>
              </w:r>
            </w:ins>
          </w:p>
        </w:tc>
        <w:tc>
          <w:tcPr>
            <w:tcW w:w="1696" w:type="dxa"/>
            <w:shd w:val="clear" w:color="000000" w:fill="FFFFFF"/>
            <w:noWrap/>
            <w:vAlign w:val="center"/>
          </w:tcPr>
          <w:p w14:paraId="011153AF" w14:textId="039F316D" w:rsidR="00CA5DA9" w:rsidRPr="00CA5DA9" w:rsidRDefault="00CA5DA9" w:rsidP="00CA5DA9">
            <w:pPr>
              <w:jc w:val="center"/>
              <w:outlineLvl w:val="0"/>
              <w:rPr>
                <w:ins w:id="134" w:author="Author"/>
                <w:rFonts w:ascii="Calibri" w:hAnsi="Calibri" w:cs="Calibri"/>
                <w:color w:val="000000"/>
                <w:sz w:val="20"/>
                <w:lang w:val="pt-BR" w:eastAsia="zh-CN"/>
              </w:rPr>
            </w:pPr>
            <w:ins w:id="135" w:author="Author">
              <w:r w:rsidRPr="00CA5DA9">
                <w:rPr>
                  <w:rFonts w:ascii="Calibri" w:hAnsi="Calibri" w:cs="Calibri"/>
                  <w:color w:val="000000"/>
                  <w:sz w:val="20"/>
                  <w:lang w:val="pt-BR" w:eastAsia="zh-CN"/>
                </w:rPr>
                <w:t>0</w:t>
              </w:r>
            </w:ins>
          </w:p>
        </w:tc>
        <w:tc>
          <w:tcPr>
            <w:tcW w:w="1035" w:type="dxa"/>
            <w:shd w:val="clear" w:color="000000" w:fill="FFFFFF"/>
            <w:vAlign w:val="center"/>
          </w:tcPr>
          <w:p w14:paraId="114660CA" w14:textId="53CBB67D" w:rsidR="00CA5DA9" w:rsidRPr="00CA5DA9" w:rsidRDefault="00CA5DA9" w:rsidP="00CA5DA9">
            <w:pPr>
              <w:jc w:val="center"/>
              <w:outlineLvl w:val="0"/>
              <w:rPr>
                <w:ins w:id="136" w:author="Author"/>
                <w:rFonts w:ascii="Calibri" w:hAnsi="Calibri" w:cs="Calibri"/>
                <w:color w:val="000000"/>
                <w:sz w:val="20"/>
                <w:lang w:val="pt-BR" w:eastAsia="zh-CN"/>
              </w:rPr>
            </w:pPr>
            <w:ins w:id="137" w:author="Author">
              <w:r w:rsidRPr="00CA5DA9">
                <w:rPr>
                  <w:rFonts w:ascii="Calibri" w:hAnsi="Calibri" w:cs="Calibri"/>
                  <w:color w:val="000000"/>
                  <w:sz w:val="20"/>
                  <w:lang w:val="pt-BR" w:eastAsia="zh-CN"/>
                </w:rPr>
                <w:t>6-7, 7-8</w:t>
              </w:r>
            </w:ins>
          </w:p>
        </w:tc>
        <w:tc>
          <w:tcPr>
            <w:tcW w:w="1194" w:type="dxa"/>
            <w:shd w:val="clear" w:color="000000" w:fill="FFFFFF"/>
            <w:vAlign w:val="center"/>
          </w:tcPr>
          <w:p w14:paraId="10C418A0" w14:textId="527FF0D1" w:rsidR="00CA5DA9" w:rsidRPr="00CA5DA9" w:rsidRDefault="00CA5DA9" w:rsidP="00CA5DA9">
            <w:pPr>
              <w:jc w:val="center"/>
              <w:outlineLvl w:val="0"/>
              <w:rPr>
                <w:ins w:id="138" w:author="Author"/>
                <w:rFonts w:ascii="Calibri" w:hAnsi="Calibri" w:cs="Calibri"/>
                <w:color w:val="000000"/>
                <w:sz w:val="20"/>
                <w:lang w:val="pt-BR" w:eastAsia="zh-CN"/>
              </w:rPr>
            </w:pPr>
            <w:ins w:id="139"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29320777" w14:textId="5D944B58" w:rsidR="00CA5DA9" w:rsidRPr="00CA5DA9" w:rsidRDefault="00CA5DA9" w:rsidP="00CA5DA9">
            <w:pPr>
              <w:jc w:val="center"/>
              <w:outlineLvl w:val="0"/>
              <w:rPr>
                <w:ins w:id="140" w:author="Author"/>
                <w:rFonts w:ascii="Calibri" w:hAnsi="Calibri" w:cs="Calibri"/>
                <w:color w:val="000000"/>
                <w:sz w:val="20"/>
                <w:lang w:val="pt-BR" w:eastAsia="zh-CN"/>
              </w:rPr>
            </w:pPr>
            <w:ins w:id="141"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4F9D4EFC" w14:textId="0565A386" w:rsidR="00CA5DA9" w:rsidRPr="00CA5DA9" w:rsidRDefault="00CA5DA9" w:rsidP="00CA5DA9">
            <w:pPr>
              <w:jc w:val="center"/>
              <w:outlineLvl w:val="0"/>
              <w:rPr>
                <w:ins w:id="142" w:author="Author"/>
                <w:rFonts w:ascii="Calibri" w:hAnsi="Calibri" w:cs="Calibri"/>
                <w:color w:val="000000"/>
                <w:sz w:val="20"/>
                <w:lang w:val="pt-BR" w:eastAsia="zh-CN"/>
              </w:rPr>
            </w:pPr>
            <w:ins w:id="143" w:author="Author">
              <w:r w:rsidRPr="00CA5DA9">
                <w:rPr>
                  <w:rFonts w:ascii="Calibri" w:hAnsi="Calibri" w:cs="Calibri"/>
                  <w:color w:val="000000"/>
                  <w:sz w:val="20"/>
                  <w:lang w:val="pt-BR" w:eastAsia="zh-CN"/>
                </w:rPr>
                <w:t>Jan-Dec 2025</w:t>
              </w:r>
            </w:ins>
          </w:p>
        </w:tc>
      </w:tr>
      <w:tr w:rsidR="00CA5DA9" w:rsidRPr="002B28F2" w14:paraId="2B7B76AE" w14:textId="60EBF9FA" w:rsidTr="00CA5DA9">
        <w:trPr>
          <w:trHeight w:val="315"/>
          <w:jc w:val="center"/>
          <w:ins w:id="144" w:author="Author"/>
        </w:trPr>
        <w:tc>
          <w:tcPr>
            <w:tcW w:w="1079" w:type="dxa"/>
            <w:shd w:val="clear" w:color="000000" w:fill="333333"/>
            <w:noWrap/>
            <w:vAlign w:val="center"/>
          </w:tcPr>
          <w:p w14:paraId="219AEC03" w14:textId="55A4CBB3" w:rsidR="00CA5DA9" w:rsidRPr="00CA5DA9" w:rsidRDefault="00CA5DA9" w:rsidP="00CA5DA9">
            <w:pPr>
              <w:jc w:val="center"/>
              <w:outlineLvl w:val="0"/>
              <w:rPr>
                <w:ins w:id="145" w:author="Author"/>
                <w:rFonts w:ascii="Calibri" w:hAnsi="Calibri" w:cs="Calibri"/>
                <w:color w:val="FFFFFF"/>
                <w:sz w:val="20"/>
                <w:lang w:val="pt-BR" w:eastAsia="zh-CN"/>
              </w:rPr>
            </w:pPr>
            <w:ins w:id="146" w:author="Author">
              <w:r w:rsidRPr="00CA5DA9">
                <w:rPr>
                  <w:rFonts w:ascii="Calibri" w:hAnsi="Calibri" w:cs="Calibri"/>
                  <w:color w:val="FFFFFF"/>
                  <w:sz w:val="20"/>
                  <w:lang w:val="pt-BR" w:eastAsia="zh-CN"/>
                </w:rPr>
                <w:t>2026</w:t>
              </w:r>
            </w:ins>
          </w:p>
        </w:tc>
        <w:tc>
          <w:tcPr>
            <w:tcW w:w="1696" w:type="dxa"/>
            <w:shd w:val="clear" w:color="000000" w:fill="FFFFFF"/>
            <w:noWrap/>
            <w:vAlign w:val="center"/>
          </w:tcPr>
          <w:p w14:paraId="4F5CFA3E" w14:textId="0D37D6D3" w:rsidR="00CA5DA9" w:rsidRPr="00CA5DA9" w:rsidRDefault="00CA5DA9" w:rsidP="00CA5DA9">
            <w:pPr>
              <w:jc w:val="center"/>
              <w:outlineLvl w:val="0"/>
              <w:rPr>
                <w:ins w:id="147" w:author="Author"/>
                <w:rFonts w:ascii="Calibri" w:hAnsi="Calibri" w:cs="Calibri"/>
                <w:color w:val="000000"/>
                <w:sz w:val="20"/>
                <w:lang w:val="pt-BR" w:eastAsia="zh-CN"/>
              </w:rPr>
            </w:pPr>
            <w:ins w:id="148" w:author="Author">
              <w:r w:rsidRPr="00CA5DA9">
                <w:rPr>
                  <w:rFonts w:ascii="Calibri" w:hAnsi="Calibri" w:cs="Calibri"/>
                  <w:color w:val="000000"/>
                  <w:sz w:val="20"/>
                  <w:lang w:val="pt-BR" w:eastAsia="zh-CN"/>
                </w:rPr>
                <w:t>0</w:t>
              </w:r>
            </w:ins>
          </w:p>
        </w:tc>
        <w:tc>
          <w:tcPr>
            <w:tcW w:w="1035" w:type="dxa"/>
            <w:shd w:val="clear" w:color="000000" w:fill="FFFFFF"/>
            <w:vAlign w:val="center"/>
          </w:tcPr>
          <w:p w14:paraId="7F7C046F" w14:textId="4924B113" w:rsidR="00CA5DA9" w:rsidRPr="00CA5DA9" w:rsidRDefault="00CA5DA9" w:rsidP="00CA5DA9">
            <w:pPr>
              <w:jc w:val="center"/>
              <w:outlineLvl w:val="0"/>
              <w:rPr>
                <w:ins w:id="149" w:author="Author"/>
                <w:rFonts w:ascii="Calibri" w:hAnsi="Calibri" w:cs="Calibri"/>
                <w:color w:val="000000"/>
                <w:sz w:val="20"/>
                <w:lang w:val="pt-BR" w:eastAsia="zh-CN"/>
              </w:rPr>
            </w:pPr>
            <w:ins w:id="150" w:author="Author">
              <w:r w:rsidRPr="00CA5DA9">
                <w:rPr>
                  <w:rFonts w:ascii="Calibri" w:hAnsi="Calibri" w:cs="Calibri"/>
                  <w:color w:val="000000"/>
                  <w:sz w:val="20"/>
                  <w:lang w:val="pt-BR" w:eastAsia="zh-CN"/>
                </w:rPr>
                <w:t>8-9, 9-10</w:t>
              </w:r>
            </w:ins>
          </w:p>
        </w:tc>
        <w:tc>
          <w:tcPr>
            <w:tcW w:w="1194" w:type="dxa"/>
            <w:shd w:val="clear" w:color="000000" w:fill="FFFFFF"/>
            <w:vAlign w:val="center"/>
          </w:tcPr>
          <w:p w14:paraId="3CF8FD7B" w14:textId="53FBD736" w:rsidR="00CA5DA9" w:rsidRPr="00CA5DA9" w:rsidRDefault="00CA5DA9" w:rsidP="00CA5DA9">
            <w:pPr>
              <w:jc w:val="center"/>
              <w:outlineLvl w:val="0"/>
              <w:rPr>
                <w:ins w:id="151" w:author="Author"/>
                <w:rFonts w:ascii="Calibri" w:hAnsi="Calibri" w:cs="Calibri"/>
                <w:color w:val="000000"/>
                <w:sz w:val="20"/>
                <w:lang w:val="pt-BR" w:eastAsia="zh-CN"/>
              </w:rPr>
            </w:pPr>
            <w:ins w:id="152"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024B859B" w14:textId="1D1B6343" w:rsidR="00CA5DA9" w:rsidRPr="00CA5DA9" w:rsidRDefault="00CA5DA9" w:rsidP="00CA5DA9">
            <w:pPr>
              <w:jc w:val="center"/>
              <w:outlineLvl w:val="0"/>
              <w:rPr>
                <w:ins w:id="153" w:author="Author"/>
                <w:rFonts w:ascii="Calibri" w:hAnsi="Calibri" w:cs="Calibri"/>
                <w:color w:val="000000"/>
                <w:sz w:val="20"/>
                <w:lang w:val="pt-BR" w:eastAsia="zh-CN"/>
              </w:rPr>
            </w:pPr>
            <w:ins w:id="154" w:author="Author">
              <w:r w:rsidRPr="00CA5DA9">
                <w:rPr>
                  <w:rFonts w:ascii="Calibri" w:hAnsi="Calibri" w:cs="Calibri"/>
                  <w:color w:val="000000"/>
                  <w:sz w:val="20"/>
                  <w:lang w:val="pt-BR" w:eastAsia="zh-CN"/>
                </w:rPr>
                <w:t>200</w:t>
              </w:r>
            </w:ins>
          </w:p>
        </w:tc>
        <w:tc>
          <w:tcPr>
            <w:tcW w:w="1515" w:type="dxa"/>
            <w:shd w:val="clear" w:color="000000" w:fill="FFFFFF"/>
            <w:vAlign w:val="center"/>
          </w:tcPr>
          <w:p w14:paraId="57E1E341" w14:textId="3A1B2A27" w:rsidR="00CA5DA9" w:rsidRPr="00CA5DA9" w:rsidRDefault="00CA5DA9" w:rsidP="00CA5DA9">
            <w:pPr>
              <w:jc w:val="center"/>
              <w:outlineLvl w:val="0"/>
              <w:rPr>
                <w:ins w:id="155" w:author="Author"/>
                <w:rFonts w:ascii="Calibri" w:hAnsi="Calibri" w:cs="Calibri"/>
                <w:color w:val="000000"/>
                <w:sz w:val="20"/>
                <w:lang w:val="pt-BR" w:eastAsia="zh-CN"/>
              </w:rPr>
            </w:pPr>
            <w:ins w:id="156" w:author="Author">
              <w:r w:rsidRPr="00CA5DA9">
                <w:rPr>
                  <w:rFonts w:ascii="Calibri" w:hAnsi="Calibri" w:cs="Calibri"/>
                  <w:color w:val="000000"/>
                  <w:sz w:val="20"/>
                  <w:lang w:val="pt-BR" w:eastAsia="zh-CN"/>
                </w:rPr>
                <w:t>Jan-Dec 2026</w:t>
              </w:r>
            </w:ins>
          </w:p>
        </w:tc>
      </w:tr>
      <w:tr w:rsidR="00CA5DA9" w:rsidRPr="002B28F2" w14:paraId="176B87A2" w14:textId="0FD822FC" w:rsidTr="00CA5DA9">
        <w:trPr>
          <w:trHeight w:val="315"/>
          <w:jc w:val="center"/>
          <w:ins w:id="157" w:author="Author"/>
        </w:trPr>
        <w:tc>
          <w:tcPr>
            <w:tcW w:w="1079" w:type="dxa"/>
            <w:shd w:val="clear" w:color="000000" w:fill="333333"/>
            <w:noWrap/>
            <w:vAlign w:val="center"/>
          </w:tcPr>
          <w:p w14:paraId="6167CE2F" w14:textId="2E276400" w:rsidR="00CA5DA9" w:rsidRPr="00CA5DA9" w:rsidRDefault="00CA5DA9" w:rsidP="00CA5DA9">
            <w:pPr>
              <w:jc w:val="center"/>
              <w:outlineLvl w:val="0"/>
              <w:rPr>
                <w:ins w:id="158" w:author="Author"/>
                <w:rFonts w:ascii="Calibri" w:hAnsi="Calibri" w:cs="Calibri"/>
                <w:color w:val="FFFFFF"/>
                <w:sz w:val="20"/>
                <w:lang w:val="pt-BR" w:eastAsia="zh-CN"/>
              </w:rPr>
            </w:pPr>
            <w:ins w:id="159" w:author="Author">
              <w:r w:rsidRPr="00CA5DA9">
                <w:rPr>
                  <w:rFonts w:ascii="Calibri" w:hAnsi="Calibri" w:cs="Calibri"/>
                  <w:color w:val="FFFFFF"/>
                  <w:sz w:val="20"/>
                  <w:lang w:val="pt-BR" w:eastAsia="zh-CN"/>
                </w:rPr>
                <w:t>2027</w:t>
              </w:r>
            </w:ins>
          </w:p>
        </w:tc>
        <w:tc>
          <w:tcPr>
            <w:tcW w:w="1696" w:type="dxa"/>
            <w:shd w:val="clear" w:color="000000" w:fill="FFFFFF"/>
            <w:noWrap/>
            <w:vAlign w:val="center"/>
          </w:tcPr>
          <w:p w14:paraId="665DBAB0" w14:textId="2AD8B339" w:rsidR="00CA5DA9" w:rsidRPr="00CA5DA9" w:rsidRDefault="00CA5DA9" w:rsidP="00CA5DA9">
            <w:pPr>
              <w:jc w:val="center"/>
              <w:outlineLvl w:val="0"/>
              <w:rPr>
                <w:ins w:id="160" w:author="Author"/>
                <w:rFonts w:ascii="Calibri" w:hAnsi="Calibri" w:cs="Calibri"/>
                <w:color w:val="000000"/>
                <w:sz w:val="20"/>
                <w:lang w:val="pt-BR" w:eastAsia="zh-CN"/>
              </w:rPr>
            </w:pPr>
            <w:ins w:id="161" w:author="Author">
              <w:r w:rsidRPr="00CA5DA9">
                <w:rPr>
                  <w:rFonts w:ascii="Calibri" w:hAnsi="Calibri" w:cs="Calibri"/>
                  <w:color w:val="000000"/>
                  <w:sz w:val="20"/>
                  <w:lang w:val="pt-BR" w:eastAsia="zh-CN"/>
                </w:rPr>
                <w:t>0</w:t>
              </w:r>
            </w:ins>
          </w:p>
        </w:tc>
        <w:tc>
          <w:tcPr>
            <w:tcW w:w="1035" w:type="dxa"/>
            <w:shd w:val="clear" w:color="000000" w:fill="FFFFFF"/>
            <w:vAlign w:val="center"/>
          </w:tcPr>
          <w:p w14:paraId="00497384" w14:textId="1FAA13AD" w:rsidR="00CA5DA9" w:rsidRPr="00CA5DA9" w:rsidRDefault="00CA5DA9" w:rsidP="00CA5DA9">
            <w:pPr>
              <w:jc w:val="center"/>
              <w:outlineLvl w:val="0"/>
              <w:rPr>
                <w:ins w:id="162" w:author="Author"/>
                <w:rFonts w:ascii="Calibri" w:hAnsi="Calibri" w:cs="Calibri"/>
                <w:color w:val="000000"/>
                <w:sz w:val="20"/>
                <w:lang w:val="pt-BR" w:eastAsia="zh-CN"/>
              </w:rPr>
            </w:pPr>
            <w:ins w:id="163" w:author="Author">
              <w:r w:rsidRPr="00CA5DA9">
                <w:rPr>
                  <w:rFonts w:ascii="Calibri" w:hAnsi="Calibri" w:cs="Calibri"/>
                  <w:color w:val="000000"/>
                  <w:sz w:val="20"/>
                  <w:lang w:val="pt-BR" w:eastAsia="zh-CN"/>
                </w:rPr>
                <w:t>9-10</w:t>
              </w:r>
            </w:ins>
          </w:p>
        </w:tc>
        <w:tc>
          <w:tcPr>
            <w:tcW w:w="1194" w:type="dxa"/>
            <w:shd w:val="clear" w:color="000000" w:fill="FFFFFF"/>
            <w:vAlign w:val="center"/>
          </w:tcPr>
          <w:p w14:paraId="34CFD512" w14:textId="53C32403" w:rsidR="00CA5DA9" w:rsidRPr="00CA5DA9" w:rsidRDefault="00CA5DA9" w:rsidP="00CA5DA9">
            <w:pPr>
              <w:jc w:val="center"/>
              <w:outlineLvl w:val="0"/>
              <w:rPr>
                <w:ins w:id="164" w:author="Author"/>
                <w:rFonts w:ascii="Calibri" w:hAnsi="Calibri" w:cs="Calibri"/>
                <w:color w:val="000000"/>
                <w:sz w:val="20"/>
                <w:lang w:val="pt-BR" w:eastAsia="zh-CN"/>
              </w:rPr>
            </w:pPr>
            <w:ins w:id="165" w:author="Author">
              <w:r w:rsidRPr="00CA5DA9">
                <w:rPr>
                  <w:rFonts w:ascii="Calibri" w:hAnsi="Calibri" w:cs="Calibri"/>
                  <w:color w:val="000000"/>
                  <w:sz w:val="20"/>
                  <w:lang w:val="pt-BR" w:eastAsia="zh-CN"/>
                </w:rPr>
                <w:t>100</w:t>
              </w:r>
            </w:ins>
          </w:p>
        </w:tc>
        <w:tc>
          <w:tcPr>
            <w:tcW w:w="1045" w:type="dxa"/>
            <w:shd w:val="clear" w:color="000000" w:fill="FFFFFF"/>
            <w:vAlign w:val="center"/>
          </w:tcPr>
          <w:p w14:paraId="149505B3" w14:textId="69E352F7" w:rsidR="00CA5DA9" w:rsidRPr="00CA5DA9" w:rsidRDefault="00CA5DA9" w:rsidP="00CA5DA9">
            <w:pPr>
              <w:jc w:val="center"/>
              <w:outlineLvl w:val="0"/>
              <w:rPr>
                <w:ins w:id="166" w:author="Author"/>
                <w:rFonts w:ascii="Calibri" w:hAnsi="Calibri" w:cs="Calibri"/>
                <w:color w:val="000000"/>
                <w:sz w:val="20"/>
                <w:lang w:val="pt-BR" w:eastAsia="zh-CN"/>
              </w:rPr>
            </w:pPr>
            <w:ins w:id="167" w:author="Author">
              <w:r w:rsidRPr="00CA5DA9">
                <w:rPr>
                  <w:rFonts w:ascii="Calibri" w:hAnsi="Calibri" w:cs="Calibri"/>
                  <w:color w:val="000000"/>
                  <w:sz w:val="20"/>
                  <w:lang w:val="pt-BR" w:eastAsia="zh-CN"/>
                </w:rPr>
                <w:t>100</w:t>
              </w:r>
            </w:ins>
          </w:p>
        </w:tc>
        <w:tc>
          <w:tcPr>
            <w:tcW w:w="1515" w:type="dxa"/>
            <w:shd w:val="clear" w:color="000000" w:fill="FFFFFF"/>
            <w:vAlign w:val="center"/>
          </w:tcPr>
          <w:p w14:paraId="71C2E660" w14:textId="14EC01C3" w:rsidR="00CA5DA9" w:rsidRPr="00CA5DA9" w:rsidRDefault="00CA5DA9" w:rsidP="00CA5DA9">
            <w:pPr>
              <w:jc w:val="center"/>
              <w:outlineLvl w:val="0"/>
              <w:rPr>
                <w:ins w:id="168" w:author="Author"/>
                <w:rFonts w:ascii="Calibri" w:hAnsi="Calibri" w:cs="Calibri"/>
                <w:color w:val="000000"/>
                <w:sz w:val="20"/>
                <w:lang w:val="pt-BR" w:eastAsia="zh-CN"/>
              </w:rPr>
            </w:pPr>
            <w:ins w:id="169" w:author="Author">
              <w:r w:rsidRPr="00CA5DA9">
                <w:rPr>
                  <w:rFonts w:ascii="Calibri" w:hAnsi="Calibri" w:cs="Calibri"/>
                  <w:color w:val="000000"/>
                  <w:sz w:val="20"/>
                  <w:lang w:val="pt-BR" w:eastAsia="zh-CN"/>
                </w:rPr>
                <w:t>Jan-Dec 2027</w:t>
              </w:r>
            </w:ins>
          </w:p>
        </w:tc>
      </w:tr>
    </w:tbl>
    <w:p w14:paraId="056BC934" w14:textId="77777777" w:rsidR="0007210B" w:rsidRDefault="0007210B" w:rsidP="00E57DB4">
      <w:pPr>
        <w:pStyle w:val="BodyText5"/>
        <w:shd w:val="clear" w:color="auto" w:fill="auto"/>
        <w:spacing w:before="0" w:after="0" w:line="276" w:lineRule="auto"/>
        <w:ind w:left="140" w:firstLine="0"/>
        <w:rPr>
          <w:ins w:id="170" w:author="Author"/>
          <w:rFonts w:ascii="Avenir Book" w:hAnsi="Avenir Book"/>
          <w:sz w:val="22"/>
          <w:szCs w:val="22"/>
        </w:rPr>
      </w:pPr>
    </w:p>
    <w:p w14:paraId="77940FCE" w14:textId="47DB58ED" w:rsidR="00280468" w:rsidRDefault="00280468" w:rsidP="00E57DB4">
      <w:pPr>
        <w:pStyle w:val="BodyText5"/>
        <w:shd w:val="clear" w:color="auto" w:fill="auto"/>
        <w:spacing w:before="0" w:after="0" w:line="276" w:lineRule="auto"/>
        <w:ind w:left="140" w:firstLine="0"/>
        <w:rPr>
          <w:ins w:id="171" w:author="Author"/>
          <w:rFonts w:ascii="Avenir Book" w:hAnsi="Avenir Book"/>
          <w:sz w:val="22"/>
          <w:szCs w:val="22"/>
        </w:rPr>
      </w:pPr>
      <w:ins w:id="172" w:author="Author">
        <w:r>
          <w:rPr>
            <w:rFonts w:ascii="Avenir Book" w:hAnsi="Avenir Book"/>
            <w:sz w:val="22"/>
            <w:szCs w:val="22"/>
          </w:rPr>
          <w:t>The sample size</w:t>
        </w:r>
        <w:r w:rsidR="00EE0239">
          <w:rPr>
            <w:rFonts w:ascii="Avenir Book" w:hAnsi="Avenir Book"/>
            <w:sz w:val="22"/>
            <w:szCs w:val="22"/>
          </w:rPr>
          <w:t xml:space="preserve"> </w:t>
        </w:r>
        <w:del w:id="173" w:author="Author">
          <w:r w:rsidDel="00EE0239">
            <w:rPr>
              <w:rFonts w:ascii="Avenir Book" w:hAnsi="Avenir Book"/>
              <w:sz w:val="22"/>
              <w:szCs w:val="22"/>
            </w:rPr>
            <w:delText xml:space="preserve"> </w:delText>
          </w:r>
        </w:del>
        <w:r w:rsidR="00EE0239">
          <w:rPr>
            <w:rFonts w:ascii="Avenir Book" w:hAnsi="Avenir Book"/>
            <w:sz w:val="22"/>
            <w:szCs w:val="22"/>
          </w:rPr>
          <w:t>applies to target populations above 1,000 households</w:t>
        </w:r>
        <w:proofErr w:type="gramStart"/>
        <w:r w:rsidR="00EE0239">
          <w:rPr>
            <w:rFonts w:ascii="Avenir Book" w:hAnsi="Avenir Book"/>
            <w:sz w:val="22"/>
            <w:szCs w:val="22"/>
          </w:rPr>
          <w:t xml:space="preserve">, </w:t>
        </w:r>
        <w:r>
          <w:rPr>
            <w:rFonts w:ascii="Avenir Book" w:hAnsi="Avenir Book"/>
            <w:sz w:val="22"/>
            <w:szCs w:val="22"/>
          </w:rPr>
          <w:t xml:space="preserve"> in</w:t>
        </w:r>
        <w:proofErr w:type="gramEnd"/>
        <w:r>
          <w:rPr>
            <w:rFonts w:ascii="Avenir Book" w:hAnsi="Avenir Book"/>
            <w:sz w:val="22"/>
            <w:szCs w:val="22"/>
          </w:rPr>
          <w:t xml:space="preserve"> accordance with the methodology´s required sample size: </w:t>
        </w:r>
      </w:ins>
    </w:p>
    <w:p w14:paraId="3F9E6B35" w14:textId="77777777" w:rsidR="00280468" w:rsidRDefault="00280468" w:rsidP="00E57DB4">
      <w:pPr>
        <w:pStyle w:val="BodyText5"/>
        <w:shd w:val="clear" w:color="auto" w:fill="auto"/>
        <w:spacing w:before="0" w:after="0" w:line="276" w:lineRule="auto"/>
        <w:ind w:left="140" w:firstLine="0"/>
        <w:rPr>
          <w:ins w:id="174" w:author="Author"/>
          <w:rFonts w:ascii="Avenir Book" w:hAnsi="Avenir Book"/>
          <w:sz w:val="22"/>
          <w:szCs w:val="22"/>
        </w:rPr>
      </w:pPr>
    </w:p>
    <w:p w14:paraId="43F07A19" w14:textId="77777777" w:rsidR="00280468" w:rsidRPr="00B51529" w:rsidRDefault="00280468" w:rsidP="00280468">
      <w:pPr>
        <w:pStyle w:val="BodyText5"/>
        <w:numPr>
          <w:ilvl w:val="0"/>
          <w:numId w:val="37"/>
        </w:numPr>
        <w:shd w:val="clear" w:color="auto" w:fill="auto"/>
        <w:tabs>
          <w:tab w:val="left" w:pos="740"/>
        </w:tabs>
        <w:spacing w:before="0" w:after="244" w:line="317" w:lineRule="exact"/>
        <w:ind w:left="380" w:firstLine="0"/>
        <w:jc w:val="both"/>
        <w:rPr>
          <w:ins w:id="175" w:author="Author"/>
          <w:rFonts w:asciiTheme="minorHAnsi" w:hAnsiTheme="minorHAnsi" w:cstheme="minorHAnsi"/>
          <w:sz w:val="20"/>
          <w:szCs w:val="20"/>
        </w:rPr>
      </w:pPr>
      <w:ins w:id="176" w:author="Author">
        <w:r w:rsidRPr="00B51529">
          <w:rPr>
            <w:rStyle w:val="Bodytext0"/>
            <w:rFonts w:asciiTheme="minorHAnsi" w:hAnsiTheme="minorHAnsi" w:cstheme="minorHAnsi"/>
            <w:color w:val="000000"/>
            <w:sz w:val="20"/>
            <w:szCs w:val="20"/>
          </w:rPr>
          <w:t>Project target population &gt; 1000 Minimum sample size 100</w:t>
        </w:r>
      </w:ins>
    </w:p>
    <w:p w14:paraId="5829399D" w14:textId="77777777" w:rsidR="009E4FA3" w:rsidRDefault="00280468" w:rsidP="00E57DB4">
      <w:pPr>
        <w:pStyle w:val="BodyText5"/>
        <w:shd w:val="clear" w:color="auto" w:fill="auto"/>
        <w:spacing w:before="0" w:after="0" w:line="276" w:lineRule="auto"/>
        <w:ind w:left="140" w:firstLine="0"/>
        <w:rPr>
          <w:ins w:id="177" w:author="Author"/>
          <w:rFonts w:ascii="Avenir Book" w:hAnsi="Avenir Book"/>
          <w:sz w:val="22"/>
          <w:szCs w:val="22"/>
        </w:rPr>
      </w:pPr>
      <w:ins w:id="178" w:author="Author">
        <w:r>
          <w:rPr>
            <w:rFonts w:ascii="Avenir Book" w:hAnsi="Avenir Book"/>
            <w:sz w:val="22"/>
            <w:szCs w:val="22"/>
          </w:rPr>
          <w:t xml:space="preserve">This minimum sample size applies to each stove age-group.  </w:t>
        </w:r>
      </w:ins>
    </w:p>
    <w:p w14:paraId="0F09222B" w14:textId="77777777" w:rsidR="009E4FA3" w:rsidRDefault="009E4FA3" w:rsidP="00E57DB4">
      <w:pPr>
        <w:pStyle w:val="BodyText5"/>
        <w:shd w:val="clear" w:color="auto" w:fill="auto"/>
        <w:spacing w:before="0" w:after="0" w:line="276" w:lineRule="auto"/>
        <w:ind w:left="140" w:firstLine="0"/>
        <w:rPr>
          <w:ins w:id="179" w:author="Author"/>
          <w:rFonts w:ascii="Avenir Book" w:hAnsi="Avenir Book"/>
          <w:sz w:val="22"/>
          <w:szCs w:val="22"/>
        </w:rPr>
      </w:pPr>
    </w:p>
    <w:p w14:paraId="3B83A227" w14:textId="1589557A" w:rsidR="00280468" w:rsidRDefault="00280468" w:rsidP="00E57DB4">
      <w:pPr>
        <w:pStyle w:val="BodyText5"/>
        <w:shd w:val="clear" w:color="auto" w:fill="auto"/>
        <w:spacing w:before="0" w:after="0" w:line="276" w:lineRule="auto"/>
        <w:ind w:left="140" w:firstLine="0"/>
        <w:rPr>
          <w:ins w:id="180" w:author="Author"/>
          <w:rFonts w:ascii="Avenir Book" w:hAnsi="Avenir Book"/>
          <w:sz w:val="22"/>
          <w:szCs w:val="22"/>
        </w:rPr>
      </w:pPr>
      <w:ins w:id="181" w:author="Author">
        <w:r>
          <w:rPr>
            <w:rFonts w:ascii="Avenir Book" w:hAnsi="Avenir Book"/>
            <w:sz w:val="22"/>
            <w:szCs w:val="22"/>
          </w:rPr>
          <w:t>The Sampling Method is also in accordance with the methodology as</w:t>
        </w:r>
        <w:r w:rsidRPr="00280468">
          <w:rPr>
            <w:rFonts w:ascii="Avenir Book" w:hAnsi="Avenir Book"/>
            <w:sz w:val="22"/>
            <w:szCs w:val="22"/>
          </w:rPr>
          <w:t xml:space="preserve"> households will be </w:t>
        </w:r>
        <w:r>
          <w:rPr>
            <w:rFonts w:ascii="Avenir Book" w:hAnsi="Avenir Book"/>
            <w:sz w:val="22"/>
            <w:szCs w:val="22"/>
          </w:rPr>
          <w:t>randomly selected from the project database</w:t>
        </w:r>
        <w:proofErr w:type="gramStart"/>
        <w:r>
          <w:rPr>
            <w:rFonts w:ascii="Avenir Book" w:hAnsi="Avenir Book"/>
            <w:sz w:val="22"/>
            <w:szCs w:val="22"/>
          </w:rPr>
          <w:t xml:space="preserve">, </w:t>
        </w:r>
        <w:r w:rsidR="009E4FA3">
          <w:rPr>
            <w:rFonts w:ascii="Avenir Book" w:hAnsi="Avenir Book"/>
            <w:sz w:val="22"/>
            <w:szCs w:val="22"/>
          </w:rPr>
          <w:t xml:space="preserve"> ensuring</w:t>
        </w:r>
        <w:proofErr w:type="gramEnd"/>
        <w:r w:rsidR="009E4FA3" w:rsidRPr="00280468">
          <w:rPr>
            <w:rFonts w:ascii="Avenir Book" w:hAnsi="Avenir Book"/>
            <w:sz w:val="22"/>
            <w:szCs w:val="22"/>
          </w:rPr>
          <w:t xml:space="preserve"> representative results</w:t>
        </w:r>
        <w:r w:rsidR="009E4FA3">
          <w:rPr>
            <w:rFonts w:ascii="Avenir Book" w:hAnsi="Avenir Book"/>
            <w:sz w:val="22"/>
            <w:szCs w:val="22"/>
          </w:rPr>
          <w:t xml:space="preserve">. The project database </w:t>
        </w:r>
        <w:r>
          <w:rPr>
            <w:rFonts w:ascii="Avenir Book" w:hAnsi="Avenir Book"/>
            <w:sz w:val="22"/>
            <w:szCs w:val="22"/>
          </w:rPr>
          <w:t>is continually updated</w:t>
        </w:r>
        <w:r w:rsidR="009E4FA3">
          <w:rPr>
            <w:rFonts w:ascii="Avenir Book" w:hAnsi="Avenir Book"/>
            <w:sz w:val="22"/>
            <w:szCs w:val="22"/>
          </w:rPr>
          <w:t xml:space="preserve"> and contains all information pertaining to each stove installation (serial number, name, government-issued identification number, community, municipality, contact info, GP</w:t>
        </w:r>
        <w:r w:rsidR="000A41E5">
          <w:rPr>
            <w:rFonts w:ascii="Avenir Book" w:hAnsi="Avenir Book"/>
            <w:sz w:val="22"/>
            <w:szCs w:val="22"/>
          </w:rPr>
          <w:t xml:space="preserve">S location, </w:t>
        </w:r>
        <w:proofErr w:type="gramStart"/>
        <w:r w:rsidR="000A41E5">
          <w:rPr>
            <w:rFonts w:ascii="Avenir Book" w:hAnsi="Avenir Book"/>
            <w:sz w:val="22"/>
            <w:szCs w:val="22"/>
          </w:rPr>
          <w:t>installation</w:t>
        </w:r>
        <w:proofErr w:type="gramEnd"/>
        <w:r w:rsidR="000A41E5">
          <w:rPr>
            <w:rFonts w:ascii="Avenir Book" w:hAnsi="Avenir Book"/>
            <w:sz w:val="22"/>
            <w:szCs w:val="22"/>
          </w:rPr>
          <w:t xml:space="preserve"> date).</w:t>
        </w:r>
        <w:r w:rsidR="00CA5DA9">
          <w:rPr>
            <w:rFonts w:ascii="Avenir Book" w:hAnsi="Avenir Book"/>
            <w:sz w:val="22"/>
            <w:szCs w:val="22"/>
          </w:rPr>
          <w:t xml:space="preserve"> The software used and random selection process will be reported in the monitoring report.</w:t>
        </w:r>
      </w:ins>
    </w:p>
    <w:p w14:paraId="6870F554" w14:textId="77777777" w:rsidR="000A41E5" w:rsidRDefault="000A41E5" w:rsidP="00E57DB4">
      <w:pPr>
        <w:pStyle w:val="BodyText5"/>
        <w:shd w:val="clear" w:color="auto" w:fill="auto"/>
        <w:spacing w:before="0" w:after="0" w:line="276" w:lineRule="auto"/>
        <w:ind w:left="140" w:firstLine="0"/>
        <w:rPr>
          <w:ins w:id="182" w:author="Author"/>
          <w:rFonts w:ascii="Avenir Book" w:hAnsi="Avenir Book"/>
          <w:sz w:val="22"/>
          <w:szCs w:val="22"/>
        </w:rPr>
      </w:pPr>
    </w:p>
    <w:p w14:paraId="51F493C5" w14:textId="77777777" w:rsidR="002257F0" w:rsidRDefault="000A41E5" w:rsidP="00E57DB4">
      <w:pPr>
        <w:pStyle w:val="BodyText5"/>
        <w:shd w:val="clear" w:color="auto" w:fill="auto"/>
        <w:spacing w:before="0" w:after="0" w:line="276" w:lineRule="auto"/>
        <w:ind w:left="140" w:firstLine="0"/>
        <w:rPr>
          <w:ins w:id="183" w:author="Author"/>
          <w:rFonts w:ascii="Avenir Book" w:hAnsi="Avenir Book"/>
          <w:sz w:val="22"/>
          <w:szCs w:val="22"/>
        </w:rPr>
      </w:pPr>
      <w:proofErr w:type="gramStart"/>
      <w:ins w:id="184" w:author="Author">
        <w:r>
          <w:rPr>
            <w:rFonts w:ascii="Avenir Book" w:hAnsi="Avenir Book"/>
            <w:sz w:val="22"/>
            <w:szCs w:val="22"/>
          </w:rPr>
          <w:t xml:space="preserve">Regarding </w:t>
        </w:r>
        <w:r w:rsidRPr="000A41E5">
          <w:rPr>
            <w:rFonts w:ascii="Avenir Book" w:hAnsi="Avenir Book"/>
            <w:sz w:val="22"/>
            <w:szCs w:val="22"/>
          </w:rPr>
          <w:t xml:space="preserve"> impact</w:t>
        </w:r>
        <w:proofErr w:type="gramEnd"/>
        <w:r w:rsidRPr="000A41E5">
          <w:rPr>
            <w:rFonts w:ascii="Avenir Book" w:hAnsi="Avenir Book"/>
            <w:sz w:val="22"/>
            <w:szCs w:val="22"/>
          </w:rPr>
          <w:t xml:space="preserve"> of daily and seasonal variations on the expected average fuel consumption </w:t>
        </w:r>
        <w:r>
          <w:rPr>
            <w:rFonts w:ascii="Avenir Book" w:hAnsi="Avenir Book"/>
            <w:sz w:val="22"/>
            <w:szCs w:val="22"/>
          </w:rPr>
          <w:t>s</w:t>
        </w:r>
        <w:r w:rsidR="002257F0">
          <w:rPr>
            <w:rFonts w:ascii="Avenir Book" w:hAnsi="Avenir Book"/>
            <w:sz w:val="22"/>
            <w:szCs w:val="22"/>
          </w:rPr>
          <w:t xml:space="preserve">avings: </w:t>
        </w:r>
        <w:r>
          <w:rPr>
            <w:rFonts w:ascii="Avenir Book" w:hAnsi="Avenir Book"/>
            <w:sz w:val="22"/>
            <w:szCs w:val="22"/>
          </w:rPr>
          <w:t xml:space="preserve"> </w:t>
        </w:r>
      </w:ins>
    </w:p>
    <w:p w14:paraId="6F12CD7B" w14:textId="305B94A1" w:rsidR="000A41E5" w:rsidRPr="00EA7D93" w:rsidRDefault="000A41E5" w:rsidP="00E57DB4">
      <w:pPr>
        <w:pStyle w:val="BodyText5"/>
        <w:shd w:val="clear" w:color="auto" w:fill="auto"/>
        <w:spacing w:before="0" w:after="0" w:line="276" w:lineRule="auto"/>
        <w:ind w:left="140" w:firstLine="0"/>
        <w:rPr>
          <w:ins w:id="185" w:author="Author"/>
          <w:rFonts w:ascii="Avenir Book" w:hAnsi="Avenir Book"/>
          <w:sz w:val="22"/>
          <w:szCs w:val="22"/>
        </w:rPr>
      </w:pPr>
      <w:proofErr w:type="gramStart"/>
      <w:ins w:id="186" w:author="Author">
        <w:r>
          <w:rPr>
            <w:rFonts w:ascii="Avenir Book" w:hAnsi="Avenir Book"/>
            <w:sz w:val="22"/>
            <w:szCs w:val="22"/>
          </w:rPr>
          <w:t>the</w:t>
        </w:r>
        <w:proofErr w:type="gramEnd"/>
        <w:r>
          <w:rPr>
            <w:rFonts w:ascii="Avenir Book" w:hAnsi="Avenir Book"/>
            <w:sz w:val="22"/>
            <w:szCs w:val="22"/>
          </w:rPr>
          <w:t xml:space="preserve"> </w:t>
        </w:r>
        <w:r w:rsidR="002257F0">
          <w:rPr>
            <w:rFonts w:ascii="Avenir Book" w:hAnsi="Avenir Book"/>
            <w:sz w:val="22"/>
            <w:szCs w:val="22"/>
          </w:rPr>
          <w:t xml:space="preserve">temperature and precipitation do not have significant variation over the year in this tropical region.  Considerable rainfall occurs throughout all months of the year, with an annual average of 1780mm, and temperature varies between 21 </w:t>
        </w:r>
        <w:r w:rsidR="002257F0" w:rsidRPr="002257F0">
          <w:rPr>
            <w:rFonts w:ascii="Avenir Book" w:hAnsi="Avenir Book"/>
            <w:sz w:val="22"/>
            <w:szCs w:val="22"/>
          </w:rPr>
          <w:t>°C</w:t>
        </w:r>
        <w:r w:rsidR="002257F0">
          <w:rPr>
            <w:rFonts w:ascii="Avenir Book" w:hAnsi="Avenir Book"/>
            <w:sz w:val="22"/>
            <w:szCs w:val="22"/>
          </w:rPr>
          <w:t xml:space="preserve"> and 29</w:t>
        </w:r>
        <w:r w:rsidR="002257F0" w:rsidRPr="002257F0">
          <w:rPr>
            <w:rFonts w:ascii="Avenir Book" w:hAnsi="Avenir Book"/>
            <w:sz w:val="22"/>
            <w:szCs w:val="22"/>
          </w:rPr>
          <w:t>°</w:t>
        </w:r>
        <w:proofErr w:type="gramStart"/>
        <w:r w:rsidR="002257F0" w:rsidRPr="002257F0">
          <w:rPr>
            <w:rFonts w:ascii="Avenir Book" w:hAnsi="Avenir Book"/>
            <w:sz w:val="22"/>
            <w:szCs w:val="22"/>
          </w:rPr>
          <w:t>C</w:t>
        </w:r>
        <w:r w:rsidR="002257F0">
          <w:rPr>
            <w:rFonts w:ascii="Avenir Book" w:hAnsi="Avenir Book"/>
            <w:sz w:val="22"/>
            <w:szCs w:val="22"/>
          </w:rPr>
          <w:t xml:space="preserve"> .</w:t>
        </w:r>
        <w:proofErr w:type="gramEnd"/>
        <w:r w:rsidR="002257F0">
          <w:rPr>
            <w:rFonts w:ascii="Avenir Book" w:hAnsi="Avenir Book"/>
            <w:sz w:val="22"/>
            <w:szCs w:val="22"/>
          </w:rPr>
          <w:t xml:space="preserve"> </w:t>
        </w:r>
        <w:r w:rsidR="002257F0">
          <w:rPr>
            <w:rStyle w:val="FootnoteReference"/>
            <w:rFonts w:ascii="Avenir Book" w:hAnsi="Avenir Book"/>
            <w:sz w:val="22"/>
            <w:szCs w:val="22"/>
          </w:rPr>
          <w:footnoteReference w:id="3"/>
        </w:r>
        <w:r w:rsidR="00EA7D93">
          <w:rPr>
            <w:rFonts w:ascii="Avenir Book" w:hAnsi="Avenir Book"/>
            <w:sz w:val="22"/>
            <w:szCs w:val="22"/>
          </w:rPr>
          <w:t xml:space="preserve">  Therefore there are generally no concerns over daily and </w:t>
        </w:r>
        <w:r w:rsidR="00EA7D93">
          <w:rPr>
            <w:rFonts w:ascii="Avenir Book" w:hAnsi="Avenir Book"/>
            <w:sz w:val="22"/>
            <w:szCs w:val="22"/>
          </w:rPr>
          <w:lastRenderedPageBreak/>
          <w:t>seasonal variations affecting the fuel savings results.</w:t>
        </w:r>
      </w:ins>
    </w:p>
    <w:p w14:paraId="062F49A6" w14:textId="77777777" w:rsidR="00280468" w:rsidRPr="00EA7D93" w:rsidRDefault="00280468" w:rsidP="00E57DB4">
      <w:pPr>
        <w:pStyle w:val="BodyText5"/>
        <w:shd w:val="clear" w:color="auto" w:fill="auto"/>
        <w:spacing w:before="0" w:after="0" w:line="276" w:lineRule="auto"/>
        <w:ind w:left="140" w:firstLine="0"/>
        <w:rPr>
          <w:ins w:id="188" w:author="Author"/>
          <w:rFonts w:ascii="Avenir Book" w:hAnsi="Avenir Book"/>
          <w:sz w:val="22"/>
          <w:szCs w:val="22"/>
        </w:rPr>
      </w:pPr>
    </w:p>
    <w:p w14:paraId="2AE2F533" w14:textId="77777777" w:rsidR="00CF5437" w:rsidRDefault="00CF5437" w:rsidP="00E57DB4">
      <w:pPr>
        <w:pStyle w:val="BodyText5"/>
        <w:shd w:val="clear" w:color="auto" w:fill="auto"/>
        <w:spacing w:before="0" w:after="0" w:line="276" w:lineRule="auto"/>
        <w:ind w:left="140" w:firstLine="0"/>
        <w:rPr>
          <w:rFonts w:ascii="Avenir Book" w:hAnsi="Avenir Book"/>
          <w:sz w:val="22"/>
          <w:szCs w:val="22"/>
        </w:rPr>
      </w:pPr>
      <w:r w:rsidRPr="00CF5437">
        <w:rPr>
          <w:rFonts w:ascii="Avenir Book" w:hAnsi="Avenir Book"/>
          <w:sz w:val="22"/>
          <w:szCs w:val="22"/>
        </w:rPr>
        <w:t xml:space="preserve">Surveys are created using the program </w:t>
      </w:r>
      <w:proofErr w:type="spellStart"/>
      <w:r w:rsidRPr="00CF5437">
        <w:rPr>
          <w:rFonts w:ascii="Avenir Book" w:hAnsi="Avenir Book"/>
          <w:sz w:val="22"/>
          <w:szCs w:val="22"/>
        </w:rPr>
        <w:t>QuickTapSurvey</w:t>
      </w:r>
      <w:proofErr w:type="spellEnd"/>
      <w:r w:rsidRPr="00CF5437">
        <w:rPr>
          <w:rFonts w:ascii="Avenir Book" w:hAnsi="Avenir Book"/>
          <w:sz w:val="22"/>
          <w:szCs w:val="22"/>
        </w:rPr>
        <w:t xml:space="preserve"> and answers are entered </w:t>
      </w:r>
      <w:r>
        <w:rPr>
          <w:rFonts w:ascii="Avenir Book" w:hAnsi="Avenir Book"/>
          <w:sz w:val="22"/>
          <w:szCs w:val="22"/>
        </w:rPr>
        <w:t xml:space="preserve">by trained Perene technicians </w:t>
      </w:r>
      <w:r w:rsidRPr="00CF5437">
        <w:rPr>
          <w:rFonts w:ascii="Avenir Book" w:hAnsi="Avenir Book"/>
          <w:sz w:val="22"/>
          <w:szCs w:val="22"/>
        </w:rPr>
        <w:t xml:space="preserve">on a digital tablet.  This system allows for collecting data offline in the remote communities and then uploading the results to the server when connected through </w:t>
      </w:r>
      <w:proofErr w:type="spellStart"/>
      <w:r w:rsidRPr="00CF5437">
        <w:rPr>
          <w:rFonts w:ascii="Avenir Book" w:hAnsi="Avenir Book"/>
          <w:sz w:val="22"/>
          <w:szCs w:val="22"/>
        </w:rPr>
        <w:t>wifi</w:t>
      </w:r>
      <w:proofErr w:type="spellEnd"/>
      <w:r w:rsidRPr="00CF5437">
        <w:rPr>
          <w:rFonts w:ascii="Avenir Book" w:hAnsi="Avenir Book"/>
          <w:sz w:val="22"/>
          <w:szCs w:val="22"/>
        </w:rPr>
        <w:t xml:space="preserve">. </w:t>
      </w:r>
      <w:r w:rsidR="00E57DB4">
        <w:rPr>
          <w:rFonts w:ascii="Avenir Book" w:hAnsi="Avenir Book"/>
          <w:sz w:val="22"/>
          <w:szCs w:val="22"/>
        </w:rPr>
        <w:t xml:space="preserve"> </w:t>
      </w:r>
    </w:p>
    <w:p w14:paraId="7F296F49" w14:textId="77777777" w:rsidR="00CF5437" w:rsidRDefault="00CF5437" w:rsidP="00E57DB4">
      <w:pPr>
        <w:pStyle w:val="BodyText5"/>
        <w:shd w:val="clear" w:color="auto" w:fill="auto"/>
        <w:spacing w:before="0" w:after="0" w:line="276" w:lineRule="auto"/>
        <w:ind w:left="140" w:firstLine="0"/>
        <w:rPr>
          <w:rFonts w:ascii="Avenir Book" w:hAnsi="Avenir Book"/>
          <w:sz w:val="22"/>
          <w:szCs w:val="22"/>
        </w:rPr>
      </w:pPr>
    </w:p>
    <w:p w14:paraId="46F21291" w14:textId="6DA5E174" w:rsidR="00675CDA" w:rsidRPr="00E57DB4" w:rsidRDefault="00CF5437" w:rsidP="00E57DB4">
      <w:pPr>
        <w:pStyle w:val="BodyText5"/>
        <w:shd w:val="clear" w:color="auto" w:fill="auto"/>
        <w:spacing w:before="0" w:after="0" w:line="276" w:lineRule="auto"/>
        <w:ind w:left="140" w:firstLine="0"/>
        <w:rPr>
          <w:rFonts w:ascii="Avenir Book" w:hAnsi="Avenir Book"/>
          <w:sz w:val="22"/>
          <w:szCs w:val="22"/>
        </w:rPr>
      </w:pPr>
      <w:r>
        <w:rPr>
          <w:rFonts w:ascii="Avenir Book" w:hAnsi="Avenir Book"/>
          <w:sz w:val="22"/>
          <w:szCs w:val="22"/>
        </w:rPr>
        <w:t xml:space="preserve">The Monitoring Survey is based on the </w:t>
      </w:r>
      <w:r w:rsidR="009E4163">
        <w:rPr>
          <w:rFonts w:ascii="Avenir Book" w:hAnsi="Avenir Book"/>
          <w:sz w:val="22"/>
          <w:szCs w:val="22"/>
        </w:rPr>
        <w:t xml:space="preserve">Sample </w:t>
      </w:r>
      <w:r>
        <w:rPr>
          <w:rFonts w:ascii="Avenir Book" w:hAnsi="Avenir Book"/>
          <w:sz w:val="22"/>
          <w:szCs w:val="22"/>
        </w:rPr>
        <w:t xml:space="preserve">Survey </w:t>
      </w:r>
      <w:r w:rsidR="009E4163">
        <w:rPr>
          <w:rFonts w:ascii="Avenir Book" w:hAnsi="Avenir Book"/>
          <w:sz w:val="22"/>
          <w:szCs w:val="22"/>
        </w:rPr>
        <w:t xml:space="preserve">Questionnaire </w:t>
      </w:r>
      <w:r>
        <w:rPr>
          <w:rFonts w:ascii="Avenir Book" w:hAnsi="Avenir Book"/>
          <w:sz w:val="22"/>
          <w:szCs w:val="22"/>
        </w:rPr>
        <w:t>contained in Annex A</w:t>
      </w:r>
      <w:r w:rsidRPr="00CF5437">
        <w:t xml:space="preserve"> </w:t>
      </w:r>
      <w:r>
        <w:rPr>
          <w:rFonts w:ascii="Avenir Book" w:hAnsi="Avenir Book"/>
          <w:sz w:val="22"/>
          <w:szCs w:val="22"/>
        </w:rPr>
        <w:t xml:space="preserve">of the </w:t>
      </w:r>
      <w:r w:rsidRPr="004F37E5">
        <w:rPr>
          <w:rFonts w:ascii="Avenir Book" w:hAnsi="Avenir Book"/>
          <w:sz w:val="20"/>
        </w:rPr>
        <w:t>Microscale Methodology for Improved Cookstoves</w:t>
      </w:r>
      <w:r>
        <w:rPr>
          <w:rFonts w:ascii="Avenir Book" w:hAnsi="Avenir Book"/>
          <w:sz w:val="20"/>
        </w:rPr>
        <w:t xml:space="preserve"> Version:  1.0, and </w:t>
      </w:r>
      <w:r w:rsidR="00E57DB4">
        <w:rPr>
          <w:rFonts w:ascii="Avenir Book" w:hAnsi="Avenir Book"/>
          <w:sz w:val="22"/>
          <w:szCs w:val="22"/>
        </w:rPr>
        <w:t>consists of the following questions:</w:t>
      </w:r>
    </w:p>
    <w:p w14:paraId="4FBF2449" w14:textId="77777777" w:rsidR="00675CDA" w:rsidRPr="007C1D64" w:rsidRDefault="00675CDA" w:rsidP="00675CDA">
      <w:pPr>
        <w:rPr>
          <w:rFonts w:ascii="Avenir Book" w:eastAsia="MS Mincho" w:hAnsi="Avenir Book"/>
        </w:rPr>
      </w:pPr>
    </w:p>
    <w:p w14:paraId="72DFD5AA" w14:textId="77777777" w:rsidR="00675CDA" w:rsidRPr="007C1D64" w:rsidRDefault="00675CDA" w:rsidP="00675CDA">
      <w:pPr>
        <w:rPr>
          <w:rFonts w:ascii="Avenir Book" w:eastAsia="MS Mincho" w:hAnsi="Avenir Book"/>
        </w:rPr>
      </w:pPr>
    </w:p>
    <w:tbl>
      <w:tblPr>
        <w:tblW w:w="9108" w:type="dxa"/>
        <w:tblInd w:w="55" w:type="dxa"/>
        <w:tblCellMar>
          <w:left w:w="70" w:type="dxa"/>
          <w:right w:w="70" w:type="dxa"/>
        </w:tblCellMar>
        <w:tblLook w:val="04A0" w:firstRow="1" w:lastRow="0" w:firstColumn="1" w:lastColumn="0" w:noHBand="0" w:noVBand="1"/>
      </w:tblPr>
      <w:tblGrid>
        <w:gridCol w:w="363"/>
        <w:gridCol w:w="4411"/>
        <w:gridCol w:w="363"/>
        <w:gridCol w:w="3971"/>
      </w:tblGrid>
      <w:tr w:rsidR="005E3E81" w:rsidRPr="00CF5437" w14:paraId="6B6B228B" w14:textId="77777777" w:rsidTr="002B078D">
        <w:trPr>
          <w:trHeight w:val="300"/>
        </w:trPr>
        <w:tc>
          <w:tcPr>
            <w:tcW w:w="91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589FA" w14:textId="0CE67209" w:rsidR="005E3E81" w:rsidRPr="005E3E81" w:rsidRDefault="005E3E81" w:rsidP="002B078D">
            <w:pPr>
              <w:jc w:val="center"/>
              <w:rPr>
                <w:rFonts w:asciiTheme="minorHAnsi" w:hAnsiTheme="minorHAnsi" w:cstheme="minorHAnsi"/>
                <w:color w:val="000000"/>
                <w:sz w:val="18"/>
                <w:szCs w:val="18"/>
                <w:lang w:val="en-US" w:eastAsia="zh-CN"/>
              </w:rPr>
            </w:pPr>
            <w:r w:rsidRPr="00CF5437">
              <w:rPr>
                <w:rFonts w:asciiTheme="minorHAnsi" w:hAnsiTheme="minorHAnsi" w:cstheme="minorHAnsi"/>
                <w:color w:val="000000"/>
                <w:sz w:val="18"/>
                <w:szCs w:val="18"/>
                <w:lang w:val="en-US" w:eastAsia="zh-CN"/>
              </w:rPr>
              <w:t>MONITORING SURVEY QUESTIONS</w:t>
            </w:r>
            <w:r w:rsidRPr="005E3E81">
              <w:rPr>
                <w:rFonts w:asciiTheme="minorHAnsi" w:hAnsiTheme="minorHAnsi" w:cstheme="minorHAnsi"/>
                <w:color w:val="000000"/>
                <w:sz w:val="18"/>
                <w:szCs w:val="18"/>
                <w:lang w:val="en-US" w:eastAsia="zh-CN"/>
              </w:rPr>
              <w:t> </w:t>
            </w:r>
          </w:p>
        </w:tc>
      </w:tr>
      <w:tr w:rsidR="005E3E81" w:rsidRPr="005E3E81" w14:paraId="43E739F1"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08192FE7" w14:textId="77777777" w:rsidR="005E3E81" w:rsidRPr="005E3E81" w:rsidRDefault="005E3E81" w:rsidP="002B078D">
            <w:pPr>
              <w:jc w:val="righ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1</w:t>
            </w:r>
          </w:p>
        </w:tc>
        <w:tc>
          <w:tcPr>
            <w:tcW w:w="4411" w:type="dxa"/>
            <w:tcBorders>
              <w:top w:val="nil"/>
              <w:left w:val="nil"/>
              <w:bottom w:val="single" w:sz="4" w:space="0" w:color="auto"/>
              <w:right w:val="single" w:sz="4" w:space="0" w:color="auto"/>
            </w:tcBorders>
            <w:shd w:val="clear" w:color="auto" w:fill="auto"/>
            <w:noWrap/>
            <w:vAlign w:val="bottom"/>
            <w:hideMark/>
          </w:tcPr>
          <w:p w14:paraId="494F58B4"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Date Collected</w:t>
            </w:r>
          </w:p>
        </w:tc>
        <w:tc>
          <w:tcPr>
            <w:tcW w:w="363" w:type="dxa"/>
            <w:tcBorders>
              <w:top w:val="nil"/>
              <w:left w:val="nil"/>
              <w:bottom w:val="single" w:sz="4" w:space="0" w:color="auto"/>
              <w:right w:val="single" w:sz="4" w:space="0" w:color="auto"/>
            </w:tcBorders>
            <w:shd w:val="clear" w:color="auto" w:fill="auto"/>
            <w:noWrap/>
            <w:vAlign w:val="bottom"/>
            <w:hideMark/>
          </w:tcPr>
          <w:p w14:paraId="040ADC8B" w14:textId="77777777" w:rsidR="005E3E81" w:rsidRPr="005E3E81" w:rsidRDefault="005E3E81" w:rsidP="002B078D">
            <w:pPr>
              <w:jc w:val="righ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25</w:t>
            </w:r>
          </w:p>
        </w:tc>
        <w:tc>
          <w:tcPr>
            <w:tcW w:w="3971" w:type="dxa"/>
            <w:tcBorders>
              <w:top w:val="nil"/>
              <w:left w:val="nil"/>
              <w:bottom w:val="single" w:sz="4" w:space="0" w:color="auto"/>
              <w:right w:val="single" w:sz="4" w:space="0" w:color="auto"/>
            </w:tcBorders>
            <w:shd w:val="clear" w:color="auto" w:fill="auto"/>
            <w:noWrap/>
            <w:vAlign w:val="bottom"/>
            <w:hideMark/>
          </w:tcPr>
          <w:p w14:paraId="2FBB6A3C" w14:textId="1A3EB584" w:rsidR="005E3E81" w:rsidRPr="005E3E81" w:rsidRDefault="005E3E81" w:rsidP="002842CA">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en-US" w:eastAsia="zh-CN"/>
              </w:rPr>
              <w:t xml:space="preserve">Location of project </w:t>
            </w:r>
            <w:r w:rsidRPr="005E3E81">
              <w:rPr>
                <w:rFonts w:asciiTheme="minorHAnsi" w:hAnsiTheme="minorHAnsi" w:cstheme="minorHAnsi"/>
                <w:color w:val="000000"/>
                <w:sz w:val="18"/>
                <w:szCs w:val="18"/>
                <w:lang w:val="pt-BR" w:eastAsia="zh-CN"/>
              </w:rPr>
              <w:t>stove</w:t>
            </w:r>
          </w:p>
        </w:tc>
      </w:tr>
      <w:tr w:rsidR="005E3E81" w:rsidRPr="005E3E81" w14:paraId="4F2F177B"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18A6AA9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w:t>
            </w:r>
          </w:p>
        </w:tc>
        <w:tc>
          <w:tcPr>
            <w:tcW w:w="4411" w:type="dxa"/>
            <w:tcBorders>
              <w:top w:val="nil"/>
              <w:left w:val="nil"/>
              <w:bottom w:val="single" w:sz="4" w:space="0" w:color="auto"/>
              <w:right w:val="single" w:sz="4" w:space="0" w:color="auto"/>
            </w:tcBorders>
            <w:shd w:val="clear" w:color="auto" w:fill="auto"/>
            <w:noWrap/>
            <w:vAlign w:val="bottom"/>
            <w:hideMark/>
          </w:tcPr>
          <w:p w14:paraId="4CEB4D1A"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Name of Interviewer</w:t>
            </w:r>
          </w:p>
        </w:tc>
        <w:tc>
          <w:tcPr>
            <w:tcW w:w="363" w:type="dxa"/>
            <w:tcBorders>
              <w:top w:val="nil"/>
              <w:left w:val="nil"/>
              <w:bottom w:val="single" w:sz="4" w:space="0" w:color="auto"/>
              <w:right w:val="single" w:sz="4" w:space="0" w:color="auto"/>
            </w:tcBorders>
            <w:shd w:val="clear" w:color="auto" w:fill="auto"/>
            <w:noWrap/>
            <w:vAlign w:val="bottom"/>
            <w:hideMark/>
          </w:tcPr>
          <w:p w14:paraId="79F9CE03"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26</w:t>
            </w:r>
          </w:p>
        </w:tc>
        <w:tc>
          <w:tcPr>
            <w:tcW w:w="3971" w:type="dxa"/>
            <w:tcBorders>
              <w:top w:val="nil"/>
              <w:left w:val="nil"/>
              <w:bottom w:val="single" w:sz="4" w:space="0" w:color="auto"/>
              <w:right w:val="single" w:sz="4" w:space="0" w:color="auto"/>
            </w:tcBorders>
            <w:shd w:val="clear" w:color="auto" w:fill="auto"/>
            <w:noWrap/>
            <w:vAlign w:val="bottom"/>
            <w:hideMark/>
          </w:tcPr>
          <w:p w14:paraId="7F6134AF"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Do you use LPG?</w:t>
            </w:r>
          </w:p>
        </w:tc>
      </w:tr>
      <w:tr w:rsidR="005E3E81" w:rsidRPr="005E3E81" w14:paraId="4F2D8D76"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5CA4B7E7"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w:t>
            </w:r>
          </w:p>
        </w:tc>
        <w:tc>
          <w:tcPr>
            <w:tcW w:w="4411" w:type="dxa"/>
            <w:tcBorders>
              <w:top w:val="nil"/>
              <w:left w:val="nil"/>
              <w:bottom w:val="single" w:sz="4" w:space="0" w:color="auto"/>
              <w:right w:val="single" w:sz="4" w:space="0" w:color="auto"/>
            </w:tcBorders>
            <w:shd w:val="clear" w:color="auto" w:fill="auto"/>
            <w:noWrap/>
            <w:vAlign w:val="bottom"/>
            <w:hideMark/>
          </w:tcPr>
          <w:p w14:paraId="362FFA2D"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Municipality</w:t>
            </w:r>
          </w:p>
        </w:tc>
        <w:tc>
          <w:tcPr>
            <w:tcW w:w="363" w:type="dxa"/>
            <w:tcBorders>
              <w:top w:val="nil"/>
              <w:left w:val="nil"/>
              <w:bottom w:val="single" w:sz="4" w:space="0" w:color="auto"/>
              <w:right w:val="single" w:sz="4" w:space="0" w:color="auto"/>
            </w:tcBorders>
            <w:shd w:val="clear" w:color="auto" w:fill="auto"/>
            <w:noWrap/>
            <w:vAlign w:val="bottom"/>
            <w:hideMark/>
          </w:tcPr>
          <w:p w14:paraId="699D615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27</w:t>
            </w:r>
          </w:p>
        </w:tc>
        <w:tc>
          <w:tcPr>
            <w:tcW w:w="3971" w:type="dxa"/>
            <w:tcBorders>
              <w:top w:val="nil"/>
              <w:left w:val="nil"/>
              <w:bottom w:val="single" w:sz="4" w:space="0" w:color="auto"/>
              <w:right w:val="single" w:sz="4" w:space="0" w:color="auto"/>
            </w:tcBorders>
            <w:shd w:val="clear" w:color="auto" w:fill="auto"/>
            <w:noWrap/>
            <w:vAlign w:val="bottom"/>
            <w:hideMark/>
          </w:tcPr>
          <w:p w14:paraId="55AC545E"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How often do you use the gas stove?</w:t>
            </w:r>
          </w:p>
        </w:tc>
      </w:tr>
      <w:tr w:rsidR="005E3E81" w:rsidRPr="005E3E81" w14:paraId="4664FE6B"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2198D69D"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w:t>
            </w:r>
          </w:p>
        </w:tc>
        <w:tc>
          <w:tcPr>
            <w:tcW w:w="4411" w:type="dxa"/>
            <w:tcBorders>
              <w:top w:val="nil"/>
              <w:left w:val="nil"/>
              <w:bottom w:val="single" w:sz="4" w:space="0" w:color="auto"/>
              <w:right w:val="single" w:sz="4" w:space="0" w:color="auto"/>
            </w:tcBorders>
            <w:shd w:val="clear" w:color="auto" w:fill="auto"/>
            <w:noWrap/>
            <w:vAlign w:val="bottom"/>
            <w:hideMark/>
          </w:tcPr>
          <w:p w14:paraId="7F6E0A57"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Community</w:t>
            </w:r>
          </w:p>
        </w:tc>
        <w:tc>
          <w:tcPr>
            <w:tcW w:w="363" w:type="dxa"/>
            <w:tcBorders>
              <w:top w:val="nil"/>
              <w:left w:val="nil"/>
              <w:bottom w:val="single" w:sz="4" w:space="0" w:color="auto"/>
              <w:right w:val="single" w:sz="4" w:space="0" w:color="auto"/>
            </w:tcBorders>
            <w:shd w:val="clear" w:color="auto" w:fill="auto"/>
            <w:noWrap/>
            <w:vAlign w:val="bottom"/>
            <w:hideMark/>
          </w:tcPr>
          <w:p w14:paraId="3B8FAC7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28</w:t>
            </w:r>
          </w:p>
        </w:tc>
        <w:tc>
          <w:tcPr>
            <w:tcW w:w="3971" w:type="dxa"/>
            <w:tcBorders>
              <w:top w:val="nil"/>
              <w:left w:val="nil"/>
              <w:bottom w:val="single" w:sz="4" w:space="0" w:color="auto"/>
              <w:right w:val="single" w:sz="4" w:space="0" w:color="auto"/>
            </w:tcBorders>
            <w:shd w:val="clear" w:color="auto" w:fill="auto"/>
            <w:noWrap/>
            <w:vAlign w:val="bottom"/>
            <w:hideMark/>
          </w:tcPr>
          <w:p w14:paraId="11D8D4B6"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What types of food do you cook on gas?</w:t>
            </w:r>
          </w:p>
        </w:tc>
      </w:tr>
      <w:tr w:rsidR="005E3E81" w:rsidRPr="005E3E81" w14:paraId="44CB3AB2"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2B81207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5</w:t>
            </w:r>
          </w:p>
        </w:tc>
        <w:tc>
          <w:tcPr>
            <w:tcW w:w="4411" w:type="dxa"/>
            <w:tcBorders>
              <w:top w:val="nil"/>
              <w:left w:val="nil"/>
              <w:bottom w:val="single" w:sz="4" w:space="0" w:color="auto"/>
              <w:right w:val="single" w:sz="4" w:space="0" w:color="auto"/>
            </w:tcBorders>
            <w:shd w:val="clear" w:color="auto" w:fill="auto"/>
            <w:noWrap/>
            <w:vAlign w:val="bottom"/>
            <w:hideMark/>
          </w:tcPr>
          <w:p w14:paraId="13C76E05"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Name of Principal Stove User</w:t>
            </w:r>
          </w:p>
        </w:tc>
        <w:tc>
          <w:tcPr>
            <w:tcW w:w="363" w:type="dxa"/>
            <w:tcBorders>
              <w:top w:val="nil"/>
              <w:left w:val="nil"/>
              <w:bottom w:val="single" w:sz="4" w:space="0" w:color="auto"/>
              <w:right w:val="single" w:sz="4" w:space="0" w:color="auto"/>
            </w:tcBorders>
            <w:shd w:val="clear" w:color="auto" w:fill="auto"/>
            <w:noWrap/>
            <w:vAlign w:val="bottom"/>
            <w:hideMark/>
          </w:tcPr>
          <w:p w14:paraId="64D461C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29</w:t>
            </w:r>
          </w:p>
        </w:tc>
        <w:tc>
          <w:tcPr>
            <w:tcW w:w="3971" w:type="dxa"/>
            <w:tcBorders>
              <w:top w:val="nil"/>
              <w:left w:val="nil"/>
              <w:bottom w:val="single" w:sz="4" w:space="0" w:color="auto"/>
              <w:right w:val="single" w:sz="4" w:space="0" w:color="auto"/>
            </w:tcBorders>
            <w:shd w:val="clear" w:color="auto" w:fill="auto"/>
            <w:noWrap/>
            <w:vAlign w:val="bottom"/>
            <w:hideMark/>
          </w:tcPr>
          <w:p w14:paraId="42B8C0DA"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 xml:space="preserve">How long does an LPG </w:t>
            </w:r>
            <w:proofErr w:type="spellStart"/>
            <w:r w:rsidRPr="005E3E81">
              <w:rPr>
                <w:rFonts w:asciiTheme="minorHAnsi" w:hAnsiTheme="minorHAnsi" w:cstheme="minorHAnsi"/>
                <w:color w:val="000000"/>
                <w:sz w:val="18"/>
                <w:szCs w:val="18"/>
                <w:lang w:val="en-US" w:eastAsia="zh-CN"/>
              </w:rPr>
              <w:t>cylineder</w:t>
            </w:r>
            <w:proofErr w:type="spellEnd"/>
            <w:r w:rsidRPr="005E3E81">
              <w:rPr>
                <w:rFonts w:asciiTheme="minorHAnsi" w:hAnsiTheme="minorHAnsi" w:cstheme="minorHAnsi"/>
                <w:color w:val="000000"/>
                <w:sz w:val="18"/>
                <w:szCs w:val="18"/>
                <w:lang w:val="en-US" w:eastAsia="zh-CN"/>
              </w:rPr>
              <w:t xml:space="preserve"> last?</w:t>
            </w:r>
          </w:p>
        </w:tc>
      </w:tr>
      <w:tr w:rsidR="005E3E81" w:rsidRPr="005E3E81" w14:paraId="023B6940"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43978DCA"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6</w:t>
            </w:r>
          </w:p>
        </w:tc>
        <w:tc>
          <w:tcPr>
            <w:tcW w:w="4411" w:type="dxa"/>
            <w:tcBorders>
              <w:top w:val="nil"/>
              <w:left w:val="nil"/>
              <w:bottom w:val="single" w:sz="4" w:space="0" w:color="auto"/>
              <w:right w:val="single" w:sz="4" w:space="0" w:color="auto"/>
            </w:tcBorders>
            <w:shd w:val="clear" w:color="auto" w:fill="auto"/>
            <w:noWrap/>
            <w:vAlign w:val="bottom"/>
            <w:hideMark/>
          </w:tcPr>
          <w:p w14:paraId="28275108"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ContractID</w:t>
            </w:r>
          </w:p>
        </w:tc>
        <w:tc>
          <w:tcPr>
            <w:tcW w:w="363" w:type="dxa"/>
            <w:tcBorders>
              <w:top w:val="nil"/>
              <w:left w:val="nil"/>
              <w:bottom w:val="single" w:sz="4" w:space="0" w:color="auto"/>
              <w:right w:val="single" w:sz="4" w:space="0" w:color="auto"/>
            </w:tcBorders>
            <w:shd w:val="clear" w:color="auto" w:fill="auto"/>
            <w:noWrap/>
            <w:vAlign w:val="bottom"/>
            <w:hideMark/>
          </w:tcPr>
          <w:p w14:paraId="075C60C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30</w:t>
            </w:r>
          </w:p>
        </w:tc>
        <w:tc>
          <w:tcPr>
            <w:tcW w:w="3971" w:type="dxa"/>
            <w:tcBorders>
              <w:top w:val="nil"/>
              <w:left w:val="nil"/>
              <w:bottom w:val="single" w:sz="4" w:space="0" w:color="auto"/>
              <w:right w:val="single" w:sz="4" w:space="0" w:color="auto"/>
            </w:tcBorders>
            <w:shd w:val="clear" w:color="auto" w:fill="auto"/>
            <w:noWrap/>
            <w:vAlign w:val="bottom"/>
            <w:hideMark/>
          </w:tcPr>
          <w:p w14:paraId="7DFA311F"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How much does an LPG cylinder refill cost?</w:t>
            </w:r>
          </w:p>
        </w:tc>
      </w:tr>
      <w:tr w:rsidR="005E3E81" w:rsidRPr="005E3E81" w14:paraId="0FA5281E"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3C4180CF"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7</w:t>
            </w:r>
          </w:p>
        </w:tc>
        <w:tc>
          <w:tcPr>
            <w:tcW w:w="4411" w:type="dxa"/>
            <w:tcBorders>
              <w:top w:val="nil"/>
              <w:left w:val="nil"/>
              <w:bottom w:val="single" w:sz="4" w:space="0" w:color="auto"/>
              <w:right w:val="single" w:sz="4" w:space="0" w:color="auto"/>
            </w:tcBorders>
            <w:shd w:val="clear" w:color="auto" w:fill="auto"/>
            <w:noWrap/>
            <w:vAlign w:val="bottom"/>
            <w:hideMark/>
          </w:tcPr>
          <w:p w14:paraId="37F766C2"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Nickname</w:t>
            </w:r>
          </w:p>
        </w:tc>
        <w:tc>
          <w:tcPr>
            <w:tcW w:w="363" w:type="dxa"/>
            <w:tcBorders>
              <w:top w:val="nil"/>
              <w:left w:val="nil"/>
              <w:bottom w:val="single" w:sz="4" w:space="0" w:color="auto"/>
              <w:right w:val="single" w:sz="4" w:space="0" w:color="auto"/>
            </w:tcBorders>
            <w:shd w:val="clear" w:color="auto" w:fill="auto"/>
            <w:noWrap/>
            <w:vAlign w:val="bottom"/>
            <w:hideMark/>
          </w:tcPr>
          <w:p w14:paraId="292DFDFD"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31</w:t>
            </w:r>
          </w:p>
        </w:tc>
        <w:tc>
          <w:tcPr>
            <w:tcW w:w="3971" w:type="dxa"/>
            <w:tcBorders>
              <w:top w:val="nil"/>
              <w:left w:val="nil"/>
              <w:bottom w:val="single" w:sz="4" w:space="0" w:color="auto"/>
              <w:right w:val="single" w:sz="4" w:space="0" w:color="auto"/>
            </w:tcBorders>
            <w:shd w:val="clear" w:color="auto" w:fill="auto"/>
            <w:noWrap/>
            <w:vAlign w:val="bottom"/>
            <w:hideMark/>
          </w:tcPr>
          <w:p w14:paraId="6475A0C2"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What do you think of the project stove?</w:t>
            </w:r>
          </w:p>
        </w:tc>
      </w:tr>
      <w:tr w:rsidR="005E3E81" w:rsidRPr="005E3E81" w14:paraId="6A74CE48"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4E00C11E"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8</w:t>
            </w:r>
          </w:p>
        </w:tc>
        <w:tc>
          <w:tcPr>
            <w:tcW w:w="4411" w:type="dxa"/>
            <w:tcBorders>
              <w:top w:val="nil"/>
              <w:left w:val="nil"/>
              <w:bottom w:val="single" w:sz="4" w:space="0" w:color="auto"/>
              <w:right w:val="single" w:sz="4" w:space="0" w:color="auto"/>
            </w:tcBorders>
            <w:shd w:val="clear" w:color="auto" w:fill="auto"/>
            <w:noWrap/>
            <w:vAlign w:val="bottom"/>
            <w:hideMark/>
          </w:tcPr>
          <w:p w14:paraId="0DFD7AE9"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Gender of Principal Stove User</w:t>
            </w:r>
          </w:p>
        </w:tc>
        <w:tc>
          <w:tcPr>
            <w:tcW w:w="363" w:type="dxa"/>
            <w:tcBorders>
              <w:top w:val="nil"/>
              <w:left w:val="nil"/>
              <w:bottom w:val="single" w:sz="4" w:space="0" w:color="auto"/>
              <w:right w:val="single" w:sz="4" w:space="0" w:color="auto"/>
            </w:tcBorders>
            <w:shd w:val="clear" w:color="auto" w:fill="auto"/>
            <w:noWrap/>
            <w:vAlign w:val="bottom"/>
            <w:hideMark/>
          </w:tcPr>
          <w:p w14:paraId="5060FC6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32</w:t>
            </w:r>
          </w:p>
        </w:tc>
        <w:tc>
          <w:tcPr>
            <w:tcW w:w="3971" w:type="dxa"/>
            <w:tcBorders>
              <w:top w:val="nil"/>
              <w:left w:val="nil"/>
              <w:bottom w:val="single" w:sz="4" w:space="0" w:color="auto"/>
              <w:right w:val="single" w:sz="4" w:space="0" w:color="auto"/>
            </w:tcBorders>
            <w:shd w:val="clear" w:color="auto" w:fill="auto"/>
            <w:noWrap/>
            <w:vAlign w:val="bottom"/>
            <w:hideMark/>
          </w:tcPr>
          <w:p w14:paraId="33C011BA"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Condition of the stove top</w:t>
            </w:r>
          </w:p>
        </w:tc>
      </w:tr>
      <w:tr w:rsidR="005E3E81" w:rsidRPr="005E3E81" w14:paraId="78883869"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1E1A8576"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9</w:t>
            </w:r>
          </w:p>
        </w:tc>
        <w:tc>
          <w:tcPr>
            <w:tcW w:w="4411" w:type="dxa"/>
            <w:tcBorders>
              <w:top w:val="nil"/>
              <w:left w:val="nil"/>
              <w:bottom w:val="single" w:sz="4" w:space="0" w:color="auto"/>
              <w:right w:val="single" w:sz="4" w:space="0" w:color="auto"/>
            </w:tcBorders>
            <w:shd w:val="clear" w:color="auto" w:fill="auto"/>
            <w:noWrap/>
            <w:vAlign w:val="bottom"/>
            <w:hideMark/>
          </w:tcPr>
          <w:p w14:paraId="7A7EC985"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Total of adult residents</w:t>
            </w:r>
          </w:p>
        </w:tc>
        <w:tc>
          <w:tcPr>
            <w:tcW w:w="363" w:type="dxa"/>
            <w:tcBorders>
              <w:top w:val="nil"/>
              <w:left w:val="nil"/>
              <w:bottom w:val="single" w:sz="4" w:space="0" w:color="auto"/>
              <w:right w:val="single" w:sz="4" w:space="0" w:color="auto"/>
            </w:tcBorders>
            <w:shd w:val="clear" w:color="auto" w:fill="auto"/>
            <w:noWrap/>
            <w:vAlign w:val="bottom"/>
            <w:hideMark/>
          </w:tcPr>
          <w:p w14:paraId="6D05E25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33</w:t>
            </w:r>
          </w:p>
        </w:tc>
        <w:tc>
          <w:tcPr>
            <w:tcW w:w="3971" w:type="dxa"/>
            <w:tcBorders>
              <w:top w:val="nil"/>
              <w:left w:val="nil"/>
              <w:bottom w:val="single" w:sz="4" w:space="0" w:color="auto"/>
              <w:right w:val="single" w:sz="4" w:space="0" w:color="auto"/>
            </w:tcBorders>
            <w:shd w:val="clear" w:color="auto" w:fill="auto"/>
            <w:noWrap/>
            <w:vAlign w:val="bottom"/>
            <w:hideMark/>
          </w:tcPr>
          <w:p w14:paraId="15C9C49B" w14:textId="1D4D3B10" w:rsidR="005E3E81" w:rsidRPr="005E3E81" w:rsidRDefault="005E3E81" w:rsidP="002842CA">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C</w:t>
            </w:r>
            <w:r w:rsidR="002842CA">
              <w:rPr>
                <w:rFonts w:asciiTheme="minorHAnsi" w:hAnsiTheme="minorHAnsi" w:cstheme="minorHAnsi"/>
                <w:color w:val="000000"/>
                <w:sz w:val="18"/>
                <w:szCs w:val="18"/>
                <w:lang w:val="pt-BR" w:eastAsia="zh-CN"/>
              </w:rPr>
              <w:t>o</w:t>
            </w:r>
            <w:r w:rsidRPr="005E3E81">
              <w:rPr>
                <w:rFonts w:asciiTheme="minorHAnsi" w:hAnsiTheme="minorHAnsi" w:cstheme="minorHAnsi"/>
                <w:color w:val="000000"/>
                <w:sz w:val="18"/>
                <w:szCs w:val="18"/>
                <w:lang w:val="pt-BR" w:eastAsia="zh-CN"/>
              </w:rPr>
              <w:t>ndition of the chimney</w:t>
            </w:r>
          </w:p>
        </w:tc>
      </w:tr>
      <w:tr w:rsidR="005E3E81" w:rsidRPr="005E3E81" w14:paraId="5473C5D5"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1CE906A3"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10</w:t>
            </w:r>
          </w:p>
        </w:tc>
        <w:tc>
          <w:tcPr>
            <w:tcW w:w="4411" w:type="dxa"/>
            <w:tcBorders>
              <w:top w:val="nil"/>
              <w:left w:val="nil"/>
              <w:bottom w:val="single" w:sz="4" w:space="0" w:color="auto"/>
              <w:right w:val="single" w:sz="4" w:space="0" w:color="auto"/>
            </w:tcBorders>
            <w:shd w:val="clear" w:color="auto" w:fill="auto"/>
            <w:noWrap/>
            <w:vAlign w:val="bottom"/>
            <w:hideMark/>
          </w:tcPr>
          <w:p w14:paraId="32B063AC"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Total of child residents</w:t>
            </w:r>
          </w:p>
        </w:tc>
        <w:tc>
          <w:tcPr>
            <w:tcW w:w="363" w:type="dxa"/>
            <w:tcBorders>
              <w:top w:val="nil"/>
              <w:left w:val="nil"/>
              <w:bottom w:val="single" w:sz="4" w:space="0" w:color="auto"/>
              <w:right w:val="single" w:sz="4" w:space="0" w:color="auto"/>
            </w:tcBorders>
            <w:shd w:val="clear" w:color="auto" w:fill="auto"/>
            <w:noWrap/>
            <w:vAlign w:val="bottom"/>
            <w:hideMark/>
          </w:tcPr>
          <w:p w14:paraId="33EC89C3"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34</w:t>
            </w:r>
          </w:p>
        </w:tc>
        <w:tc>
          <w:tcPr>
            <w:tcW w:w="3971" w:type="dxa"/>
            <w:tcBorders>
              <w:top w:val="nil"/>
              <w:left w:val="nil"/>
              <w:bottom w:val="single" w:sz="4" w:space="0" w:color="auto"/>
              <w:right w:val="single" w:sz="4" w:space="0" w:color="auto"/>
            </w:tcBorders>
            <w:shd w:val="clear" w:color="auto" w:fill="auto"/>
            <w:noWrap/>
            <w:vAlign w:val="bottom"/>
            <w:hideMark/>
          </w:tcPr>
          <w:p w14:paraId="146DD43C"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Condition of the combustion chamber</w:t>
            </w:r>
          </w:p>
        </w:tc>
      </w:tr>
      <w:tr w:rsidR="005E3E81" w:rsidRPr="005E3E81" w14:paraId="0175F123"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78795384"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11</w:t>
            </w:r>
          </w:p>
        </w:tc>
        <w:tc>
          <w:tcPr>
            <w:tcW w:w="4411" w:type="dxa"/>
            <w:tcBorders>
              <w:top w:val="nil"/>
              <w:left w:val="nil"/>
              <w:bottom w:val="single" w:sz="4" w:space="0" w:color="auto"/>
              <w:right w:val="single" w:sz="4" w:space="0" w:color="auto"/>
            </w:tcBorders>
            <w:shd w:val="clear" w:color="auto" w:fill="auto"/>
            <w:noWrap/>
            <w:vAlign w:val="bottom"/>
            <w:hideMark/>
          </w:tcPr>
          <w:p w14:paraId="6185F8AB"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Main income source</w:t>
            </w:r>
          </w:p>
        </w:tc>
        <w:tc>
          <w:tcPr>
            <w:tcW w:w="363" w:type="dxa"/>
            <w:tcBorders>
              <w:top w:val="nil"/>
              <w:left w:val="nil"/>
              <w:bottom w:val="single" w:sz="4" w:space="0" w:color="auto"/>
              <w:right w:val="single" w:sz="4" w:space="0" w:color="auto"/>
            </w:tcBorders>
            <w:shd w:val="clear" w:color="auto" w:fill="auto"/>
            <w:noWrap/>
            <w:vAlign w:val="bottom"/>
            <w:hideMark/>
          </w:tcPr>
          <w:p w14:paraId="6BA1B2C7"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35</w:t>
            </w:r>
          </w:p>
        </w:tc>
        <w:tc>
          <w:tcPr>
            <w:tcW w:w="3971" w:type="dxa"/>
            <w:tcBorders>
              <w:top w:val="nil"/>
              <w:left w:val="nil"/>
              <w:bottom w:val="single" w:sz="4" w:space="0" w:color="auto"/>
              <w:right w:val="single" w:sz="4" w:space="0" w:color="auto"/>
            </w:tcBorders>
            <w:shd w:val="clear" w:color="auto" w:fill="auto"/>
            <w:noWrap/>
            <w:vAlign w:val="bottom"/>
            <w:hideMark/>
          </w:tcPr>
          <w:p w14:paraId="35546365"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Condition of the fuel shelf</w:t>
            </w:r>
          </w:p>
        </w:tc>
      </w:tr>
      <w:tr w:rsidR="005E3E81" w:rsidRPr="005E3E81" w14:paraId="77466B1E"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24B07E3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12</w:t>
            </w:r>
          </w:p>
        </w:tc>
        <w:tc>
          <w:tcPr>
            <w:tcW w:w="4411" w:type="dxa"/>
            <w:tcBorders>
              <w:top w:val="nil"/>
              <w:left w:val="nil"/>
              <w:bottom w:val="single" w:sz="4" w:space="0" w:color="auto"/>
              <w:right w:val="single" w:sz="4" w:space="0" w:color="auto"/>
            </w:tcBorders>
            <w:shd w:val="clear" w:color="auto" w:fill="auto"/>
            <w:noWrap/>
            <w:vAlign w:val="bottom"/>
            <w:hideMark/>
          </w:tcPr>
          <w:p w14:paraId="21E6EE28"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Do you use wood to cook?</w:t>
            </w:r>
          </w:p>
        </w:tc>
        <w:tc>
          <w:tcPr>
            <w:tcW w:w="363" w:type="dxa"/>
            <w:tcBorders>
              <w:top w:val="nil"/>
              <w:left w:val="nil"/>
              <w:bottom w:val="single" w:sz="4" w:space="0" w:color="auto"/>
              <w:right w:val="single" w:sz="4" w:space="0" w:color="auto"/>
            </w:tcBorders>
            <w:shd w:val="clear" w:color="auto" w:fill="auto"/>
            <w:noWrap/>
            <w:vAlign w:val="bottom"/>
            <w:hideMark/>
          </w:tcPr>
          <w:p w14:paraId="334B4245"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36</w:t>
            </w:r>
          </w:p>
        </w:tc>
        <w:tc>
          <w:tcPr>
            <w:tcW w:w="3971" w:type="dxa"/>
            <w:tcBorders>
              <w:top w:val="nil"/>
              <w:left w:val="nil"/>
              <w:bottom w:val="single" w:sz="4" w:space="0" w:color="auto"/>
              <w:right w:val="single" w:sz="4" w:space="0" w:color="auto"/>
            </w:tcBorders>
            <w:shd w:val="clear" w:color="auto" w:fill="auto"/>
            <w:noWrap/>
            <w:vAlign w:val="bottom"/>
            <w:hideMark/>
          </w:tcPr>
          <w:p w14:paraId="693A291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Wood consumption of project stove compared to old stove</w:t>
            </w:r>
          </w:p>
        </w:tc>
      </w:tr>
      <w:tr w:rsidR="005E3E81" w:rsidRPr="005E3E81" w14:paraId="1F062803"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638862BF"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13</w:t>
            </w:r>
          </w:p>
        </w:tc>
        <w:tc>
          <w:tcPr>
            <w:tcW w:w="4411" w:type="dxa"/>
            <w:tcBorders>
              <w:top w:val="nil"/>
              <w:left w:val="nil"/>
              <w:bottom w:val="single" w:sz="4" w:space="0" w:color="auto"/>
              <w:right w:val="single" w:sz="4" w:space="0" w:color="auto"/>
            </w:tcBorders>
            <w:shd w:val="clear" w:color="auto" w:fill="auto"/>
            <w:noWrap/>
            <w:vAlign w:val="bottom"/>
            <w:hideMark/>
          </w:tcPr>
          <w:p w14:paraId="0241152E" w14:textId="77777777" w:rsidR="005E3E81" w:rsidRPr="005E3E81" w:rsidRDefault="005E3E81" w:rsidP="002B078D">
            <w:pPr>
              <w:jc w:val="lef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en-US" w:eastAsia="zh-CN"/>
              </w:rPr>
              <w:t xml:space="preserve">Is the wood purchased or collected? </w:t>
            </w:r>
            <w:r w:rsidRPr="005E3E81">
              <w:rPr>
                <w:rFonts w:asciiTheme="minorHAnsi" w:hAnsiTheme="minorHAnsi" w:cstheme="minorHAnsi"/>
                <w:color w:val="000000"/>
                <w:sz w:val="18"/>
                <w:szCs w:val="18"/>
                <w:lang w:val="pt-BR" w:eastAsia="zh-CN"/>
              </w:rPr>
              <w:t>(If purchased, go to 14)</w:t>
            </w:r>
          </w:p>
        </w:tc>
        <w:tc>
          <w:tcPr>
            <w:tcW w:w="363" w:type="dxa"/>
            <w:tcBorders>
              <w:top w:val="nil"/>
              <w:left w:val="nil"/>
              <w:bottom w:val="single" w:sz="4" w:space="0" w:color="auto"/>
              <w:right w:val="single" w:sz="4" w:space="0" w:color="auto"/>
            </w:tcBorders>
            <w:shd w:val="clear" w:color="auto" w:fill="auto"/>
            <w:noWrap/>
            <w:vAlign w:val="bottom"/>
            <w:hideMark/>
          </w:tcPr>
          <w:p w14:paraId="15D62662"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37</w:t>
            </w:r>
          </w:p>
        </w:tc>
        <w:tc>
          <w:tcPr>
            <w:tcW w:w="3971" w:type="dxa"/>
            <w:tcBorders>
              <w:top w:val="nil"/>
              <w:left w:val="nil"/>
              <w:bottom w:val="single" w:sz="4" w:space="0" w:color="auto"/>
              <w:right w:val="single" w:sz="4" w:space="0" w:color="auto"/>
            </w:tcBorders>
            <w:shd w:val="clear" w:color="auto" w:fill="auto"/>
            <w:noWrap/>
            <w:vAlign w:val="bottom"/>
            <w:hideMark/>
          </w:tcPr>
          <w:p w14:paraId="538B3892"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Size of fuelwood for project stove compared to old stove</w:t>
            </w:r>
          </w:p>
        </w:tc>
      </w:tr>
      <w:tr w:rsidR="005E3E81" w:rsidRPr="005E3E81" w14:paraId="426C5EFF"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4A39AEF1"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14</w:t>
            </w:r>
          </w:p>
        </w:tc>
        <w:tc>
          <w:tcPr>
            <w:tcW w:w="4411" w:type="dxa"/>
            <w:tcBorders>
              <w:top w:val="nil"/>
              <w:left w:val="nil"/>
              <w:bottom w:val="single" w:sz="4" w:space="0" w:color="auto"/>
              <w:right w:val="single" w:sz="4" w:space="0" w:color="auto"/>
            </w:tcBorders>
            <w:shd w:val="clear" w:color="auto" w:fill="auto"/>
            <w:noWrap/>
            <w:vAlign w:val="bottom"/>
            <w:hideMark/>
          </w:tcPr>
          <w:p w14:paraId="21F921B4"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How much money do you spend on wood per month?</w:t>
            </w:r>
          </w:p>
        </w:tc>
        <w:tc>
          <w:tcPr>
            <w:tcW w:w="363" w:type="dxa"/>
            <w:tcBorders>
              <w:top w:val="nil"/>
              <w:left w:val="nil"/>
              <w:bottom w:val="single" w:sz="4" w:space="0" w:color="auto"/>
              <w:right w:val="single" w:sz="4" w:space="0" w:color="auto"/>
            </w:tcBorders>
            <w:shd w:val="clear" w:color="auto" w:fill="auto"/>
            <w:noWrap/>
            <w:vAlign w:val="bottom"/>
            <w:hideMark/>
          </w:tcPr>
          <w:p w14:paraId="6D8EBB2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38</w:t>
            </w:r>
          </w:p>
        </w:tc>
        <w:tc>
          <w:tcPr>
            <w:tcW w:w="3971" w:type="dxa"/>
            <w:tcBorders>
              <w:top w:val="nil"/>
              <w:left w:val="nil"/>
              <w:bottom w:val="single" w:sz="4" w:space="0" w:color="auto"/>
              <w:right w:val="single" w:sz="4" w:space="0" w:color="auto"/>
            </w:tcBorders>
            <w:shd w:val="clear" w:color="auto" w:fill="auto"/>
            <w:noWrap/>
            <w:vAlign w:val="bottom"/>
            <w:hideMark/>
          </w:tcPr>
          <w:p w14:paraId="17AF7D73"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Time to collect fuelwood with project stove compared to old stove</w:t>
            </w:r>
          </w:p>
        </w:tc>
      </w:tr>
      <w:tr w:rsidR="005E3E81" w:rsidRPr="005E3E81" w14:paraId="5D9AEAC2"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52853BA5"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15</w:t>
            </w:r>
          </w:p>
        </w:tc>
        <w:tc>
          <w:tcPr>
            <w:tcW w:w="4411" w:type="dxa"/>
            <w:tcBorders>
              <w:top w:val="nil"/>
              <w:left w:val="nil"/>
              <w:bottom w:val="single" w:sz="4" w:space="0" w:color="auto"/>
              <w:right w:val="single" w:sz="4" w:space="0" w:color="auto"/>
            </w:tcBorders>
            <w:shd w:val="clear" w:color="auto" w:fill="auto"/>
            <w:noWrap/>
            <w:vAlign w:val="bottom"/>
            <w:hideMark/>
          </w:tcPr>
          <w:p w14:paraId="5C4E0F1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Do you use the project stove? (If Yes, go to 16. If No, go to 17)</w:t>
            </w:r>
          </w:p>
        </w:tc>
        <w:tc>
          <w:tcPr>
            <w:tcW w:w="363" w:type="dxa"/>
            <w:tcBorders>
              <w:top w:val="nil"/>
              <w:left w:val="nil"/>
              <w:bottom w:val="single" w:sz="4" w:space="0" w:color="auto"/>
              <w:right w:val="single" w:sz="4" w:space="0" w:color="auto"/>
            </w:tcBorders>
            <w:shd w:val="clear" w:color="auto" w:fill="auto"/>
            <w:noWrap/>
            <w:vAlign w:val="bottom"/>
            <w:hideMark/>
          </w:tcPr>
          <w:p w14:paraId="39A4EF1F"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39</w:t>
            </w:r>
          </w:p>
        </w:tc>
        <w:tc>
          <w:tcPr>
            <w:tcW w:w="3971" w:type="dxa"/>
            <w:tcBorders>
              <w:top w:val="nil"/>
              <w:left w:val="nil"/>
              <w:bottom w:val="single" w:sz="4" w:space="0" w:color="auto"/>
              <w:right w:val="single" w:sz="4" w:space="0" w:color="auto"/>
            </w:tcBorders>
            <w:shd w:val="clear" w:color="auto" w:fill="auto"/>
            <w:noWrap/>
            <w:vAlign w:val="bottom"/>
            <w:hideMark/>
          </w:tcPr>
          <w:p w14:paraId="077639FA"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Smoke produced by project stove compared to old stove</w:t>
            </w:r>
          </w:p>
        </w:tc>
      </w:tr>
      <w:tr w:rsidR="005E3E81" w:rsidRPr="005E3E81" w14:paraId="187E7B0D"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1B2D047F"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16</w:t>
            </w:r>
          </w:p>
        </w:tc>
        <w:tc>
          <w:tcPr>
            <w:tcW w:w="4411" w:type="dxa"/>
            <w:tcBorders>
              <w:top w:val="nil"/>
              <w:left w:val="nil"/>
              <w:bottom w:val="single" w:sz="4" w:space="0" w:color="auto"/>
              <w:right w:val="single" w:sz="4" w:space="0" w:color="auto"/>
            </w:tcBorders>
            <w:shd w:val="clear" w:color="auto" w:fill="auto"/>
            <w:noWrap/>
            <w:vAlign w:val="bottom"/>
            <w:hideMark/>
          </w:tcPr>
          <w:p w14:paraId="291244D2"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How often do you use the project stove?</w:t>
            </w:r>
          </w:p>
        </w:tc>
        <w:tc>
          <w:tcPr>
            <w:tcW w:w="363" w:type="dxa"/>
            <w:tcBorders>
              <w:top w:val="nil"/>
              <w:left w:val="nil"/>
              <w:bottom w:val="single" w:sz="4" w:space="0" w:color="auto"/>
              <w:right w:val="single" w:sz="4" w:space="0" w:color="auto"/>
            </w:tcBorders>
            <w:shd w:val="clear" w:color="auto" w:fill="auto"/>
            <w:noWrap/>
            <w:vAlign w:val="bottom"/>
            <w:hideMark/>
          </w:tcPr>
          <w:p w14:paraId="3CE6E71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40</w:t>
            </w:r>
          </w:p>
        </w:tc>
        <w:tc>
          <w:tcPr>
            <w:tcW w:w="3971" w:type="dxa"/>
            <w:tcBorders>
              <w:top w:val="nil"/>
              <w:left w:val="nil"/>
              <w:bottom w:val="single" w:sz="4" w:space="0" w:color="auto"/>
              <w:right w:val="single" w:sz="4" w:space="0" w:color="auto"/>
            </w:tcBorders>
            <w:shd w:val="clear" w:color="auto" w:fill="auto"/>
            <w:noWrap/>
            <w:vAlign w:val="bottom"/>
            <w:hideMark/>
          </w:tcPr>
          <w:p w14:paraId="013CE735"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The indoor air with project stove compared to old stove</w:t>
            </w:r>
          </w:p>
        </w:tc>
      </w:tr>
      <w:tr w:rsidR="005E3E81" w:rsidRPr="005E3E81" w14:paraId="0B538E7C"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47436E4D"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17</w:t>
            </w:r>
          </w:p>
        </w:tc>
        <w:tc>
          <w:tcPr>
            <w:tcW w:w="4411" w:type="dxa"/>
            <w:tcBorders>
              <w:top w:val="nil"/>
              <w:left w:val="nil"/>
              <w:bottom w:val="single" w:sz="4" w:space="0" w:color="auto"/>
              <w:right w:val="single" w:sz="4" w:space="0" w:color="auto"/>
            </w:tcBorders>
            <w:shd w:val="clear" w:color="auto" w:fill="auto"/>
            <w:noWrap/>
            <w:vAlign w:val="bottom"/>
            <w:hideMark/>
          </w:tcPr>
          <w:p w14:paraId="00EB576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Why are you not using the project stove?</w:t>
            </w:r>
          </w:p>
        </w:tc>
        <w:tc>
          <w:tcPr>
            <w:tcW w:w="363" w:type="dxa"/>
            <w:tcBorders>
              <w:top w:val="nil"/>
              <w:left w:val="nil"/>
              <w:bottom w:val="single" w:sz="4" w:space="0" w:color="auto"/>
              <w:right w:val="single" w:sz="4" w:space="0" w:color="auto"/>
            </w:tcBorders>
            <w:shd w:val="clear" w:color="auto" w:fill="auto"/>
            <w:noWrap/>
            <w:vAlign w:val="bottom"/>
            <w:hideMark/>
          </w:tcPr>
          <w:p w14:paraId="5F83E679"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41</w:t>
            </w:r>
          </w:p>
        </w:tc>
        <w:tc>
          <w:tcPr>
            <w:tcW w:w="3971" w:type="dxa"/>
            <w:tcBorders>
              <w:top w:val="nil"/>
              <w:left w:val="nil"/>
              <w:bottom w:val="single" w:sz="4" w:space="0" w:color="auto"/>
              <w:right w:val="single" w:sz="4" w:space="0" w:color="auto"/>
            </w:tcBorders>
            <w:shd w:val="clear" w:color="auto" w:fill="auto"/>
            <w:noWrap/>
            <w:vAlign w:val="bottom"/>
            <w:hideMark/>
          </w:tcPr>
          <w:p w14:paraId="622D9FAD"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Cleanliness of pots and pans with project stove compared to old stove</w:t>
            </w:r>
          </w:p>
        </w:tc>
      </w:tr>
      <w:tr w:rsidR="005E3E81" w:rsidRPr="005E3E81" w14:paraId="120066F5"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1F8DEE56"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18</w:t>
            </w:r>
          </w:p>
        </w:tc>
        <w:tc>
          <w:tcPr>
            <w:tcW w:w="4411" w:type="dxa"/>
            <w:tcBorders>
              <w:top w:val="nil"/>
              <w:left w:val="nil"/>
              <w:bottom w:val="single" w:sz="4" w:space="0" w:color="auto"/>
              <w:right w:val="single" w:sz="4" w:space="0" w:color="auto"/>
            </w:tcBorders>
            <w:shd w:val="clear" w:color="auto" w:fill="auto"/>
            <w:noWrap/>
            <w:vAlign w:val="bottom"/>
            <w:hideMark/>
          </w:tcPr>
          <w:p w14:paraId="22FD111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What fuel do you use to cook beans?</w:t>
            </w:r>
          </w:p>
        </w:tc>
        <w:tc>
          <w:tcPr>
            <w:tcW w:w="363" w:type="dxa"/>
            <w:tcBorders>
              <w:top w:val="nil"/>
              <w:left w:val="nil"/>
              <w:bottom w:val="single" w:sz="4" w:space="0" w:color="auto"/>
              <w:right w:val="single" w:sz="4" w:space="0" w:color="auto"/>
            </w:tcBorders>
            <w:shd w:val="clear" w:color="auto" w:fill="auto"/>
            <w:noWrap/>
            <w:vAlign w:val="bottom"/>
            <w:hideMark/>
          </w:tcPr>
          <w:p w14:paraId="61847903"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42</w:t>
            </w:r>
          </w:p>
        </w:tc>
        <w:tc>
          <w:tcPr>
            <w:tcW w:w="3971" w:type="dxa"/>
            <w:tcBorders>
              <w:top w:val="nil"/>
              <w:left w:val="nil"/>
              <w:bottom w:val="single" w:sz="4" w:space="0" w:color="auto"/>
              <w:right w:val="single" w:sz="4" w:space="0" w:color="auto"/>
            </w:tcBorders>
            <w:shd w:val="clear" w:color="auto" w:fill="auto"/>
            <w:noWrap/>
            <w:vAlign w:val="bottom"/>
            <w:hideMark/>
          </w:tcPr>
          <w:p w14:paraId="32235F0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Personal hygiene with project stove compared to old stove</w:t>
            </w:r>
          </w:p>
        </w:tc>
      </w:tr>
      <w:tr w:rsidR="005E3E81" w:rsidRPr="005E3E81" w14:paraId="2AEF146B"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347A8452"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19</w:t>
            </w:r>
          </w:p>
        </w:tc>
        <w:tc>
          <w:tcPr>
            <w:tcW w:w="4411" w:type="dxa"/>
            <w:tcBorders>
              <w:top w:val="nil"/>
              <w:left w:val="nil"/>
              <w:bottom w:val="single" w:sz="4" w:space="0" w:color="auto"/>
              <w:right w:val="single" w:sz="4" w:space="0" w:color="auto"/>
            </w:tcBorders>
            <w:shd w:val="clear" w:color="auto" w:fill="auto"/>
            <w:noWrap/>
            <w:vAlign w:val="bottom"/>
            <w:hideMark/>
          </w:tcPr>
          <w:p w14:paraId="5B3303EC"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What types of food do you cook on wood?</w:t>
            </w:r>
          </w:p>
        </w:tc>
        <w:tc>
          <w:tcPr>
            <w:tcW w:w="363" w:type="dxa"/>
            <w:tcBorders>
              <w:top w:val="nil"/>
              <w:left w:val="nil"/>
              <w:bottom w:val="single" w:sz="4" w:space="0" w:color="auto"/>
              <w:right w:val="single" w:sz="4" w:space="0" w:color="auto"/>
            </w:tcBorders>
            <w:shd w:val="clear" w:color="auto" w:fill="auto"/>
            <w:noWrap/>
            <w:vAlign w:val="bottom"/>
            <w:hideMark/>
          </w:tcPr>
          <w:p w14:paraId="4F2A4F2C"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43</w:t>
            </w:r>
          </w:p>
        </w:tc>
        <w:tc>
          <w:tcPr>
            <w:tcW w:w="3971" w:type="dxa"/>
            <w:tcBorders>
              <w:top w:val="nil"/>
              <w:left w:val="nil"/>
              <w:bottom w:val="single" w:sz="4" w:space="0" w:color="auto"/>
              <w:right w:val="single" w:sz="4" w:space="0" w:color="auto"/>
            </w:tcBorders>
            <w:shd w:val="clear" w:color="auto" w:fill="auto"/>
            <w:noWrap/>
            <w:vAlign w:val="bottom"/>
            <w:hideMark/>
          </w:tcPr>
          <w:p w14:paraId="252C2E0B"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Redness of eyes with project stove compared to old stove</w:t>
            </w:r>
          </w:p>
        </w:tc>
      </w:tr>
      <w:tr w:rsidR="005E3E81" w:rsidRPr="005E3E81" w14:paraId="13A563DA"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30EF1E18"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20</w:t>
            </w:r>
          </w:p>
        </w:tc>
        <w:tc>
          <w:tcPr>
            <w:tcW w:w="4411" w:type="dxa"/>
            <w:tcBorders>
              <w:top w:val="nil"/>
              <w:left w:val="nil"/>
              <w:bottom w:val="single" w:sz="4" w:space="0" w:color="auto"/>
              <w:right w:val="single" w:sz="4" w:space="0" w:color="auto"/>
            </w:tcBorders>
            <w:shd w:val="clear" w:color="auto" w:fill="auto"/>
            <w:noWrap/>
            <w:vAlign w:val="bottom"/>
            <w:hideMark/>
          </w:tcPr>
          <w:p w14:paraId="606254A9"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Is the stove in usable condition?</w:t>
            </w:r>
          </w:p>
        </w:tc>
        <w:tc>
          <w:tcPr>
            <w:tcW w:w="363" w:type="dxa"/>
            <w:tcBorders>
              <w:top w:val="nil"/>
              <w:left w:val="nil"/>
              <w:bottom w:val="single" w:sz="4" w:space="0" w:color="auto"/>
              <w:right w:val="single" w:sz="4" w:space="0" w:color="auto"/>
            </w:tcBorders>
            <w:shd w:val="clear" w:color="auto" w:fill="auto"/>
            <w:noWrap/>
            <w:vAlign w:val="bottom"/>
            <w:hideMark/>
          </w:tcPr>
          <w:p w14:paraId="3756BE59"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44</w:t>
            </w:r>
          </w:p>
        </w:tc>
        <w:tc>
          <w:tcPr>
            <w:tcW w:w="3971" w:type="dxa"/>
            <w:tcBorders>
              <w:top w:val="nil"/>
              <w:left w:val="nil"/>
              <w:bottom w:val="single" w:sz="4" w:space="0" w:color="auto"/>
              <w:right w:val="single" w:sz="4" w:space="0" w:color="auto"/>
            </w:tcBorders>
            <w:shd w:val="clear" w:color="auto" w:fill="auto"/>
            <w:noWrap/>
            <w:vAlign w:val="bottom"/>
            <w:hideMark/>
          </w:tcPr>
          <w:p w14:paraId="15D125D7"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Cough with project stove compared to old stove</w:t>
            </w:r>
          </w:p>
        </w:tc>
      </w:tr>
      <w:tr w:rsidR="005E3E81" w:rsidRPr="005E3E81" w14:paraId="2E7570DF"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4AF46541"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21</w:t>
            </w:r>
          </w:p>
        </w:tc>
        <w:tc>
          <w:tcPr>
            <w:tcW w:w="4411" w:type="dxa"/>
            <w:tcBorders>
              <w:top w:val="nil"/>
              <w:left w:val="nil"/>
              <w:bottom w:val="single" w:sz="4" w:space="0" w:color="auto"/>
              <w:right w:val="single" w:sz="4" w:space="0" w:color="auto"/>
            </w:tcBorders>
            <w:shd w:val="clear" w:color="auto" w:fill="auto"/>
            <w:noWrap/>
            <w:vAlign w:val="bottom"/>
            <w:hideMark/>
          </w:tcPr>
          <w:p w14:paraId="1CDD5E42"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Is the stove top lifted and cleaned at least 1 x per week?</w:t>
            </w:r>
          </w:p>
        </w:tc>
        <w:tc>
          <w:tcPr>
            <w:tcW w:w="363" w:type="dxa"/>
            <w:tcBorders>
              <w:top w:val="nil"/>
              <w:left w:val="nil"/>
              <w:bottom w:val="single" w:sz="4" w:space="0" w:color="auto"/>
              <w:right w:val="single" w:sz="4" w:space="0" w:color="auto"/>
            </w:tcBorders>
            <w:shd w:val="clear" w:color="auto" w:fill="auto"/>
            <w:noWrap/>
            <w:vAlign w:val="bottom"/>
            <w:hideMark/>
          </w:tcPr>
          <w:p w14:paraId="7375D62D"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45</w:t>
            </w:r>
          </w:p>
        </w:tc>
        <w:tc>
          <w:tcPr>
            <w:tcW w:w="3971" w:type="dxa"/>
            <w:tcBorders>
              <w:top w:val="nil"/>
              <w:left w:val="nil"/>
              <w:bottom w:val="single" w:sz="4" w:space="0" w:color="auto"/>
              <w:right w:val="single" w:sz="4" w:space="0" w:color="auto"/>
            </w:tcBorders>
            <w:shd w:val="clear" w:color="auto" w:fill="auto"/>
            <w:noWrap/>
            <w:vAlign w:val="bottom"/>
            <w:hideMark/>
          </w:tcPr>
          <w:p w14:paraId="0AA67223"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Allergies with project stove compared to old stove</w:t>
            </w:r>
          </w:p>
        </w:tc>
      </w:tr>
      <w:tr w:rsidR="005E3E81" w:rsidRPr="005E3E81" w14:paraId="38446C8C"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6A77F1C7"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22</w:t>
            </w:r>
          </w:p>
        </w:tc>
        <w:tc>
          <w:tcPr>
            <w:tcW w:w="4411" w:type="dxa"/>
            <w:tcBorders>
              <w:top w:val="nil"/>
              <w:left w:val="nil"/>
              <w:bottom w:val="single" w:sz="4" w:space="0" w:color="auto"/>
              <w:right w:val="single" w:sz="4" w:space="0" w:color="auto"/>
            </w:tcBorders>
            <w:shd w:val="clear" w:color="auto" w:fill="auto"/>
            <w:noWrap/>
            <w:vAlign w:val="bottom"/>
            <w:hideMark/>
          </w:tcPr>
          <w:p w14:paraId="1683462C"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Is the chimney cleaned at least 1 x per year?</w:t>
            </w:r>
          </w:p>
        </w:tc>
        <w:tc>
          <w:tcPr>
            <w:tcW w:w="363" w:type="dxa"/>
            <w:tcBorders>
              <w:top w:val="nil"/>
              <w:left w:val="nil"/>
              <w:bottom w:val="single" w:sz="4" w:space="0" w:color="auto"/>
              <w:right w:val="single" w:sz="4" w:space="0" w:color="auto"/>
            </w:tcBorders>
            <w:shd w:val="clear" w:color="auto" w:fill="auto"/>
            <w:noWrap/>
            <w:vAlign w:val="bottom"/>
            <w:hideMark/>
          </w:tcPr>
          <w:p w14:paraId="4527C885"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46</w:t>
            </w:r>
          </w:p>
        </w:tc>
        <w:tc>
          <w:tcPr>
            <w:tcW w:w="3971" w:type="dxa"/>
            <w:tcBorders>
              <w:top w:val="nil"/>
              <w:left w:val="nil"/>
              <w:bottom w:val="single" w:sz="4" w:space="0" w:color="auto"/>
              <w:right w:val="single" w:sz="4" w:space="0" w:color="auto"/>
            </w:tcBorders>
            <w:shd w:val="clear" w:color="auto" w:fill="auto"/>
            <w:noWrap/>
            <w:vAlign w:val="bottom"/>
            <w:hideMark/>
          </w:tcPr>
          <w:p w14:paraId="22447B8C"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Burns with project stove compared to old stove</w:t>
            </w:r>
          </w:p>
        </w:tc>
      </w:tr>
      <w:tr w:rsidR="005E3E81" w:rsidRPr="005E3E81" w14:paraId="58BC93A1"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340503A9"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23</w:t>
            </w:r>
          </w:p>
        </w:tc>
        <w:tc>
          <w:tcPr>
            <w:tcW w:w="4411" w:type="dxa"/>
            <w:tcBorders>
              <w:top w:val="nil"/>
              <w:left w:val="nil"/>
              <w:bottom w:val="single" w:sz="4" w:space="0" w:color="auto"/>
              <w:right w:val="single" w:sz="4" w:space="0" w:color="auto"/>
            </w:tcBorders>
            <w:shd w:val="clear" w:color="auto" w:fill="auto"/>
            <w:noWrap/>
            <w:vAlign w:val="bottom"/>
            <w:hideMark/>
          </w:tcPr>
          <w:p w14:paraId="3F6A4B34"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Is the cover on the chamber removed and cleaned out at least 1 x per month?</w:t>
            </w:r>
          </w:p>
        </w:tc>
        <w:tc>
          <w:tcPr>
            <w:tcW w:w="363" w:type="dxa"/>
            <w:tcBorders>
              <w:top w:val="nil"/>
              <w:left w:val="nil"/>
              <w:bottom w:val="single" w:sz="4" w:space="0" w:color="auto"/>
              <w:right w:val="single" w:sz="4" w:space="0" w:color="auto"/>
            </w:tcBorders>
            <w:shd w:val="clear" w:color="auto" w:fill="auto"/>
            <w:noWrap/>
            <w:vAlign w:val="bottom"/>
            <w:hideMark/>
          </w:tcPr>
          <w:p w14:paraId="6BD3D770"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47</w:t>
            </w:r>
          </w:p>
        </w:tc>
        <w:tc>
          <w:tcPr>
            <w:tcW w:w="3971" w:type="dxa"/>
            <w:tcBorders>
              <w:top w:val="nil"/>
              <w:left w:val="nil"/>
              <w:bottom w:val="single" w:sz="4" w:space="0" w:color="auto"/>
              <w:right w:val="single" w:sz="4" w:space="0" w:color="auto"/>
            </w:tcBorders>
            <w:shd w:val="clear" w:color="auto" w:fill="auto"/>
            <w:noWrap/>
            <w:vAlign w:val="bottom"/>
            <w:hideMark/>
          </w:tcPr>
          <w:p w14:paraId="38FCE3D1"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Back pain with project stove compared to old stove</w:t>
            </w:r>
          </w:p>
        </w:tc>
      </w:tr>
      <w:tr w:rsidR="005E3E81" w:rsidRPr="005E3E81" w14:paraId="500DC95B" w14:textId="77777777" w:rsidTr="002B078D">
        <w:trPr>
          <w:trHeight w:val="300"/>
        </w:trPr>
        <w:tc>
          <w:tcPr>
            <w:tcW w:w="363" w:type="dxa"/>
            <w:tcBorders>
              <w:top w:val="nil"/>
              <w:left w:val="single" w:sz="4" w:space="0" w:color="auto"/>
              <w:bottom w:val="single" w:sz="4" w:space="0" w:color="auto"/>
              <w:right w:val="single" w:sz="4" w:space="0" w:color="auto"/>
            </w:tcBorders>
            <w:shd w:val="clear" w:color="auto" w:fill="auto"/>
            <w:noWrap/>
            <w:vAlign w:val="bottom"/>
            <w:hideMark/>
          </w:tcPr>
          <w:p w14:paraId="557864FF" w14:textId="77777777" w:rsidR="005E3E81" w:rsidRPr="005E3E81" w:rsidRDefault="005E3E81" w:rsidP="002B078D">
            <w:pPr>
              <w:jc w:val="right"/>
              <w:rPr>
                <w:rFonts w:asciiTheme="minorHAnsi" w:hAnsiTheme="minorHAnsi" w:cstheme="minorHAnsi"/>
                <w:color w:val="000000"/>
                <w:sz w:val="18"/>
                <w:szCs w:val="18"/>
                <w:lang w:val="pt-BR" w:eastAsia="zh-CN"/>
              </w:rPr>
            </w:pPr>
            <w:r w:rsidRPr="005E3E81">
              <w:rPr>
                <w:rFonts w:asciiTheme="minorHAnsi" w:hAnsiTheme="minorHAnsi" w:cstheme="minorHAnsi"/>
                <w:color w:val="000000"/>
                <w:sz w:val="18"/>
                <w:szCs w:val="18"/>
                <w:lang w:val="pt-BR" w:eastAsia="zh-CN"/>
              </w:rPr>
              <w:t>24</w:t>
            </w:r>
          </w:p>
        </w:tc>
        <w:tc>
          <w:tcPr>
            <w:tcW w:w="4411" w:type="dxa"/>
            <w:tcBorders>
              <w:top w:val="nil"/>
              <w:left w:val="nil"/>
              <w:bottom w:val="single" w:sz="4" w:space="0" w:color="auto"/>
              <w:right w:val="single" w:sz="4" w:space="0" w:color="auto"/>
            </w:tcBorders>
            <w:shd w:val="clear" w:color="auto" w:fill="auto"/>
            <w:noWrap/>
            <w:vAlign w:val="bottom"/>
            <w:hideMark/>
          </w:tcPr>
          <w:p w14:paraId="06C77EDB"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Do you still use the old wood stove?</w:t>
            </w:r>
          </w:p>
        </w:tc>
        <w:tc>
          <w:tcPr>
            <w:tcW w:w="363" w:type="dxa"/>
            <w:tcBorders>
              <w:top w:val="nil"/>
              <w:left w:val="nil"/>
              <w:bottom w:val="single" w:sz="4" w:space="0" w:color="auto"/>
              <w:right w:val="single" w:sz="4" w:space="0" w:color="auto"/>
            </w:tcBorders>
            <w:shd w:val="clear" w:color="auto" w:fill="auto"/>
            <w:noWrap/>
            <w:vAlign w:val="bottom"/>
            <w:hideMark/>
          </w:tcPr>
          <w:p w14:paraId="2E5A4079"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 </w:t>
            </w:r>
          </w:p>
        </w:tc>
        <w:tc>
          <w:tcPr>
            <w:tcW w:w="3971" w:type="dxa"/>
            <w:tcBorders>
              <w:top w:val="nil"/>
              <w:left w:val="nil"/>
              <w:bottom w:val="single" w:sz="4" w:space="0" w:color="auto"/>
              <w:right w:val="single" w:sz="4" w:space="0" w:color="auto"/>
            </w:tcBorders>
            <w:shd w:val="clear" w:color="auto" w:fill="auto"/>
            <w:noWrap/>
            <w:vAlign w:val="bottom"/>
            <w:hideMark/>
          </w:tcPr>
          <w:p w14:paraId="57681C2D" w14:textId="77777777" w:rsidR="005E3E81" w:rsidRPr="005E3E81" w:rsidRDefault="005E3E81" w:rsidP="002B078D">
            <w:pPr>
              <w:jc w:val="left"/>
              <w:rPr>
                <w:rFonts w:asciiTheme="minorHAnsi" w:hAnsiTheme="minorHAnsi" w:cstheme="minorHAnsi"/>
                <w:color w:val="000000"/>
                <w:sz w:val="18"/>
                <w:szCs w:val="18"/>
                <w:lang w:val="en-US" w:eastAsia="zh-CN"/>
              </w:rPr>
            </w:pPr>
            <w:r w:rsidRPr="005E3E81">
              <w:rPr>
                <w:rFonts w:asciiTheme="minorHAnsi" w:hAnsiTheme="minorHAnsi" w:cstheme="minorHAnsi"/>
                <w:color w:val="000000"/>
                <w:sz w:val="18"/>
                <w:szCs w:val="18"/>
                <w:lang w:val="en-US" w:eastAsia="zh-CN"/>
              </w:rPr>
              <w:t> </w:t>
            </w:r>
          </w:p>
        </w:tc>
      </w:tr>
    </w:tbl>
    <w:p w14:paraId="1014D019" w14:textId="77777777" w:rsidR="00675CDA" w:rsidRPr="005E3E81" w:rsidRDefault="00675CDA" w:rsidP="00675CDA">
      <w:pPr>
        <w:rPr>
          <w:rFonts w:ascii="Avenir Book" w:eastAsia="MS Mincho" w:hAnsi="Avenir Book"/>
          <w:lang w:val="en-US"/>
        </w:rPr>
      </w:pPr>
    </w:p>
    <w:p w14:paraId="098013CC" w14:textId="77777777" w:rsidR="00675CDA" w:rsidRPr="007C1D64" w:rsidRDefault="00675CDA" w:rsidP="00675CDA">
      <w:pPr>
        <w:pStyle w:val="RegSectionLevel1"/>
        <w:rPr>
          <w:rFonts w:ascii="Avenir Book" w:hAnsi="Avenir Book"/>
        </w:rPr>
      </w:pPr>
      <w:r w:rsidRPr="007C1D64">
        <w:rPr>
          <w:rFonts w:ascii="Avenir Book" w:hAnsi="Avenir Book"/>
        </w:rPr>
        <w:lastRenderedPageBreak/>
        <w:tab/>
        <w:t>Duration and crediting period</w:t>
      </w:r>
      <w:bookmarkEnd w:id="21"/>
      <w:bookmarkEnd w:id="22"/>
      <w:bookmarkEnd w:id="23"/>
    </w:p>
    <w:p w14:paraId="11841BE1"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 xml:space="preserve">Duration of project </w:t>
      </w:r>
      <w:r>
        <w:rPr>
          <w:rFonts w:ascii="Avenir Book" w:hAnsi="Avenir Book"/>
        </w:rPr>
        <w:t xml:space="preserve"> </w:t>
      </w:r>
    </w:p>
    <w:p w14:paraId="142E4502"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 xml:space="preserve">Start date of project </w:t>
      </w:r>
    </w:p>
    <w:p w14:paraId="4E1A0F07" w14:textId="77777777" w:rsidR="00675CDA" w:rsidRPr="007C1D64" w:rsidRDefault="00675CDA" w:rsidP="00675CDA">
      <w:pPr>
        <w:rPr>
          <w:rFonts w:ascii="Avenir Book" w:eastAsia="MS Mincho" w:hAnsi="Avenir Book"/>
        </w:rPr>
      </w:pPr>
      <w:r w:rsidRPr="007C1D64">
        <w:rPr>
          <w:rFonts w:ascii="Avenir Book" w:eastAsia="MS Mincho" w:hAnsi="Avenir Book"/>
        </w:rPr>
        <w:t xml:space="preserve">&gt;&gt; </w:t>
      </w:r>
      <w:r w:rsidRPr="007C1D64">
        <w:rPr>
          <w:rFonts w:ascii="Avenir Book" w:eastAsia="MS Mincho" w:hAnsi="Avenir Book"/>
          <w:i/>
        </w:rPr>
        <w:t xml:space="preserve">(Specify </w:t>
      </w:r>
      <w:r w:rsidRPr="007C1D64">
        <w:rPr>
          <w:rFonts w:ascii="Avenir Book" w:hAnsi="Avenir Book"/>
          <w:i/>
        </w:rPr>
        <w:t>start date of the project, in the format of DD/MM/YYYY. Describe how this date has been determined as per the definition of start date provided in section 3.4.3 of GS4GG Principles &amp; Requirements document and provide evidence to support this date.)</w:t>
      </w:r>
    </w:p>
    <w:p w14:paraId="58BF6D50" w14:textId="77777777" w:rsidR="00675CDA" w:rsidRPr="007C1D64" w:rsidRDefault="00675CDA" w:rsidP="00675CDA">
      <w:pPr>
        <w:rPr>
          <w:rFonts w:ascii="Avenir Book" w:eastAsia="MS Mincho" w:hAnsi="Avenir Book"/>
        </w:rPr>
      </w:pPr>
    </w:p>
    <w:p w14:paraId="42D173DF" w14:textId="3CDA7E3F" w:rsidR="00675CDA" w:rsidRPr="005322D8" w:rsidRDefault="00E72EE7" w:rsidP="005322D8">
      <w:pPr>
        <w:pStyle w:val="BodyText5"/>
        <w:shd w:val="clear" w:color="auto" w:fill="auto"/>
        <w:spacing w:before="0" w:after="0" w:line="276" w:lineRule="auto"/>
        <w:ind w:left="140" w:firstLine="0"/>
        <w:rPr>
          <w:ins w:id="189" w:author="Author"/>
          <w:rFonts w:ascii="Avenir Book" w:hAnsi="Avenir Book"/>
          <w:sz w:val="22"/>
          <w:szCs w:val="22"/>
        </w:rPr>
      </w:pPr>
      <w:r w:rsidRPr="005322D8">
        <w:rPr>
          <w:rFonts w:ascii="Avenir Book" w:hAnsi="Avenir Book"/>
          <w:sz w:val="22"/>
          <w:szCs w:val="22"/>
        </w:rPr>
        <w:t>01</w:t>
      </w:r>
      <w:r w:rsidR="00675CDA" w:rsidRPr="005322D8">
        <w:rPr>
          <w:rFonts w:ascii="Avenir Book" w:hAnsi="Avenir Book"/>
          <w:sz w:val="22"/>
          <w:szCs w:val="22"/>
        </w:rPr>
        <w:t>/</w:t>
      </w:r>
      <w:r w:rsidRPr="005322D8">
        <w:rPr>
          <w:rFonts w:ascii="Avenir Book" w:hAnsi="Avenir Book"/>
          <w:sz w:val="22"/>
          <w:szCs w:val="22"/>
        </w:rPr>
        <w:t>04</w:t>
      </w:r>
      <w:r w:rsidR="00675CDA" w:rsidRPr="005322D8">
        <w:rPr>
          <w:rFonts w:ascii="Avenir Book" w:hAnsi="Avenir Book"/>
          <w:sz w:val="22"/>
          <w:szCs w:val="22"/>
        </w:rPr>
        <w:t>/2018</w:t>
      </w:r>
      <w:r w:rsidRPr="005322D8">
        <w:rPr>
          <w:rFonts w:ascii="Avenir Book" w:hAnsi="Avenir Book"/>
          <w:sz w:val="22"/>
          <w:szCs w:val="22"/>
        </w:rPr>
        <w:t xml:space="preserve">    Although the initial start date was to be 01/01/2018, delays in the process have led the project start date to be revised to April 2018.</w:t>
      </w:r>
    </w:p>
    <w:p w14:paraId="18A3B896" w14:textId="77777777" w:rsidR="007C46E0" w:rsidRPr="005322D8" w:rsidRDefault="007C46E0" w:rsidP="005322D8">
      <w:pPr>
        <w:pStyle w:val="BodyText5"/>
        <w:shd w:val="clear" w:color="auto" w:fill="auto"/>
        <w:spacing w:before="0" w:after="0" w:line="276" w:lineRule="auto"/>
        <w:ind w:left="140" w:firstLine="0"/>
        <w:rPr>
          <w:ins w:id="190" w:author="Author"/>
          <w:rFonts w:ascii="Avenir Book" w:hAnsi="Avenir Book"/>
          <w:sz w:val="22"/>
          <w:szCs w:val="22"/>
        </w:rPr>
      </w:pPr>
    </w:p>
    <w:p w14:paraId="25E75B77" w14:textId="77777777" w:rsidR="007C46E0" w:rsidRPr="005322D8" w:rsidRDefault="007C46E0" w:rsidP="005322D8">
      <w:pPr>
        <w:pStyle w:val="BodyText5"/>
        <w:shd w:val="clear" w:color="auto" w:fill="auto"/>
        <w:spacing w:before="0" w:after="0" w:line="276" w:lineRule="auto"/>
        <w:ind w:left="140" w:firstLine="0"/>
        <w:rPr>
          <w:ins w:id="191" w:author="Author"/>
          <w:rFonts w:ascii="Avenir Book" w:hAnsi="Avenir Book"/>
          <w:sz w:val="22"/>
          <w:szCs w:val="22"/>
        </w:rPr>
      </w:pPr>
      <w:ins w:id="192" w:author="Author">
        <w:r w:rsidRPr="005322D8">
          <w:rPr>
            <w:rFonts w:ascii="Avenir Book" w:hAnsi="Avenir Book"/>
            <w:sz w:val="22"/>
            <w:szCs w:val="22"/>
          </w:rPr>
          <w:t xml:space="preserve">The event marking the start date will be the date on which the contract is signed with the local construction sub-contractor for the construction of the 3,000 stoves. A copy of the signed Contract will be submitted to Gold Standard. </w:t>
        </w:r>
      </w:ins>
    </w:p>
    <w:p w14:paraId="777D9BCC" w14:textId="77777777" w:rsidR="007C46E0" w:rsidRPr="005322D8" w:rsidRDefault="007C46E0" w:rsidP="005322D8">
      <w:pPr>
        <w:pStyle w:val="BodyText5"/>
        <w:shd w:val="clear" w:color="auto" w:fill="auto"/>
        <w:spacing w:before="0" w:after="0" w:line="276" w:lineRule="auto"/>
        <w:ind w:left="140" w:firstLine="0"/>
        <w:rPr>
          <w:ins w:id="193" w:author="Author"/>
          <w:rFonts w:ascii="Avenir Book" w:hAnsi="Avenir Book"/>
          <w:sz w:val="22"/>
          <w:szCs w:val="22"/>
        </w:rPr>
      </w:pPr>
    </w:p>
    <w:p w14:paraId="5BED1B19" w14:textId="37ACB3E1" w:rsidR="007C46E0" w:rsidRPr="005322D8" w:rsidDel="007C46E0" w:rsidRDefault="007C46E0" w:rsidP="005322D8">
      <w:pPr>
        <w:pStyle w:val="BodyText5"/>
        <w:shd w:val="clear" w:color="auto" w:fill="auto"/>
        <w:spacing w:before="0" w:after="0" w:line="276" w:lineRule="auto"/>
        <w:ind w:left="140" w:firstLine="0"/>
        <w:rPr>
          <w:del w:id="194" w:author="Author"/>
          <w:rFonts w:ascii="Avenir Book" w:hAnsi="Avenir Book"/>
          <w:sz w:val="22"/>
          <w:szCs w:val="22"/>
        </w:rPr>
      </w:pPr>
      <w:ins w:id="195" w:author="Author">
        <w:r w:rsidRPr="005322D8">
          <w:rPr>
            <w:rFonts w:ascii="Avenir Book" w:hAnsi="Avenir Book"/>
            <w:sz w:val="22"/>
            <w:szCs w:val="22"/>
          </w:rPr>
          <w:t>This is in agreement with section 3.4.3 of GS4GG Principles &amp; Requirements which states: “The Project start date shall be the earliest date on which the Project Developer has committed to expenditures related to the implementation of the Project." Furthermore: “Examples of start date may be the date on which contracts have been signed for equipment or construction/operation services required for the Project.”</w:t>
        </w:r>
      </w:ins>
    </w:p>
    <w:p w14:paraId="78571BBC"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 xml:space="preserve">Expected operational lifetime of project </w:t>
      </w:r>
    </w:p>
    <w:p w14:paraId="40CFE073" w14:textId="77777777" w:rsidR="00675CDA" w:rsidRPr="007C1D64" w:rsidRDefault="00675CDA" w:rsidP="00675CDA">
      <w:pPr>
        <w:rPr>
          <w:rFonts w:ascii="Avenir Book" w:eastAsia="MS Mincho" w:hAnsi="Avenir Book"/>
          <w:i/>
        </w:rPr>
      </w:pPr>
      <w:r w:rsidRPr="007C1D64">
        <w:rPr>
          <w:rFonts w:ascii="Avenir Book" w:eastAsia="MS Mincho" w:hAnsi="Avenir Book"/>
        </w:rPr>
        <w:t>&gt;&gt; (</w:t>
      </w:r>
      <w:r w:rsidRPr="007C1D64">
        <w:rPr>
          <w:rFonts w:ascii="Avenir Book" w:eastAsia="MS Mincho" w:hAnsi="Avenir Book"/>
          <w:i/>
        </w:rPr>
        <w:t>Specify in years)</w:t>
      </w:r>
    </w:p>
    <w:p w14:paraId="01E27DDD" w14:textId="77777777" w:rsidR="00675CDA" w:rsidRPr="007C1D64" w:rsidRDefault="00675CDA" w:rsidP="00675CDA">
      <w:pPr>
        <w:rPr>
          <w:rFonts w:ascii="Avenir Book" w:eastAsia="MS Mincho" w:hAnsi="Avenir Book"/>
        </w:rPr>
      </w:pPr>
    </w:p>
    <w:p w14:paraId="690331D8" w14:textId="77777777" w:rsidR="00675CDA" w:rsidRPr="00B51529" w:rsidRDefault="00675CDA" w:rsidP="00675CDA">
      <w:pPr>
        <w:rPr>
          <w:rFonts w:asciiTheme="minorHAnsi" w:eastAsia="MS Mincho" w:hAnsiTheme="minorHAnsi" w:cstheme="minorHAnsi"/>
          <w:sz w:val="20"/>
        </w:rPr>
      </w:pPr>
      <w:r w:rsidRPr="00B51529">
        <w:rPr>
          <w:rFonts w:asciiTheme="minorHAnsi" w:eastAsia="MS Mincho" w:hAnsiTheme="minorHAnsi" w:cstheme="minorHAnsi"/>
          <w:sz w:val="20"/>
        </w:rPr>
        <w:t>10 years</w:t>
      </w:r>
    </w:p>
    <w:p w14:paraId="3A9C0BE8"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 xml:space="preserve">Crediting period of project </w:t>
      </w:r>
    </w:p>
    <w:p w14:paraId="0F8184FF" w14:textId="77777777" w:rsidR="00675CDA" w:rsidRDefault="00675CDA" w:rsidP="00675CDA">
      <w:pPr>
        <w:rPr>
          <w:rFonts w:ascii="Avenir Book" w:eastAsia="MS Mincho" w:hAnsi="Avenir Book"/>
        </w:rPr>
      </w:pPr>
    </w:p>
    <w:p w14:paraId="76D7E993" w14:textId="77777777" w:rsidR="00675CDA" w:rsidRPr="00B51529" w:rsidRDefault="00675CDA" w:rsidP="00675CDA">
      <w:pPr>
        <w:rPr>
          <w:rFonts w:asciiTheme="minorHAnsi" w:eastAsia="MS Mincho" w:hAnsiTheme="minorHAnsi" w:cstheme="minorHAnsi"/>
          <w:sz w:val="20"/>
        </w:rPr>
      </w:pPr>
      <w:r w:rsidRPr="00B51529">
        <w:rPr>
          <w:rFonts w:asciiTheme="minorHAnsi" w:eastAsia="MS Mincho" w:hAnsiTheme="minorHAnsi" w:cstheme="minorHAnsi"/>
          <w:sz w:val="20"/>
        </w:rPr>
        <w:t>10 years</w:t>
      </w:r>
    </w:p>
    <w:p w14:paraId="54289C6B"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Start date of crediting period</w:t>
      </w:r>
    </w:p>
    <w:p w14:paraId="3505A3FE" w14:textId="77777777" w:rsidR="00675CDA" w:rsidRPr="007C1D64" w:rsidRDefault="00675CDA" w:rsidP="00675CDA">
      <w:pPr>
        <w:rPr>
          <w:rFonts w:ascii="Avenir Book" w:eastAsia="MS Mincho" w:hAnsi="Avenir Book"/>
          <w:i/>
        </w:rPr>
      </w:pPr>
      <w:r w:rsidRPr="007C1D64">
        <w:rPr>
          <w:rFonts w:ascii="Avenir Book" w:eastAsia="MS Mincho" w:hAnsi="Avenir Book"/>
        </w:rPr>
        <w:t xml:space="preserve">&gt;&gt; </w:t>
      </w:r>
      <w:r w:rsidRPr="007C1D64">
        <w:rPr>
          <w:rFonts w:ascii="Avenir Book" w:eastAsia="MS Mincho" w:hAnsi="Avenir Book"/>
          <w:i/>
        </w:rPr>
        <w:t xml:space="preserve">(Specify in </w:t>
      </w:r>
      <w:proofErr w:type="spellStart"/>
      <w:r w:rsidRPr="007C1D64">
        <w:rPr>
          <w:rFonts w:ascii="Avenir Book" w:eastAsia="MS Mincho" w:hAnsi="Avenir Book"/>
          <w:i/>
        </w:rPr>
        <w:t>dd</w:t>
      </w:r>
      <w:proofErr w:type="spellEnd"/>
      <w:r w:rsidRPr="007C1D64">
        <w:rPr>
          <w:rFonts w:ascii="Avenir Book" w:eastAsia="MS Mincho" w:hAnsi="Avenir Book"/>
          <w:i/>
        </w:rPr>
        <w:t>/mm/</w:t>
      </w:r>
      <w:proofErr w:type="spellStart"/>
      <w:r w:rsidRPr="007C1D64">
        <w:rPr>
          <w:rFonts w:ascii="Avenir Book" w:eastAsia="MS Mincho" w:hAnsi="Avenir Book"/>
          <w:i/>
        </w:rPr>
        <w:t>yyyy</w:t>
      </w:r>
      <w:proofErr w:type="spellEnd"/>
      <w:r w:rsidRPr="007C1D64">
        <w:rPr>
          <w:rFonts w:ascii="Avenir Book" w:eastAsia="MS Mincho" w:hAnsi="Avenir Book"/>
          <w:i/>
        </w:rPr>
        <w:t xml:space="preserve">. This can be start of </w:t>
      </w:r>
      <w:r w:rsidRPr="007C1D64">
        <w:rPr>
          <w:rFonts w:ascii="Avenir Book" w:hAnsi="Avenir Book"/>
          <w:i/>
          <w:color w:val="000000"/>
        </w:rPr>
        <w:t>project operation or two years prior to the date of Project Design Certification, whichever is later</w:t>
      </w:r>
      <w:r w:rsidRPr="007C1D64">
        <w:rPr>
          <w:rFonts w:ascii="Avenir Book" w:eastAsia="MS Mincho" w:hAnsi="Avenir Book"/>
          <w:i/>
        </w:rPr>
        <w:t>.)</w:t>
      </w:r>
    </w:p>
    <w:p w14:paraId="34710910" w14:textId="77777777" w:rsidR="00675CDA" w:rsidRPr="007C1D64" w:rsidRDefault="00675CDA" w:rsidP="00675CDA">
      <w:pPr>
        <w:rPr>
          <w:rFonts w:ascii="Avenir Book" w:eastAsia="MS Mincho" w:hAnsi="Avenir Book"/>
        </w:rPr>
      </w:pPr>
    </w:p>
    <w:p w14:paraId="4C7F8237" w14:textId="6A100DB1" w:rsidR="005322D8" w:rsidRPr="005322D8" w:rsidRDefault="005322D8" w:rsidP="005322D8">
      <w:pPr>
        <w:pStyle w:val="BodyText5"/>
        <w:shd w:val="clear" w:color="auto" w:fill="auto"/>
        <w:spacing w:before="0" w:after="0" w:line="276" w:lineRule="auto"/>
        <w:ind w:left="140" w:firstLine="0"/>
        <w:rPr>
          <w:ins w:id="196" w:author="Author"/>
          <w:rFonts w:ascii="Avenir Book" w:hAnsi="Avenir Book"/>
          <w:sz w:val="22"/>
          <w:szCs w:val="22"/>
        </w:rPr>
      </w:pPr>
      <w:ins w:id="197" w:author="Author">
        <w:r w:rsidRPr="005322D8">
          <w:rPr>
            <w:rFonts w:ascii="Avenir Book" w:hAnsi="Avenir Book"/>
            <w:sz w:val="22"/>
            <w:szCs w:val="22"/>
          </w:rPr>
          <w:t>01/04/2018    Although the initial start date was to be 01/01/2018, delays in the process have led the project start date to be revised to April 2018.</w:t>
        </w:r>
        <w:r>
          <w:rPr>
            <w:rFonts w:ascii="Avenir Book" w:hAnsi="Avenir Book"/>
            <w:sz w:val="22"/>
            <w:szCs w:val="22"/>
          </w:rPr>
          <w:t xml:space="preserve">  The actual crediting period start date will depend on the date of Validation and consequent disbursement of funds by the funder.</w:t>
        </w:r>
      </w:ins>
    </w:p>
    <w:p w14:paraId="20A05085" w14:textId="77777777" w:rsidR="005322D8" w:rsidRPr="005322D8" w:rsidRDefault="005322D8" w:rsidP="005322D8">
      <w:pPr>
        <w:pStyle w:val="BodyText5"/>
        <w:shd w:val="clear" w:color="auto" w:fill="auto"/>
        <w:spacing w:before="0" w:after="0" w:line="276" w:lineRule="auto"/>
        <w:ind w:left="140" w:firstLine="0"/>
        <w:rPr>
          <w:ins w:id="198" w:author="Author"/>
          <w:rFonts w:ascii="Avenir Book" w:hAnsi="Avenir Book"/>
          <w:sz w:val="22"/>
          <w:szCs w:val="22"/>
        </w:rPr>
      </w:pPr>
    </w:p>
    <w:p w14:paraId="413DC6FF" w14:textId="282EE353" w:rsidR="005322D8" w:rsidRPr="005322D8" w:rsidRDefault="005322D8" w:rsidP="005322D8">
      <w:pPr>
        <w:pStyle w:val="BodyText5"/>
        <w:shd w:val="clear" w:color="auto" w:fill="auto"/>
        <w:spacing w:before="0" w:after="0" w:line="276" w:lineRule="auto"/>
        <w:ind w:left="140" w:firstLine="0"/>
        <w:rPr>
          <w:ins w:id="199" w:author="Author"/>
          <w:rFonts w:ascii="Avenir Book" w:hAnsi="Avenir Book"/>
          <w:sz w:val="22"/>
          <w:szCs w:val="22"/>
        </w:rPr>
      </w:pPr>
      <w:ins w:id="200" w:author="Author">
        <w:r w:rsidRPr="005322D8">
          <w:rPr>
            <w:rFonts w:ascii="Avenir Book" w:hAnsi="Avenir Book"/>
            <w:sz w:val="22"/>
            <w:szCs w:val="22"/>
          </w:rPr>
          <w:t xml:space="preserve">The event that marks the start date of the crediting period is the start of stove installation, as evidenced by the Project Database, containing all pertinent information including date of installation, serial number and GPS </w:t>
        </w:r>
        <w:proofErr w:type="gramStart"/>
        <w:r w:rsidRPr="005322D8">
          <w:rPr>
            <w:rFonts w:ascii="Avenir Book" w:hAnsi="Avenir Book"/>
            <w:sz w:val="22"/>
            <w:szCs w:val="22"/>
          </w:rPr>
          <w:t>location  of</w:t>
        </w:r>
        <w:proofErr w:type="gramEnd"/>
        <w:r w:rsidRPr="005322D8">
          <w:rPr>
            <w:rFonts w:ascii="Avenir Book" w:hAnsi="Avenir Book"/>
            <w:sz w:val="22"/>
            <w:szCs w:val="22"/>
          </w:rPr>
          <w:t xml:space="preserve"> the units constructed. In addition, payment invoices for services and parts will be submitted with each annual monitoring part as evidence of construction timeline.</w:t>
        </w:r>
      </w:ins>
    </w:p>
    <w:p w14:paraId="07722EBF" w14:textId="77777777" w:rsidR="00675CDA" w:rsidRPr="007C1D64" w:rsidRDefault="00675CDA" w:rsidP="00675CDA">
      <w:pPr>
        <w:pStyle w:val="SDMPDDPoASubSection2"/>
        <w:numPr>
          <w:ilvl w:val="3"/>
          <w:numId w:val="11"/>
        </w:numPr>
        <w:tabs>
          <w:tab w:val="clear" w:pos="1474"/>
        </w:tabs>
        <w:ind w:left="709" w:hanging="709"/>
        <w:rPr>
          <w:rFonts w:ascii="Avenir Book" w:eastAsia="MS Mincho" w:hAnsi="Avenir Book"/>
        </w:rPr>
      </w:pPr>
      <w:r w:rsidRPr="007C1D64">
        <w:rPr>
          <w:rFonts w:ascii="Avenir Book" w:eastAsia="MS Mincho" w:hAnsi="Avenir Book"/>
        </w:rPr>
        <w:tab/>
        <w:t>Total length of crediting period</w:t>
      </w:r>
    </w:p>
    <w:p w14:paraId="4277F814" w14:textId="77777777" w:rsidR="00675CDA" w:rsidRPr="007C1D64" w:rsidRDefault="00675CDA" w:rsidP="00675CDA">
      <w:pPr>
        <w:rPr>
          <w:rFonts w:ascii="Avenir Book" w:hAnsi="Avenir Book"/>
          <w:i/>
        </w:rPr>
      </w:pPr>
      <w:bookmarkStart w:id="201" w:name="_Toc315340779"/>
      <w:bookmarkStart w:id="202" w:name="_Toc315881223"/>
      <w:r w:rsidRPr="007C1D64">
        <w:rPr>
          <w:rFonts w:ascii="Avenir Book" w:hAnsi="Avenir Book"/>
        </w:rPr>
        <w:t xml:space="preserve">&gt;&gt; </w:t>
      </w:r>
      <w:r w:rsidRPr="007C1D64">
        <w:rPr>
          <w:rFonts w:ascii="Avenir Book" w:hAnsi="Avenir Book"/>
          <w:i/>
        </w:rPr>
        <w:t>(Specify the total length of crediting period sought in line with GS4GG Principles &amp; Requirements or relevant activity requirements.)</w:t>
      </w:r>
    </w:p>
    <w:p w14:paraId="0F74F4EE" w14:textId="77777777" w:rsidR="00675CDA" w:rsidRDefault="00675CDA" w:rsidP="00675CDA">
      <w:pPr>
        <w:rPr>
          <w:rFonts w:ascii="Avenir Book" w:hAnsi="Avenir Book"/>
        </w:rPr>
      </w:pPr>
    </w:p>
    <w:p w14:paraId="14E503E3" w14:textId="77777777" w:rsidR="00675CDA" w:rsidRPr="00B51529" w:rsidRDefault="00675CDA" w:rsidP="00675CDA">
      <w:pPr>
        <w:rPr>
          <w:rFonts w:asciiTheme="minorHAnsi" w:eastAsia="MS Mincho" w:hAnsiTheme="minorHAnsi" w:cstheme="minorHAnsi"/>
          <w:sz w:val="20"/>
        </w:rPr>
      </w:pPr>
      <w:r w:rsidRPr="00B51529">
        <w:rPr>
          <w:rFonts w:asciiTheme="minorHAnsi" w:eastAsia="MS Mincho" w:hAnsiTheme="minorHAnsi" w:cstheme="minorHAnsi"/>
          <w:sz w:val="20"/>
        </w:rPr>
        <w:t>10 years</w:t>
      </w:r>
    </w:p>
    <w:p w14:paraId="30D2E280" w14:textId="77777777" w:rsidR="00675CDA" w:rsidRPr="007C1D64" w:rsidRDefault="00675CDA" w:rsidP="00675CDA">
      <w:pPr>
        <w:pStyle w:val="RegSectionLevel1"/>
        <w:rPr>
          <w:rFonts w:ascii="Avenir Book" w:hAnsi="Avenir Book"/>
        </w:rPr>
      </w:pPr>
      <w:bookmarkStart w:id="203" w:name="_Toc317686911"/>
      <w:r w:rsidRPr="007C1D64">
        <w:rPr>
          <w:rFonts w:ascii="Avenir Book" w:hAnsi="Avenir Book"/>
        </w:rPr>
        <w:lastRenderedPageBreak/>
        <w:tab/>
      </w:r>
      <w:bookmarkEnd w:id="201"/>
      <w:bookmarkEnd w:id="202"/>
      <w:bookmarkEnd w:id="203"/>
      <w:r w:rsidRPr="007C1D64">
        <w:rPr>
          <w:rFonts w:ascii="Avenir Book" w:hAnsi="Avenir Book"/>
        </w:rPr>
        <w:t>Safeguarding principles assessment</w:t>
      </w:r>
    </w:p>
    <w:p w14:paraId="25480378"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Analysis of social, economic and environmental impacts</w:t>
      </w:r>
    </w:p>
    <w:p w14:paraId="56B9EA8F" w14:textId="77777777" w:rsidR="00675CDA" w:rsidRPr="007C1D64" w:rsidRDefault="00675CDA" w:rsidP="00675CDA">
      <w:pPr>
        <w:rPr>
          <w:rFonts w:ascii="Avenir Book" w:eastAsia="MS Mincho" w:hAnsi="Avenir Book"/>
        </w:rPr>
      </w:pPr>
      <w:r w:rsidRPr="007C1D64">
        <w:rPr>
          <w:rFonts w:ascii="Avenir Book" w:eastAsia="MS Mincho" w:hAnsi="Avenir Book"/>
        </w:rPr>
        <w:t xml:space="preserve">&gt;&gt; </w:t>
      </w:r>
      <w:r w:rsidRPr="007C1D64">
        <w:rPr>
          <w:rFonts w:ascii="Avenir Book" w:eastAsia="MS Mincho" w:hAnsi="Avenir Book"/>
          <w:i/>
        </w:rPr>
        <w:t>(Refer the GS4GG Safeguarding Principles and Requirements document for detailed guidance on carrying out this assessment.)</w:t>
      </w:r>
    </w:p>
    <w:p w14:paraId="3568533B" w14:textId="77777777" w:rsidR="00675CDA" w:rsidRPr="007C1D64" w:rsidRDefault="00675CDA" w:rsidP="00675CDA">
      <w:pPr>
        <w:rPr>
          <w:rFonts w:ascii="Avenir Book" w:eastAsia="MS Mincho" w:hAnsi="Avenir Book"/>
        </w:rPr>
      </w:pPr>
    </w:p>
    <w:p w14:paraId="7E4DCBC2" w14:textId="77777777" w:rsidR="00675CDA" w:rsidRPr="007C1D64" w:rsidRDefault="00675CDA" w:rsidP="00675CDA">
      <w:pPr>
        <w:rPr>
          <w:rFonts w:ascii="Avenir Book" w:eastAsia="MS Mincho" w:hAnsi="Avenir Book"/>
        </w:rPr>
      </w:pPr>
    </w:p>
    <w:p w14:paraId="692360A2" w14:textId="77777777" w:rsidR="00681CEB" w:rsidRDefault="00681CEB" w:rsidP="004A6BDF">
      <w:pPr>
        <w:pStyle w:val="Tablecustom"/>
        <w:rPr>
          <w:rFonts w:ascii="Avenir Book" w:hAnsi="Avenir Book"/>
          <w:sz w:val="22"/>
          <w:szCs w:val="22"/>
        </w:rPr>
        <w:sectPr w:rsidR="00681CEB" w:rsidSect="003B2235">
          <w:headerReference w:type="default" r:id="rId51"/>
          <w:footerReference w:type="default" r:id="rId52"/>
          <w:pgSz w:w="11907" w:h="16840" w:code="9"/>
          <w:pgMar w:top="1134" w:right="1134" w:bottom="1134" w:left="1134" w:header="851" w:footer="567" w:gutter="0"/>
          <w:cols w:space="720"/>
          <w:docGrid w:linePitch="299"/>
        </w:sectPr>
      </w:pPr>
      <w:bookmarkStart w:id="204" w:name="_Toc315340780"/>
      <w:bookmarkStart w:id="205" w:name="_Toc315881224"/>
      <w:bookmarkStart w:id="206" w:name="_Toc3176869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5"/>
        <w:gridCol w:w="4144"/>
        <w:gridCol w:w="2157"/>
        <w:gridCol w:w="3497"/>
        <w:gridCol w:w="3037"/>
      </w:tblGrid>
      <w:tr w:rsidR="00C63FC2" w:rsidRPr="007C1D64" w14:paraId="703E5FFF" w14:textId="77777777" w:rsidTr="00B51529">
        <w:tc>
          <w:tcPr>
            <w:tcW w:w="0" w:type="auto"/>
          </w:tcPr>
          <w:p w14:paraId="06B90278" w14:textId="49AF6786" w:rsidR="00B51529" w:rsidRPr="007C1D64" w:rsidRDefault="00B51529" w:rsidP="004A6BDF">
            <w:pPr>
              <w:pStyle w:val="Tablecustom"/>
              <w:rPr>
                <w:rFonts w:ascii="Avenir Book" w:hAnsi="Avenir Book"/>
                <w:sz w:val="22"/>
                <w:szCs w:val="22"/>
              </w:rPr>
            </w:pPr>
            <w:r w:rsidRPr="007C1D64">
              <w:rPr>
                <w:rFonts w:ascii="Avenir Book" w:hAnsi="Avenir Book"/>
                <w:sz w:val="22"/>
                <w:szCs w:val="22"/>
              </w:rPr>
              <w:lastRenderedPageBreak/>
              <w:br w:type="page"/>
              <w:t>Safeguarding principles</w:t>
            </w:r>
          </w:p>
        </w:tc>
        <w:tc>
          <w:tcPr>
            <w:tcW w:w="0" w:type="auto"/>
          </w:tcPr>
          <w:p w14:paraId="02A07CA1" w14:textId="77777777" w:rsidR="00B51529" w:rsidRPr="007C1D64" w:rsidRDefault="00B51529" w:rsidP="004A6BDF">
            <w:pPr>
              <w:pStyle w:val="Tablecustom"/>
              <w:rPr>
                <w:rFonts w:ascii="Avenir Book" w:eastAsia="Times New Roman" w:hAnsi="Avenir Book"/>
                <w:sz w:val="22"/>
                <w:szCs w:val="22"/>
              </w:rPr>
            </w:pPr>
            <w:r w:rsidRPr="007C1D64">
              <w:rPr>
                <w:rFonts w:ascii="Avenir Book" w:eastAsia="Times New Roman" w:hAnsi="Avenir Book"/>
                <w:sz w:val="22"/>
                <w:szCs w:val="22"/>
              </w:rPr>
              <w:t>Assessment questions</w:t>
            </w:r>
          </w:p>
        </w:tc>
        <w:tc>
          <w:tcPr>
            <w:tcW w:w="0" w:type="auto"/>
          </w:tcPr>
          <w:p w14:paraId="61D9E775" w14:textId="77777777" w:rsidR="00B51529" w:rsidRPr="00B51529" w:rsidRDefault="00B51529" w:rsidP="004A6BDF">
            <w:pPr>
              <w:pStyle w:val="Tablecustom"/>
              <w:rPr>
                <w:rFonts w:ascii="Avenir Book" w:eastAsia="Times New Roman" w:hAnsi="Avenir Book"/>
                <w:sz w:val="20"/>
                <w:szCs w:val="20"/>
              </w:rPr>
            </w:pPr>
            <w:r w:rsidRPr="00B51529">
              <w:rPr>
                <w:rFonts w:ascii="Avenir Book" w:eastAsia="Times New Roman" w:hAnsi="Avenir Book"/>
                <w:sz w:val="20"/>
                <w:szCs w:val="20"/>
              </w:rPr>
              <w:t xml:space="preserve">Assessment of relevance to the project </w:t>
            </w:r>
            <w:r w:rsidRPr="00B51529">
              <w:rPr>
                <w:rFonts w:ascii="Avenir Book" w:hAnsi="Avenir Book"/>
                <w:sz w:val="20"/>
                <w:szCs w:val="20"/>
              </w:rPr>
              <w:t>(Yes/potentially/no)</w:t>
            </w:r>
          </w:p>
        </w:tc>
        <w:tc>
          <w:tcPr>
            <w:tcW w:w="0" w:type="auto"/>
          </w:tcPr>
          <w:p w14:paraId="7F914B78" w14:textId="77777777" w:rsidR="00B51529" w:rsidRPr="007C1D64" w:rsidRDefault="00B51529" w:rsidP="004A6BDF">
            <w:pPr>
              <w:pStyle w:val="Tablecustom"/>
              <w:rPr>
                <w:rFonts w:ascii="Avenir Book" w:eastAsia="Times New Roman" w:hAnsi="Avenir Book"/>
                <w:sz w:val="22"/>
                <w:szCs w:val="22"/>
              </w:rPr>
            </w:pPr>
            <w:r w:rsidRPr="007C1D64">
              <w:rPr>
                <w:rFonts w:ascii="Avenir Book" w:eastAsia="Times New Roman" w:hAnsi="Avenir Book"/>
                <w:sz w:val="22"/>
                <w:szCs w:val="22"/>
              </w:rPr>
              <w:t>Justification</w:t>
            </w:r>
          </w:p>
        </w:tc>
        <w:tc>
          <w:tcPr>
            <w:tcW w:w="0" w:type="auto"/>
          </w:tcPr>
          <w:p w14:paraId="040934E1" w14:textId="77777777" w:rsidR="00B51529" w:rsidRPr="00B51529" w:rsidRDefault="00B51529" w:rsidP="004A6BDF">
            <w:pPr>
              <w:pStyle w:val="Tablecustom"/>
              <w:rPr>
                <w:rFonts w:ascii="Avenir Book" w:eastAsia="Times New Roman" w:hAnsi="Avenir Book"/>
                <w:sz w:val="20"/>
                <w:szCs w:val="20"/>
              </w:rPr>
            </w:pPr>
            <w:r w:rsidRPr="00B51529">
              <w:rPr>
                <w:rFonts w:ascii="Avenir Book" w:eastAsia="Times New Roman" w:hAnsi="Avenir Book"/>
                <w:sz w:val="20"/>
                <w:szCs w:val="20"/>
              </w:rPr>
              <w:t>Mitigation measure (if required)</w:t>
            </w:r>
          </w:p>
        </w:tc>
      </w:tr>
      <w:tr w:rsidR="00F2067E" w:rsidRPr="007C1D64" w14:paraId="21E6ECED" w14:textId="77777777" w:rsidTr="00BD428C">
        <w:tc>
          <w:tcPr>
            <w:tcW w:w="0" w:type="auto"/>
            <w:gridSpan w:val="5"/>
          </w:tcPr>
          <w:p w14:paraId="6829AD36" w14:textId="200C171F" w:rsidR="00F2067E" w:rsidRPr="00B51529" w:rsidRDefault="00F2067E" w:rsidP="00F2067E">
            <w:pPr>
              <w:pStyle w:val="Tablecustom"/>
              <w:jc w:val="center"/>
              <w:rPr>
                <w:rFonts w:ascii="Avenir Book" w:eastAsia="Times New Roman" w:hAnsi="Avenir Book"/>
                <w:sz w:val="20"/>
                <w:szCs w:val="20"/>
              </w:rPr>
            </w:pPr>
            <w:r w:rsidRPr="00F2067E">
              <w:rPr>
                <w:rFonts w:ascii="Avenir Book" w:eastAsia="Times New Roman" w:hAnsi="Avenir Book"/>
                <w:sz w:val="20"/>
                <w:szCs w:val="20"/>
              </w:rPr>
              <w:t>SOCIAL &amp; ECONOMIC SAFEGUARDING PRINCIPLES</w:t>
            </w:r>
          </w:p>
        </w:tc>
      </w:tr>
      <w:tr w:rsidR="00C63FC2" w:rsidRPr="007C1D64" w14:paraId="4FFC5E95" w14:textId="77777777" w:rsidTr="00B51529">
        <w:tc>
          <w:tcPr>
            <w:tcW w:w="0" w:type="auto"/>
          </w:tcPr>
          <w:p w14:paraId="23F5A5AF" w14:textId="4ED4E1C3" w:rsidR="00B51529" w:rsidRPr="007C1D64" w:rsidRDefault="00F2067E" w:rsidP="004A6BDF">
            <w:pPr>
              <w:pStyle w:val="Tablecustom"/>
              <w:rPr>
                <w:rFonts w:ascii="Avenir Book" w:hAnsi="Avenir Book"/>
                <w:b w:val="0"/>
                <w:bCs w:val="0"/>
                <w:sz w:val="22"/>
                <w:szCs w:val="22"/>
              </w:rPr>
            </w:pPr>
            <w:r>
              <w:rPr>
                <w:rStyle w:val="Strong"/>
                <w:color w:val="595959"/>
                <w:sz w:val="21"/>
                <w:szCs w:val="21"/>
                <w:shd w:val="clear" w:color="auto" w:fill="FFFFFF"/>
              </w:rPr>
              <w:t>Principle 1-</w:t>
            </w:r>
            <w:r w:rsidR="00B51529">
              <w:rPr>
                <w:rStyle w:val="Strong"/>
                <w:color w:val="595959"/>
                <w:sz w:val="21"/>
                <w:szCs w:val="21"/>
                <w:shd w:val="clear" w:color="auto" w:fill="FFFFFF"/>
              </w:rPr>
              <w:t>Human Rights</w:t>
            </w:r>
          </w:p>
        </w:tc>
        <w:tc>
          <w:tcPr>
            <w:tcW w:w="0" w:type="auto"/>
          </w:tcPr>
          <w:p w14:paraId="21E20191" w14:textId="77777777" w:rsidR="00B51529" w:rsidRPr="00E37296" w:rsidRDefault="00B51529" w:rsidP="004A6BDF">
            <w:pPr>
              <w:pStyle w:val="Tablecustom"/>
              <w:rPr>
                <w:b w:val="0"/>
                <w:sz w:val="20"/>
                <w:szCs w:val="20"/>
                <w:shd w:val="clear" w:color="auto" w:fill="FFFFFF"/>
              </w:rPr>
            </w:pPr>
            <w:r w:rsidRPr="00E37296">
              <w:rPr>
                <w:rFonts w:ascii="Avenir Book" w:eastAsia="Times New Roman" w:hAnsi="Avenir Book"/>
                <w:b w:val="0"/>
                <w:bCs w:val="0"/>
                <w:sz w:val="20"/>
                <w:szCs w:val="20"/>
              </w:rPr>
              <w:t>a.</w:t>
            </w:r>
            <w:r w:rsidRPr="00E37296">
              <w:rPr>
                <w:b w:val="0"/>
                <w:sz w:val="20"/>
                <w:szCs w:val="20"/>
                <w:shd w:val="clear" w:color="auto" w:fill="FFFFFF"/>
              </w:rPr>
              <w:t xml:space="preserve"> The Project Developer and the Project shall respect internationally proclaimed human rights and shall not be complicit in violence or human rights abuses of any kind as defined in the Universal Declaration of Human Rights</w:t>
            </w:r>
          </w:p>
          <w:p w14:paraId="7662ED17" w14:textId="77777777" w:rsidR="00B51529" w:rsidRPr="00E37296" w:rsidRDefault="00B51529" w:rsidP="004A6BDF">
            <w:pPr>
              <w:pStyle w:val="Tablecustom"/>
              <w:rPr>
                <w:rFonts w:ascii="Avenir Book" w:eastAsia="Times New Roman" w:hAnsi="Avenir Book"/>
                <w:b w:val="0"/>
                <w:bCs w:val="0"/>
                <w:sz w:val="20"/>
                <w:szCs w:val="20"/>
              </w:rPr>
            </w:pPr>
            <w:r w:rsidRPr="00E37296">
              <w:rPr>
                <w:b w:val="0"/>
                <w:sz w:val="20"/>
                <w:szCs w:val="20"/>
                <w:shd w:val="clear" w:color="auto" w:fill="FFFFFF"/>
              </w:rPr>
              <w:t>b. The Project shall not discriminate with regards to participation and inclusion.</w:t>
            </w:r>
          </w:p>
        </w:tc>
        <w:tc>
          <w:tcPr>
            <w:tcW w:w="0" w:type="auto"/>
          </w:tcPr>
          <w:p w14:paraId="4C2E8E41"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31143A0B" w14:textId="77777777" w:rsidR="00B51529" w:rsidRPr="007C1D64" w:rsidRDefault="00B51529" w:rsidP="004A6BDF">
            <w:pPr>
              <w:pStyle w:val="Tablecustom"/>
              <w:rPr>
                <w:rFonts w:ascii="Avenir Book" w:eastAsia="Times New Roman" w:hAnsi="Avenir Book"/>
                <w:b w:val="0"/>
                <w:bCs w:val="0"/>
                <w:sz w:val="22"/>
                <w:szCs w:val="22"/>
              </w:rPr>
            </w:pPr>
            <w:r w:rsidRPr="009C501F">
              <w:rPr>
                <w:b w:val="0"/>
                <w:sz w:val="20"/>
                <w:szCs w:val="20"/>
                <w:shd w:val="clear" w:color="auto" w:fill="FFFFFF"/>
              </w:rPr>
              <w:t>There is no risk of violence or abuse of human rights in this project.  The project does not discriminate on gender, race, religion, sexual orientation or any other aspect. All rural dwellers of the project region who use wood as their primary cooking fuel, contribute the required bricks/cement, and sign the Terms of Agreement, are registered to participate in the project.</w:t>
            </w:r>
          </w:p>
        </w:tc>
        <w:tc>
          <w:tcPr>
            <w:tcW w:w="0" w:type="auto"/>
          </w:tcPr>
          <w:p w14:paraId="70037715"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t>Not required</w:t>
            </w:r>
          </w:p>
        </w:tc>
      </w:tr>
      <w:tr w:rsidR="00C63FC2" w:rsidRPr="007C1D64" w14:paraId="0D319933" w14:textId="77777777" w:rsidTr="00BD428C">
        <w:tc>
          <w:tcPr>
            <w:tcW w:w="0" w:type="auto"/>
            <w:vMerge w:val="restart"/>
          </w:tcPr>
          <w:p w14:paraId="0FBDC232" w14:textId="76553FA8" w:rsidR="00DF2C77" w:rsidRDefault="00DF2C77" w:rsidP="004A6BDF">
            <w:pPr>
              <w:pStyle w:val="Tablecustom"/>
              <w:rPr>
                <w:rStyle w:val="Strong"/>
                <w:color w:val="595959"/>
                <w:sz w:val="21"/>
                <w:szCs w:val="21"/>
                <w:shd w:val="clear" w:color="auto" w:fill="FFFFFF"/>
                <w:lang w:val="en-US"/>
              </w:rPr>
            </w:pPr>
            <w:r>
              <w:rPr>
                <w:rStyle w:val="Strong"/>
                <w:color w:val="595959"/>
                <w:sz w:val="21"/>
                <w:szCs w:val="21"/>
                <w:shd w:val="clear" w:color="auto" w:fill="FFFFFF"/>
                <w:lang w:val="en-US"/>
              </w:rPr>
              <w:t>Mandatory Requirements</w:t>
            </w:r>
          </w:p>
        </w:tc>
        <w:tc>
          <w:tcPr>
            <w:tcW w:w="0" w:type="auto"/>
          </w:tcPr>
          <w:p w14:paraId="7DCFBD05" w14:textId="31B123C0" w:rsidR="00DF2C77" w:rsidRPr="00DF2C77" w:rsidRDefault="00DF2C77" w:rsidP="004A6BDF">
            <w:pPr>
              <w:pStyle w:val="Tablecustom"/>
              <w:rPr>
                <w:b w:val="0"/>
                <w:sz w:val="20"/>
                <w:szCs w:val="20"/>
                <w:shd w:val="clear" w:color="auto" w:fill="FFFFFF"/>
              </w:rPr>
            </w:pPr>
            <w:r w:rsidRPr="00DF2C77">
              <w:rPr>
                <w:b w:val="0"/>
                <w:sz w:val="20"/>
                <w:szCs w:val="20"/>
                <w:shd w:val="clear" w:color="auto" w:fill="FFFFFF"/>
              </w:rPr>
              <w:t>The Project Developer and the Project shall respect internationally proclaimed human rights and shall not be complicit in violence or human rights abuses of any kind as defined in the Universal Declaration of Human Rights</w:t>
            </w:r>
          </w:p>
        </w:tc>
        <w:tc>
          <w:tcPr>
            <w:tcW w:w="0" w:type="auto"/>
            <w:gridSpan w:val="3"/>
          </w:tcPr>
          <w:p w14:paraId="2EA864D9" w14:textId="6FF97583" w:rsidR="00DF2C77" w:rsidRPr="0015183E" w:rsidRDefault="00DF2C77" w:rsidP="00332037">
            <w:pPr>
              <w:pStyle w:val="Tablecustom"/>
              <w:rPr>
                <w:b w:val="0"/>
                <w:sz w:val="20"/>
                <w:szCs w:val="20"/>
                <w:shd w:val="clear" w:color="auto" w:fill="FFFFFF"/>
              </w:rPr>
            </w:pPr>
            <w:r>
              <w:rPr>
                <w:b w:val="0"/>
                <w:sz w:val="20"/>
                <w:szCs w:val="20"/>
                <w:shd w:val="clear" w:color="auto" w:fill="FFFFFF"/>
              </w:rPr>
              <w:t xml:space="preserve">The PD and Project </w:t>
            </w:r>
            <w:r w:rsidRPr="00DF2C77">
              <w:rPr>
                <w:b w:val="0"/>
                <w:sz w:val="20"/>
                <w:szCs w:val="20"/>
                <w:shd w:val="clear" w:color="auto" w:fill="FFFFFF"/>
              </w:rPr>
              <w:t>upholds the principles of accountability and the rule of law, participation and inclusion, and equality and non-discrimination</w:t>
            </w:r>
            <w:r>
              <w:rPr>
                <w:b w:val="0"/>
                <w:sz w:val="20"/>
                <w:szCs w:val="20"/>
                <w:shd w:val="clear" w:color="auto" w:fill="FFFFFF"/>
              </w:rPr>
              <w:t>. The construction team has been working for Perene for over five years and is made up of honest, hard-working local masons and helpers.</w:t>
            </w:r>
            <w:r w:rsidR="00332037">
              <w:rPr>
                <w:b w:val="0"/>
                <w:sz w:val="20"/>
                <w:szCs w:val="20"/>
                <w:shd w:val="clear" w:color="auto" w:fill="FFFFFF"/>
              </w:rPr>
              <w:t xml:space="preserve"> Perene´s team is welcomed in all the communities as the team members are known for being respectful and attentive to their work. The same is true for the</w:t>
            </w:r>
            <w:r>
              <w:rPr>
                <w:b w:val="0"/>
                <w:sz w:val="20"/>
                <w:szCs w:val="20"/>
                <w:shd w:val="clear" w:color="auto" w:fill="FFFFFF"/>
              </w:rPr>
              <w:t xml:space="preserve"> Community Agents</w:t>
            </w:r>
            <w:r w:rsidR="00332037">
              <w:rPr>
                <w:b w:val="0"/>
                <w:sz w:val="20"/>
                <w:szCs w:val="20"/>
                <w:shd w:val="clear" w:color="auto" w:fill="FFFFFF"/>
              </w:rPr>
              <w:t>, who are</w:t>
            </w:r>
            <w:r>
              <w:rPr>
                <w:b w:val="0"/>
                <w:sz w:val="20"/>
                <w:szCs w:val="20"/>
                <w:shd w:val="clear" w:color="auto" w:fill="FFFFFF"/>
              </w:rPr>
              <w:t xml:space="preserve"> from the local population and undergo training and capacity-building. The w</w:t>
            </w:r>
            <w:r w:rsidR="00332037">
              <w:rPr>
                <w:b w:val="0"/>
                <w:sz w:val="20"/>
                <w:szCs w:val="20"/>
                <w:shd w:val="clear" w:color="auto" w:fill="FFFFFF"/>
              </w:rPr>
              <w:t>ork-day (8hrs), work-week (40 hrs), lunch-break (min. 30 min) and holiday policies (30 days/year) are aligned with Brazilian law 5452</w:t>
            </w:r>
            <w:r w:rsidR="00332037">
              <w:rPr>
                <w:color w:val="000000"/>
                <w:sz w:val="20"/>
                <w:szCs w:val="20"/>
                <w:shd w:val="clear" w:color="auto" w:fill="FFFFFF"/>
              </w:rPr>
              <w:t xml:space="preserve"> </w:t>
            </w:r>
            <w:r w:rsidR="00332037">
              <w:rPr>
                <w:rStyle w:val="Strong"/>
                <w:color w:val="000000"/>
                <w:sz w:val="20"/>
                <w:szCs w:val="20"/>
                <w:shd w:val="clear" w:color="auto" w:fill="FFFFFF"/>
              </w:rPr>
              <w:t xml:space="preserve">CONSOLIDAÇÃO DAS LEIS DO TRABALHO </w:t>
            </w:r>
            <w:r w:rsidR="00332037" w:rsidRPr="00332037">
              <w:rPr>
                <w:b w:val="0"/>
                <w:sz w:val="20"/>
                <w:szCs w:val="20"/>
                <w:shd w:val="clear" w:color="auto" w:fill="FFFFFF"/>
              </w:rPr>
              <w:t>http://www.planalto.gov.br/ccivil_03/decreto-lei/Del5452.htm</w:t>
            </w:r>
            <w:r>
              <w:rPr>
                <w:color w:val="595959"/>
                <w:sz w:val="21"/>
                <w:szCs w:val="21"/>
                <w:shd w:val="clear" w:color="auto" w:fill="FFFFFF"/>
              </w:rPr>
              <w:t> </w:t>
            </w:r>
          </w:p>
        </w:tc>
      </w:tr>
      <w:tr w:rsidR="00C63FC2" w:rsidRPr="007C1D64" w14:paraId="1B268796" w14:textId="77777777" w:rsidTr="00BD428C">
        <w:tc>
          <w:tcPr>
            <w:tcW w:w="0" w:type="auto"/>
            <w:vMerge/>
          </w:tcPr>
          <w:p w14:paraId="04AE9AEE" w14:textId="42A60687" w:rsidR="00DF2C77" w:rsidRPr="00DF2C77" w:rsidRDefault="00DF2C77" w:rsidP="004A6BDF">
            <w:pPr>
              <w:pStyle w:val="Tablecustom"/>
              <w:rPr>
                <w:rStyle w:val="Strong"/>
                <w:color w:val="595959"/>
                <w:sz w:val="21"/>
                <w:szCs w:val="21"/>
                <w:shd w:val="clear" w:color="auto" w:fill="FFFFFF"/>
                <w:lang w:val="en-US"/>
              </w:rPr>
            </w:pPr>
          </w:p>
        </w:tc>
        <w:tc>
          <w:tcPr>
            <w:tcW w:w="0" w:type="auto"/>
          </w:tcPr>
          <w:p w14:paraId="397A56D5" w14:textId="0CD5310F" w:rsidR="00DF2C77" w:rsidRPr="00E37296" w:rsidRDefault="00DF2C77" w:rsidP="004A6BDF">
            <w:pPr>
              <w:pStyle w:val="Tablecustom"/>
              <w:rPr>
                <w:rFonts w:ascii="Avenir Book" w:eastAsia="Times New Roman" w:hAnsi="Avenir Book"/>
                <w:b w:val="0"/>
                <w:bCs w:val="0"/>
                <w:sz w:val="20"/>
                <w:szCs w:val="20"/>
              </w:rPr>
            </w:pPr>
            <w:r w:rsidRPr="00DF2C77">
              <w:rPr>
                <w:b w:val="0"/>
                <w:sz w:val="20"/>
                <w:szCs w:val="20"/>
                <w:shd w:val="clear" w:color="auto" w:fill="FFFFFF"/>
              </w:rPr>
              <w:t>The Project shall not discriminate with regards to participation and inclusion.</w:t>
            </w:r>
          </w:p>
        </w:tc>
        <w:tc>
          <w:tcPr>
            <w:tcW w:w="0" w:type="auto"/>
            <w:gridSpan w:val="3"/>
          </w:tcPr>
          <w:p w14:paraId="56411DF1" w14:textId="32F449EC" w:rsidR="00DF2C77" w:rsidRPr="0015183E" w:rsidRDefault="00332037" w:rsidP="00332037">
            <w:pPr>
              <w:pStyle w:val="Tablecustom"/>
              <w:rPr>
                <w:b w:val="0"/>
                <w:sz w:val="20"/>
                <w:szCs w:val="20"/>
                <w:shd w:val="clear" w:color="auto" w:fill="FFFFFF"/>
              </w:rPr>
            </w:pPr>
            <w:r>
              <w:rPr>
                <w:b w:val="0"/>
                <w:sz w:val="20"/>
                <w:szCs w:val="20"/>
                <w:shd w:val="clear" w:color="auto" w:fill="FFFFFF"/>
              </w:rPr>
              <w:t>Project participants and construction team, Community Agents and administrative staff are of a rich diversity that reflects the population of Bahia, Brazil. The selection of the construction team and monitoring team members is always based on ability and availability and no questions asked regarding religion, beliefs, sexual orientation or any other personal factor.  The only age requirement is being over 18 years old, complying with Brazilian and International law.  The project benefits a wide range of ages, from children to the elderly.</w:t>
            </w:r>
          </w:p>
        </w:tc>
      </w:tr>
      <w:tr w:rsidR="00C63FC2" w:rsidRPr="007C1D64" w14:paraId="467D4F9F" w14:textId="77777777" w:rsidTr="00B51529">
        <w:tc>
          <w:tcPr>
            <w:tcW w:w="0" w:type="auto"/>
          </w:tcPr>
          <w:p w14:paraId="57E5D080" w14:textId="267CB676" w:rsidR="00F2067E"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t>Principle 2-</w:t>
            </w:r>
          </w:p>
          <w:p w14:paraId="1FC56102" w14:textId="77777777" w:rsidR="00B51529" w:rsidRPr="007C1D64" w:rsidRDefault="00B51529" w:rsidP="004A6BDF">
            <w:pPr>
              <w:pStyle w:val="Tablecustom"/>
              <w:rPr>
                <w:rFonts w:ascii="Avenir Book" w:hAnsi="Avenir Book"/>
                <w:b w:val="0"/>
                <w:bCs w:val="0"/>
                <w:sz w:val="22"/>
                <w:szCs w:val="22"/>
              </w:rPr>
            </w:pPr>
            <w:r>
              <w:rPr>
                <w:rStyle w:val="Strong"/>
                <w:color w:val="595959"/>
                <w:sz w:val="21"/>
                <w:szCs w:val="21"/>
                <w:shd w:val="clear" w:color="auto" w:fill="FFFFFF"/>
              </w:rPr>
              <w:t xml:space="preserve">Gender Equality </w:t>
            </w:r>
            <w:r>
              <w:rPr>
                <w:rStyle w:val="Strong"/>
                <w:color w:val="595959"/>
                <w:sz w:val="21"/>
                <w:szCs w:val="21"/>
                <w:shd w:val="clear" w:color="auto" w:fill="FFFFFF"/>
              </w:rPr>
              <w:lastRenderedPageBreak/>
              <w:t>and Women’s Rights</w:t>
            </w:r>
          </w:p>
        </w:tc>
        <w:tc>
          <w:tcPr>
            <w:tcW w:w="0" w:type="auto"/>
          </w:tcPr>
          <w:p w14:paraId="72274C43" w14:textId="77777777" w:rsidR="00B51529" w:rsidRPr="00AD2EAE" w:rsidRDefault="00B51529" w:rsidP="004A6BDF">
            <w:pPr>
              <w:pStyle w:val="Tablecustom"/>
              <w:rPr>
                <w:b w:val="0"/>
                <w:sz w:val="20"/>
                <w:szCs w:val="20"/>
                <w:shd w:val="clear" w:color="auto" w:fill="FFFFFF"/>
              </w:rPr>
            </w:pPr>
            <w:r w:rsidRPr="00AD2EAE">
              <w:rPr>
                <w:b w:val="0"/>
                <w:sz w:val="20"/>
                <w:szCs w:val="20"/>
                <w:shd w:val="clear" w:color="auto" w:fill="FFFFFF"/>
              </w:rPr>
              <w:lastRenderedPageBreak/>
              <w:t>Promotes gender equality and the empowerment of women.</w:t>
            </w:r>
          </w:p>
          <w:p w14:paraId="68A58B91" w14:textId="77777777" w:rsidR="00B51529" w:rsidRPr="00AD2EAE" w:rsidRDefault="00B51529" w:rsidP="004A6BDF">
            <w:pPr>
              <w:pStyle w:val="Tablecustom"/>
              <w:rPr>
                <w:b w:val="0"/>
                <w:sz w:val="20"/>
                <w:szCs w:val="20"/>
                <w:shd w:val="clear" w:color="auto" w:fill="FFFFFF"/>
              </w:rPr>
            </w:pPr>
            <w:r>
              <w:rPr>
                <w:b w:val="0"/>
                <w:sz w:val="20"/>
                <w:szCs w:val="20"/>
                <w:shd w:val="clear" w:color="auto" w:fill="FFFFFF"/>
              </w:rPr>
              <w:lastRenderedPageBreak/>
              <w:t>-</w:t>
            </w:r>
            <w:r w:rsidRPr="00AD2EAE">
              <w:rPr>
                <w:b w:val="0"/>
                <w:sz w:val="20"/>
                <w:szCs w:val="20"/>
                <w:shd w:val="clear" w:color="auto" w:fill="FFFFFF"/>
              </w:rPr>
              <w:t xml:space="preserve">  Does not recognise Projects that contribute to discrimination against women or reinforce gender-based discrimination and/or inequalities.</w:t>
            </w:r>
          </w:p>
          <w:p w14:paraId="31E822CD" w14:textId="77777777" w:rsidR="00B51529" w:rsidRPr="00AD2EAE" w:rsidRDefault="00B51529" w:rsidP="004A6BDF">
            <w:pPr>
              <w:pStyle w:val="Tablecustom"/>
              <w:rPr>
                <w:b w:val="0"/>
                <w:sz w:val="20"/>
                <w:szCs w:val="20"/>
                <w:shd w:val="clear" w:color="auto" w:fill="FFFFFF"/>
              </w:rPr>
            </w:pPr>
            <w:r>
              <w:rPr>
                <w:b w:val="0"/>
                <w:sz w:val="20"/>
                <w:szCs w:val="20"/>
                <w:shd w:val="clear" w:color="auto" w:fill="FFFFFF"/>
              </w:rPr>
              <w:t>-</w:t>
            </w:r>
            <w:r w:rsidRPr="00AD2EAE">
              <w:rPr>
                <w:b w:val="0"/>
                <w:sz w:val="20"/>
                <w:szCs w:val="20"/>
                <w:shd w:val="clear" w:color="auto" w:fill="FFFFFF"/>
              </w:rPr>
              <w:t xml:space="preserve">  Recognises and seeks to contribute to SDG 5</w:t>
            </w:r>
          </w:p>
          <w:p w14:paraId="318BE63E" w14:textId="77777777" w:rsidR="00B51529" w:rsidRPr="00AD2EAE" w:rsidRDefault="00B51529" w:rsidP="004A6BDF">
            <w:pPr>
              <w:pStyle w:val="Tablecustom"/>
              <w:rPr>
                <w:b w:val="0"/>
                <w:sz w:val="20"/>
                <w:szCs w:val="20"/>
                <w:shd w:val="clear" w:color="auto" w:fill="FFFFFF"/>
              </w:rPr>
            </w:pPr>
          </w:p>
          <w:p w14:paraId="5F0CB535" w14:textId="77777777" w:rsidR="00B51529" w:rsidRPr="00AD2EAE" w:rsidRDefault="00B51529" w:rsidP="004A6BDF">
            <w:pPr>
              <w:pStyle w:val="Tablecustom"/>
              <w:rPr>
                <w:b w:val="0"/>
                <w:sz w:val="20"/>
                <w:szCs w:val="20"/>
                <w:shd w:val="clear" w:color="auto" w:fill="FFFFFF"/>
              </w:rPr>
            </w:pPr>
            <w:r w:rsidRPr="00AD2EAE">
              <w:rPr>
                <w:b w:val="0"/>
                <w:sz w:val="20"/>
                <w:szCs w:val="20"/>
                <w:shd w:val="clear" w:color="auto" w:fill="FFFFFF"/>
              </w:rPr>
              <w:t>Where appropriate for the implementation of a Project, paid, volunteer work or community contributions will be organised to provide the conditions for equitable participation of men and women in the identified tasks/activities.</w:t>
            </w:r>
          </w:p>
          <w:p w14:paraId="0590A68C" w14:textId="77777777" w:rsidR="00B51529" w:rsidRPr="00AD2EAE" w:rsidRDefault="00B51529" w:rsidP="004A6BDF">
            <w:pPr>
              <w:pStyle w:val="Tablecustom"/>
            </w:pPr>
          </w:p>
        </w:tc>
        <w:tc>
          <w:tcPr>
            <w:tcW w:w="0" w:type="auto"/>
          </w:tcPr>
          <w:p w14:paraId="1951F8BE" w14:textId="77777777" w:rsidR="00B51529" w:rsidRPr="00DE69DB" w:rsidRDefault="00B51529" w:rsidP="004A6BDF">
            <w:pPr>
              <w:rPr>
                <w:lang w:eastAsia="zh-CN"/>
              </w:rPr>
            </w:pPr>
            <w:r>
              <w:rPr>
                <w:lang w:eastAsia="zh-CN"/>
              </w:rPr>
              <w:lastRenderedPageBreak/>
              <w:t>No</w:t>
            </w:r>
          </w:p>
        </w:tc>
        <w:tc>
          <w:tcPr>
            <w:tcW w:w="0" w:type="auto"/>
          </w:tcPr>
          <w:p w14:paraId="78C0471E" w14:textId="77777777" w:rsidR="00B51529" w:rsidRPr="009C501F" w:rsidRDefault="00B51529" w:rsidP="004A6BDF">
            <w:pPr>
              <w:pStyle w:val="Tablecustom"/>
              <w:rPr>
                <w:b w:val="0"/>
                <w:sz w:val="20"/>
                <w:szCs w:val="20"/>
                <w:shd w:val="clear" w:color="auto" w:fill="FFFFFF"/>
              </w:rPr>
            </w:pPr>
            <w:r w:rsidRPr="009C501F">
              <w:rPr>
                <w:b w:val="0"/>
                <w:sz w:val="20"/>
                <w:szCs w:val="20"/>
                <w:shd w:val="clear" w:color="auto" w:fill="FFFFFF"/>
              </w:rPr>
              <w:t xml:space="preserve">There is no risk of discrimination against women because women are </w:t>
            </w:r>
            <w:r w:rsidRPr="009C501F">
              <w:rPr>
                <w:b w:val="0"/>
                <w:sz w:val="20"/>
                <w:szCs w:val="20"/>
                <w:shd w:val="clear" w:color="auto" w:fill="FFFFFF"/>
              </w:rPr>
              <w:lastRenderedPageBreak/>
              <w:t>the main beneficiaries of Perene´</w:t>
            </w:r>
            <w:proofErr w:type="gramStart"/>
            <w:r w:rsidRPr="009C501F">
              <w:rPr>
                <w:b w:val="0"/>
                <w:sz w:val="20"/>
                <w:szCs w:val="20"/>
                <w:shd w:val="clear" w:color="auto" w:fill="FFFFFF"/>
              </w:rPr>
              <w:t>s  cookstove</w:t>
            </w:r>
            <w:proofErr w:type="gramEnd"/>
            <w:r w:rsidRPr="009C501F">
              <w:rPr>
                <w:b w:val="0"/>
                <w:sz w:val="20"/>
                <w:szCs w:val="20"/>
                <w:shd w:val="clear" w:color="auto" w:fill="FFFFFF"/>
              </w:rPr>
              <w:t xml:space="preserve"> projects. See projects GS832 and GS1028. Over 80% of stove owners are women.  Over 60% </w:t>
            </w:r>
            <w:proofErr w:type="gramStart"/>
            <w:r w:rsidRPr="009C501F">
              <w:rPr>
                <w:b w:val="0"/>
                <w:sz w:val="20"/>
                <w:szCs w:val="20"/>
                <w:shd w:val="clear" w:color="auto" w:fill="FFFFFF"/>
              </w:rPr>
              <w:t>of  participants</w:t>
            </w:r>
            <w:proofErr w:type="gramEnd"/>
            <w:r w:rsidRPr="009C501F">
              <w:rPr>
                <w:b w:val="0"/>
                <w:sz w:val="20"/>
                <w:szCs w:val="20"/>
                <w:shd w:val="clear" w:color="auto" w:fill="FFFFFF"/>
              </w:rPr>
              <w:t xml:space="preserve"> at the Local Stakeholder Consultation meeting were women.  The Technical Director of Perene is a female mechanical engineer, and Female C0mmunity Agents have </w:t>
            </w:r>
            <w:proofErr w:type="gramStart"/>
            <w:r w:rsidRPr="009C501F">
              <w:rPr>
                <w:b w:val="0"/>
                <w:sz w:val="20"/>
                <w:szCs w:val="20"/>
                <w:shd w:val="clear" w:color="auto" w:fill="FFFFFF"/>
              </w:rPr>
              <w:t>always  been</w:t>
            </w:r>
            <w:proofErr w:type="gramEnd"/>
            <w:r w:rsidRPr="009C501F">
              <w:rPr>
                <w:b w:val="0"/>
                <w:sz w:val="20"/>
                <w:szCs w:val="20"/>
                <w:shd w:val="clear" w:color="auto" w:fill="FFFFFF"/>
              </w:rPr>
              <w:t xml:space="preserve"> an essential part of outreach and monitoring, and are paid above-average compensation for their work.</w:t>
            </w:r>
          </w:p>
        </w:tc>
        <w:tc>
          <w:tcPr>
            <w:tcW w:w="0" w:type="auto"/>
          </w:tcPr>
          <w:p w14:paraId="03754FA6"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lastRenderedPageBreak/>
              <w:t>Not required</w:t>
            </w:r>
          </w:p>
        </w:tc>
      </w:tr>
      <w:tr w:rsidR="00C63FC2" w:rsidRPr="007C1D64" w14:paraId="4BA2F5D0" w14:textId="77777777" w:rsidTr="00BD428C">
        <w:tc>
          <w:tcPr>
            <w:tcW w:w="0" w:type="auto"/>
          </w:tcPr>
          <w:p w14:paraId="249E6339" w14:textId="45BCFA57" w:rsidR="00332037" w:rsidRDefault="00332037" w:rsidP="004A6BDF">
            <w:pPr>
              <w:pStyle w:val="Tablecustom"/>
              <w:rPr>
                <w:rStyle w:val="Strong"/>
                <w:color w:val="595959"/>
                <w:sz w:val="21"/>
                <w:szCs w:val="21"/>
                <w:shd w:val="clear" w:color="auto" w:fill="FFFFFF"/>
              </w:rPr>
            </w:pPr>
            <w:r>
              <w:rPr>
                <w:rStyle w:val="Strong"/>
                <w:color w:val="595959"/>
                <w:sz w:val="21"/>
                <w:szCs w:val="21"/>
                <w:shd w:val="clear" w:color="auto" w:fill="FFFFFF"/>
              </w:rPr>
              <w:lastRenderedPageBreak/>
              <w:t>Mandatory Requirements</w:t>
            </w:r>
          </w:p>
        </w:tc>
        <w:tc>
          <w:tcPr>
            <w:tcW w:w="0" w:type="auto"/>
          </w:tcPr>
          <w:p w14:paraId="51B75F85" w14:textId="77777777" w:rsidR="00332037" w:rsidRPr="00332037" w:rsidRDefault="00332037" w:rsidP="00332037">
            <w:pPr>
              <w:pStyle w:val="Tablecustom"/>
              <w:rPr>
                <w:b w:val="0"/>
                <w:sz w:val="20"/>
                <w:szCs w:val="20"/>
                <w:shd w:val="clear" w:color="auto" w:fill="FFFFFF"/>
                <w:lang w:val="en-US"/>
              </w:rPr>
            </w:pPr>
            <w:r w:rsidRPr="00332037">
              <w:rPr>
                <w:b w:val="0"/>
                <w:sz w:val="20"/>
                <w:szCs w:val="20"/>
                <w:shd w:val="clear" w:color="auto" w:fill="FFFFFF"/>
                <w:lang w:val="en-US"/>
              </w:rPr>
              <w:t>1.  The Project shall complete the following gender assessment questions in order to inform Requirements 2-4, below:</w:t>
            </w:r>
          </w:p>
          <w:p w14:paraId="02D86349" w14:textId="77777777" w:rsidR="00332037" w:rsidRPr="00332037" w:rsidRDefault="00332037" w:rsidP="00332037">
            <w:pPr>
              <w:pStyle w:val="Tablecustom"/>
              <w:rPr>
                <w:b w:val="0"/>
                <w:sz w:val="20"/>
                <w:szCs w:val="20"/>
                <w:shd w:val="clear" w:color="auto" w:fill="FFFFFF"/>
                <w:lang w:val="en-US"/>
              </w:rPr>
            </w:pPr>
          </w:p>
          <w:p w14:paraId="4265A58F"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Is there a possibility that the Project might reduce or put at risk women’s access to or control of resources, entitlements and benefits?</w:t>
            </w:r>
          </w:p>
          <w:p w14:paraId="508D4813"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 xml:space="preserve">Is there a possibility that the Project can adversely affect men and women in </w:t>
            </w:r>
            <w:proofErr w:type="spellStart"/>
            <w:r w:rsidRPr="00332037">
              <w:rPr>
                <w:b w:val="0"/>
                <w:sz w:val="20"/>
                <w:szCs w:val="20"/>
                <w:shd w:val="clear" w:color="auto" w:fill="FFFFFF"/>
                <w:lang w:val="en-US"/>
              </w:rPr>
              <w:t>marginalised</w:t>
            </w:r>
            <w:proofErr w:type="spellEnd"/>
            <w:r w:rsidRPr="00332037">
              <w:rPr>
                <w:b w:val="0"/>
                <w:sz w:val="20"/>
                <w:szCs w:val="20"/>
                <w:shd w:val="clear" w:color="auto" w:fill="FFFFFF"/>
                <w:lang w:val="en-US"/>
              </w:rPr>
              <w:t xml:space="preserve"> or vulnerable communities (e.g., potential increased burden on women or social isolation of men)?</w:t>
            </w:r>
          </w:p>
          <w:p w14:paraId="5712EBAD"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 xml:space="preserve">Is there a possibility that the Project might not take into account gender roles and the abilities of women or men to participate in the decisions/designs of the project’s </w:t>
            </w:r>
            <w:r w:rsidRPr="00332037">
              <w:rPr>
                <w:b w:val="0"/>
                <w:sz w:val="20"/>
                <w:szCs w:val="20"/>
                <w:shd w:val="clear" w:color="auto" w:fill="FFFFFF"/>
                <w:lang w:val="en-US"/>
              </w:rPr>
              <w:lastRenderedPageBreak/>
              <w:t>activities (such as lack of time, child care duties, low literacy or educational levels, or societal discrimination)?</w:t>
            </w:r>
          </w:p>
          <w:p w14:paraId="0BE81F79"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Does the Project take into account gender roles and the abilities of women or men to benefit from the Project’s activities (e.g., Does the project criteria ensure that it includes minority groups or landless peoples)?</w:t>
            </w:r>
          </w:p>
          <w:p w14:paraId="630C0D57"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Does the Project design contribute to an increase in women’s workload that adds to their care responsibilities or that prevents them from engaging in other activities?</w:t>
            </w:r>
          </w:p>
          <w:p w14:paraId="6068BF22"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Would the Project potentially reproduce or further deepen discrimination against women based on gender, for instance, regarding their full participation in design and implementation or access to opportunities and benefits?</w:t>
            </w:r>
          </w:p>
          <w:p w14:paraId="2D797736" w14:textId="77777777" w:rsidR="00332037" w:rsidRP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Would the Project potentially limit women’s ability to use, develop and protect natural resources, taking into account different roles and priorities of women and men in accessing and managing environmental goods and services?</w:t>
            </w:r>
          </w:p>
          <w:p w14:paraId="18592506" w14:textId="77777777" w:rsidR="00332037" w:rsidRDefault="00332037" w:rsidP="00A52682">
            <w:pPr>
              <w:pStyle w:val="Tablecustom"/>
              <w:numPr>
                <w:ilvl w:val="0"/>
                <w:numId w:val="49"/>
              </w:numPr>
              <w:rPr>
                <w:b w:val="0"/>
                <w:sz w:val="20"/>
                <w:szCs w:val="20"/>
                <w:shd w:val="clear" w:color="auto" w:fill="FFFFFF"/>
                <w:lang w:val="en-US"/>
              </w:rPr>
            </w:pPr>
            <w:r w:rsidRPr="00332037">
              <w:rPr>
                <w:b w:val="0"/>
                <w:sz w:val="20"/>
                <w:szCs w:val="20"/>
                <w:shd w:val="clear" w:color="auto" w:fill="FFFFFF"/>
                <w:lang w:val="en-US"/>
              </w:rPr>
              <w:t xml:space="preserve">Is there </w:t>
            </w:r>
            <w:proofErr w:type="gramStart"/>
            <w:r w:rsidRPr="00332037">
              <w:rPr>
                <w:b w:val="0"/>
                <w:sz w:val="20"/>
                <w:szCs w:val="20"/>
                <w:shd w:val="clear" w:color="auto" w:fill="FFFFFF"/>
                <w:lang w:val="en-US"/>
              </w:rPr>
              <w:t>a likelihood</w:t>
            </w:r>
            <w:proofErr w:type="gramEnd"/>
            <w:r w:rsidRPr="00332037">
              <w:rPr>
                <w:b w:val="0"/>
                <w:sz w:val="20"/>
                <w:szCs w:val="20"/>
                <w:shd w:val="clear" w:color="auto" w:fill="FFFFFF"/>
                <w:lang w:val="en-US"/>
              </w:rPr>
              <w:t xml:space="preserve"> that the </w:t>
            </w:r>
            <w:r w:rsidRPr="00332037">
              <w:rPr>
                <w:b w:val="0"/>
                <w:sz w:val="20"/>
                <w:szCs w:val="20"/>
                <w:shd w:val="clear" w:color="auto" w:fill="FFFFFF"/>
                <w:lang w:val="en-US"/>
              </w:rPr>
              <w:lastRenderedPageBreak/>
              <w:t>proposed Project would expose women and girls to further risks or hazards?</w:t>
            </w:r>
          </w:p>
          <w:p w14:paraId="3698ED09" w14:textId="77777777" w:rsidR="00BD428C" w:rsidRPr="00BD428C" w:rsidRDefault="00BD428C" w:rsidP="00A52682">
            <w:pPr>
              <w:pStyle w:val="Tablecustom"/>
              <w:numPr>
                <w:ilvl w:val="0"/>
                <w:numId w:val="49"/>
              </w:numPr>
              <w:rPr>
                <w:b w:val="0"/>
                <w:sz w:val="20"/>
                <w:szCs w:val="20"/>
                <w:shd w:val="clear" w:color="auto" w:fill="FFFFFF"/>
                <w:lang w:val="en-US"/>
              </w:rPr>
            </w:pPr>
            <w:r w:rsidRPr="00BD428C">
              <w:rPr>
                <w:b w:val="0"/>
                <w:sz w:val="20"/>
                <w:szCs w:val="20"/>
                <w:shd w:val="clear" w:color="auto" w:fill="FFFFFF"/>
                <w:lang w:val="en-US"/>
              </w:rPr>
              <w:t>Sexual harassment and/or any forms of violence against women - address the multiple risks of gender-based violence, including sexual exploitation or human trafficking.</w:t>
            </w:r>
          </w:p>
          <w:p w14:paraId="23CA3BB4" w14:textId="77777777" w:rsidR="00BD428C" w:rsidRPr="00BD428C" w:rsidRDefault="00BD428C" w:rsidP="00A52682">
            <w:pPr>
              <w:pStyle w:val="Tablecustom"/>
              <w:numPr>
                <w:ilvl w:val="0"/>
                <w:numId w:val="49"/>
              </w:numPr>
              <w:rPr>
                <w:b w:val="0"/>
                <w:sz w:val="20"/>
                <w:szCs w:val="20"/>
                <w:shd w:val="clear" w:color="auto" w:fill="FFFFFF"/>
                <w:lang w:val="en-US"/>
              </w:rPr>
            </w:pPr>
            <w:r w:rsidRPr="00BD428C">
              <w:rPr>
                <w:b w:val="0"/>
                <w:sz w:val="20"/>
                <w:szCs w:val="20"/>
                <w:shd w:val="clear" w:color="auto" w:fill="FFFFFF"/>
                <w:lang w:val="en-US"/>
              </w:rPr>
              <w:t>Slavery, imprisonment, physical and mental drudgery, punishment or coercion of women and girls.</w:t>
            </w:r>
          </w:p>
          <w:p w14:paraId="20611C2B" w14:textId="77777777" w:rsidR="00BD428C" w:rsidRPr="00BD428C" w:rsidRDefault="00BD428C" w:rsidP="00A52682">
            <w:pPr>
              <w:pStyle w:val="Tablecustom"/>
              <w:numPr>
                <w:ilvl w:val="0"/>
                <w:numId w:val="49"/>
              </w:numPr>
              <w:rPr>
                <w:b w:val="0"/>
                <w:sz w:val="20"/>
                <w:szCs w:val="20"/>
                <w:shd w:val="clear" w:color="auto" w:fill="FFFFFF"/>
                <w:lang w:val="en-US"/>
              </w:rPr>
            </w:pPr>
            <w:r w:rsidRPr="00BD428C">
              <w:rPr>
                <w:b w:val="0"/>
                <w:sz w:val="20"/>
                <w:szCs w:val="20"/>
                <w:shd w:val="clear" w:color="auto" w:fill="FFFFFF"/>
                <w:lang w:val="en-US"/>
              </w:rPr>
              <w:t>Restriction of women's rights or access to resources (natural or economic).</w:t>
            </w:r>
          </w:p>
          <w:p w14:paraId="488264CE" w14:textId="77777777" w:rsidR="00BD428C" w:rsidRPr="00BD428C" w:rsidRDefault="00BD428C" w:rsidP="00A52682">
            <w:pPr>
              <w:pStyle w:val="Tablecustom"/>
              <w:numPr>
                <w:ilvl w:val="0"/>
                <w:numId w:val="49"/>
              </w:numPr>
              <w:rPr>
                <w:b w:val="0"/>
                <w:sz w:val="20"/>
                <w:szCs w:val="20"/>
                <w:shd w:val="clear" w:color="auto" w:fill="FFFFFF"/>
                <w:lang w:val="en-US"/>
              </w:rPr>
            </w:pPr>
            <w:proofErr w:type="spellStart"/>
            <w:r w:rsidRPr="00BD428C">
              <w:rPr>
                <w:b w:val="0"/>
                <w:sz w:val="20"/>
                <w:szCs w:val="20"/>
                <w:shd w:val="clear" w:color="auto" w:fill="FFFFFF"/>
                <w:lang w:val="en-US"/>
              </w:rPr>
              <w:t>Recognise</w:t>
            </w:r>
            <w:proofErr w:type="spellEnd"/>
            <w:r w:rsidRPr="00BD428C">
              <w:rPr>
                <w:b w:val="0"/>
                <w:sz w:val="20"/>
                <w:szCs w:val="20"/>
                <w:shd w:val="clear" w:color="auto" w:fill="FFFFFF"/>
                <w:lang w:val="en-US"/>
              </w:rPr>
              <w:t xml:space="preserve"> women's ownership rights regardless of marital status - adopt project measures where possible to support to women's access to inherit and own land, homes, and other assets or natural resources.</w:t>
            </w:r>
          </w:p>
          <w:p w14:paraId="59E7BB37" w14:textId="77777777" w:rsidR="009D3DC9" w:rsidRPr="009D3DC9" w:rsidRDefault="009D3DC9" w:rsidP="00A52682">
            <w:pPr>
              <w:pStyle w:val="Tablecustom"/>
              <w:numPr>
                <w:ilvl w:val="0"/>
                <w:numId w:val="49"/>
              </w:numPr>
              <w:rPr>
                <w:b w:val="0"/>
                <w:sz w:val="20"/>
                <w:szCs w:val="20"/>
                <w:shd w:val="clear" w:color="auto" w:fill="FFFFFF"/>
                <w:lang w:val="en-US"/>
              </w:rPr>
            </w:pPr>
            <w:r w:rsidRPr="009D3DC9">
              <w:rPr>
                <w:b w:val="0"/>
                <w:sz w:val="20"/>
                <w:szCs w:val="20"/>
                <w:shd w:val="clear" w:color="auto" w:fill="FFFFFF"/>
                <w:lang w:val="en-US"/>
              </w:rPr>
              <w:t xml:space="preserve">Where appropriate for the implementation of a Project, paid, volunteer work or community contributions will be </w:t>
            </w:r>
            <w:proofErr w:type="spellStart"/>
            <w:r w:rsidRPr="009D3DC9">
              <w:rPr>
                <w:b w:val="0"/>
                <w:sz w:val="20"/>
                <w:szCs w:val="20"/>
                <w:shd w:val="clear" w:color="auto" w:fill="FFFFFF"/>
                <w:lang w:val="en-US"/>
              </w:rPr>
              <w:t>organised</w:t>
            </w:r>
            <w:proofErr w:type="spellEnd"/>
            <w:r w:rsidRPr="009D3DC9">
              <w:rPr>
                <w:b w:val="0"/>
                <w:sz w:val="20"/>
                <w:szCs w:val="20"/>
                <w:shd w:val="clear" w:color="auto" w:fill="FFFFFF"/>
                <w:lang w:val="en-US"/>
              </w:rPr>
              <w:t xml:space="preserve"> to provide the conditions for equitable participation of men and women in the identified tasks/activities.</w:t>
            </w:r>
          </w:p>
          <w:p w14:paraId="2A061415" w14:textId="77777777" w:rsidR="009D3DC9" w:rsidRPr="009D3DC9" w:rsidRDefault="009D3DC9" w:rsidP="00A52682">
            <w:pPr>
              <w:pStyle w:val="Tablecustom"/>
              <w:numPr>
                <w:ilvl w:val="0"/>
                <w:numId w:val="49"/>
              </w:numPr>
              <w:rPr>
                <w:b w:val="0"/>
                <w:sz w:val="20"/>
                <w:szCs w:val="20"/>
                <w:shd w:val="clear" w:color="auto" w:fill="FFFFFF"/>
                <w:lang w:val="en-US"/>
              </w:rPr>
            </w:pPr>
            <w:r w:rsidRPr="009D3DC9">
              <w:rPr>
                <w:b w:val="0"/>
                <w:sz w:val="20"/>
                <w:szCs w:val="20"/>
                <w:shd w:val="clear" w:color="auto" w:fill="FFFFFF"/>
                <w:lang w:val="en-US"/>
              </w:rPr>
              <w:t xml:space="preserve">Introduce conditions that ensure the participation of women or men in Project activities and benefits based on pregnancy, maternity/paternity </w:t>
            </w:r>
            <w:r w:rsidRPr="009D3DC9">
              <w:rPr>
                <w:b w:val="0"/>
                <w:sz w:val="20"/>
                <w:szCs w:val="20"/>
                <w:shd w:val="clear" w:color="auto" w:fill="FFFFFF"/>
                <w:lang w:val="en-US"/>
              </w:rPr>
              <w:lastRenderedPageBreak/>
              <w:t>leave, or marital status.</w:t>
            </w:r>
          </w:p>
          <w:p w14:paraId="6B51515A" w14:textId="463D4112" w:rsidR="00DE2C19" w:rsidRPr="00332037" w:rsidRDefault="009D3DC9" w:rsidP="00A52682">
            <w:pPr>
              <w:pStyle w:val="Tablecustom"/>
              <w:numPr>
                <w:ilvl w:val="0"/>
                <w:numId w:val="49"/>
              </w:numPr>
              <w:rPr>
                <w:b w:val="0"/>
                <w:sz w:val="20"/>
                <w:szCs w:val="20"/>
                <w:shd w:val="clear" w:color="auto" w:fill="FFFFFF"/>
                <w:lang w:val="en-US"/>
              </w:rPr>
            </w:pPr>
            <w:r w:rsidRPr="009D3DC9">
              <w:rPr>
                <w:b w:val="0"/>
                <w:sz w:val="20"/>
                <w:szCs w:val="20"/>
                <w:shd w:val="clear" w:color="auto" w:fill="FFFFFF"/>
                <w:lang w:val="en-US"/>
              </w:rPr>
              <w:t>Ensure that these conditions do not limit the access of women or men, as the case may be, to Project participation and benefits.</w:t>
            </w:r>
          </w:p>
        </w:tc>
        <w:tc>
          <w:tcPr>
            <w:tcW w:w="0" w:type="auto"/>
            <w:gridSpan w:val="3"/>
          </w:tcPr>
          <w:p w14:paraId="48B6C67C" w14:textId="77777777" w:rsidR="00332037" w:rsidRDefault="00205159" w:rsidP="00BD428C">
            <w:pPr>
              <w:pStyle w:val="Tablecustom"/>
              <w:numPr>
                <w:ilvl w:val="2"/>
                <w:numId w:val="43"/>
              </w:numPr>
              <w:ind w:left="663"/>
              <w:rPr>
                <w:b w:val="0"/>
                <w:sz w:val="20"/>
                <w:szCs w:val="20"/>
                <w:shd w:val="clear" w:color="auto" w:fill="FFFFFF"/>
              </w:rPr>
            </w:pPr>
            <w:r>
              <w:rPr>
                <w:b w:val="0"/>
                <w:sz w:val="20"/>
                <w:szCs w:val="20"/>
                <w:shd w:val="clear" w:color="auto" w:fill="FFFFFF"/>
              </w:rPr>
              <w:lastRenderedPageBreak/>
              <w:t xml:space="preserve"> The project does not decrease women´s access to or control of resources, in fact approximately 2,400 will own a new asset and receive new benefits thanks to the project.</w:t>
            </w:r>
          </w:p>
          <w:p w14:paraId="37BD300D" w14:textId="77777777" w:rsidR="00205159" w:rsidRDefault="00205159" w:rsidP="00BD428C">
            <w:pPr>
              <w:pStyle w:val="Tablecustom"/>
              <w:numPr>
                <w:ilvl w:val="2"/>
                <w:numId w:val="43"/>
              </w:numPr>
              <w:ind w:left="663"/>
              <w:rPr>
                <w:b w:val="0"/>
                <w:sz w:val="20"/>
                <w:szCs w:val="20"/>
                <w:shd w:val="clear" w:color="auto" w:fill="FFFFFF"/>
              </w:rPr>
            </w:pPr>
            <w:r>
              <w:rPr>
                <w:b w:val="0"/>
                <w:sz w:val="20"/>
                <w:szCs w:val="20"/>
                <w:shd w:val="clear" w:color="auto" w:fill="FFFFFF"/>
              </w:rPr>
              <w:t>No, there is no possibility of adverse effect. The burden of fuel collection and kitchen drudgery is reduced by the project and the social inclusion of men is increased as both men and women participate in the community meetings and are invited to give feedback on the project through the monitoring visits.</w:t>
            </w:r>
          </w:p>
          <w:p w14:paraId="03428AA8" w14:textId="77777777" w:rsidR="00205159" w:rsidRDefault="00205159" w:rsidP="00BD428C">
            <w:pPr>
              <w:pStyle w:val="Tablecustom"/>
              <w:numPr>
                <w:ilvl w:val="2"/>
                <w:numId w:val="43"/>
              </w:numPr>
              <w:ind w:left="663"/>
              <w:rPr>
                <w:b w:val="0"/>
                <w:sz w:val="20"/>
                <w:szCs w:val="20"/>
                <w:shd w:val="clear" w:color="auto" w:fill="FFFFFF"/>
              </w:rPr>
            </w:pPr>
            <w:r>
              <w:rPr>
                <w:b w:val="0"/>
                <w:sz w:val="20"/>
                <w:szCs w:val="20"/>
                <w:shd w:val="clear" w:color="auto" w:fill="FFFFFF"/>
              </w:rPr>
              <w:t xml:space="preserve">No, the Project does not </w:t>
            </w:r>
            <w:proofErr w:type="spellStart"/>
            <w:r>
              <w:rPr>
                <w:b w:val="0"/>
                <w:sz w:val="20"/>
                <w:szCs w:val="20"/>
                <w:shd w:val="clear" w:color="auto" w:fill="FFFFFF"/>
              </w:rPr>
              <w:t>disconsider</w:t>
            </w:r>
            <w:proofErr w:type="spellEnd"/>
            <w:r>
              <w:rPr>
                <w:b w:val="0"/>
                <w:sz w:val="20"/>
                <w:szCs w:val="20"/>
                <w:shd w:val="clear" w:color="auto" w:fill="FFFFFF"/>
              </w:rPr>
              <w:t xml:space="preserve"> gender roles and in fact actively engages both women and men. Community meetings are scheduled during the day so that there is no safety concern for women or elderly, who are generally reluctant to walk about after nightfall.  Many women bring their babies and </w:t>
            </w:r>
            <w:proofErr w:type="gramStart"/>
            <w:r>
              <w:rPr>
                <w:b w:val="0"/>
                <w:sz w:val="20"/>
                <w:szCs w:val="20"/>
                <w:shd w:val="clear" w:color="auto" w:fill="FFFFFF"/>
              </w:rPr>
              <w:t>children to the meetings as well, as the entire family is</w:t>
            </w:r>
            <w:proofErr w:type="gramEnd"/>
            <w:r>
              <w:rPr>
                <w:b w:val="0"/>
                <w:sz w:val="20"/>
                <w:szCs w:val="20"/>
                <w:shd w:val="clear" w:color="auto" w:fill="FFFFFF"/>
              </w:rPr>
              <w:t xml:space="preserve"> made to feel welcome.  Low literacy is common in the region and therefore the Community Agents often read the Terms of Agreement out loud. Perene team carries an ink pad to enable those who cannot sign in writing to sign with their thumbprint.</w:t>
            </w:r>
          </w:p>
          <w:p w14:paraId="0BB75F0B" w14:textId="77777777" w:rsidR="00205159" w:rsidRDefault="00205159" w:rsidP="00BD428C">
            <w:pPr>
              <w:pStyle w:val="Tablecustom"/>
              <w:numPr>
                <w:ilvl w:val="2"/>
                <w:numId w:val="43"/>
              </w:numPr>
              <w:ind w:left="663"/>
              <w:rPr>
                <w:b w:val="0"/>
                <w:sz w:val="20"/>
                <w:szCs w:val="20"/>
                <w:shd w:val="clear" w:color="auto" w:fill="FFFFFF"/>
              </w:rPr>
            </w:pPr>
            <w:r>
              <w:rPr>
                <w:b w:val="0"/>
                <w:sz w:val="20"/>
                <w:szCs w:val="20"/>
                <w:shd w:val="clear" w:color="auto" w:fill="FFFFFF"/>
              </w:rPr>
              <w:t xml:space="preserve">Yes, in fact the Project most benefits the poorer communities, whose members have few assets </w:t>
            </w:r>
            <w:proofErr w:type="gramStart"/>
            <w:r>
              <w:rPr>
                <w:b w:val="0"/>
                <w:sz w:val="20"/>
                <w:szCs w:val="20"/>
                <w:shd w:val="clear" w:color="auto" w:fill="FFFFFF"/>
              </w:rPr>
              <w:t>or  land</w:t>
            </w:r>
            <w:proofErr w:type="gramEnd"/>
            <w:r>
              <w:rPr>
                <w:b w:val="0"/>
                <w:sz w:val="20"/>
                <w:szCs w:val="20"/>
                <w:shd w:val="clear" w:color="auto" w:fill="FFFFFF"/>
              </w:rPr>
              <w:t xml:space="preserve"> titles.  Most of the population is of mixed African descent and historically marginalized in terms of infrastructure, education, medical services and economic opportunities.</w:t>
            </w:r>
          </w:p>
          <w:p w14:paraId="3361ED91" w14:textId="4C87A42C" w:rsidR="00205159" w:rsidRPr="002643FE" w:rsidRDefault="00A06B97" w:rsidP="00BD428C">
            <w:pPr>
              <w:pStyle w:val="Tablecustom"/>
              <w:numPr>
                <w:ilvl w:val="2"/>
                <w:numId w:val="43"/>
              </w:numPr>
              <w:ind w:left="663"/>
              <w:rPr>
                <w:b w:val="0"/>
                <w:sz w:val="20"/>
                <w:szCs w:val="20"/>
                <w:shd w:val="clear" w:color="auto" w:fill="FFFFFF"/>
              </w:rPr>
            </w:pPr>
            <w:r>
              <w:rPr>
                <w:b w:val="0"/>
                <w:sz w:val="20"/>
                <w:szCs w:val="20"/>
                <w:shd w:val="clear" w:color="auto" w:fill="FFFFFF"/>
              </w:rPr>
              <w:lastRenderedPageBreak/>
              <w:t xml:space="preserve">No the Project was not designed to increase women´s workload nor add care responsibilities, in fact the project was designed and succeeds in reducing women´s workload by decreasing the time and drudgery related to fuel use and cooking. </w:t>
            </w:r>
            <w:r w:rsidRPr="002643FE">
              <w:rPr>
                <w:b w:val="0"/>
                <w:sz w:val="20"/>
                <w:szCs w:val="20"/>
                <w:shd w:val="clear" w:color="auto" w:fill="FFFFFF"/>
              </w:rPr>
              <w:t>Over 90% of women report that the kitchen remains cleaner and the cookware is easier to clean with the new stove.</w:t>
            </w:r>
          </w:p>
          <w:p w14:paraId="0AB20D05" w14:textId="3485A6D7" w:rsidR="00A06B97" w:rsidRPr="002643FE" w:rsidRDefault="00A06B97" w:rsidP="00BD428C">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There is no place for discrimination against women in this Project. Approximately 80% of the new stove owners in Perene´s cookstove have been female.  Women work as </w:t>
            </w:r>
            <w:r w:rsidR="00424C6F" w:rsidRPr="002643FE">
              <w:rPr>
                <w:b w:val="0"/>
                <w:sz w:val="20"/>
                <w:szCs w:val="20"/>
                <w:shd w:val="clear" w:color="auto" w:fill="FFFFFF"/>
              </w:rPr>
              <w:t xml:space="preserve">Director, assistant and Community Agents in the project, and if the opportunity arises the Project team would be very enthusiastic to hire a female masons(s). Unfortunately it is very rare to have women work in the construction </w:t>
            </w:r>
            <w:proofErr w:type="gramStart"/>
            <w:r w:rsidR="00424C6F" w:rsidRPr="002643FE">
              <w:rPr>
                <w:b w:val="0"/>
                <w:sz w:val="20"/>
                <w:szCs w:val="20"/>
                <w:shd w:val="clear" w:color="auto" w:fill="FFFFFF"/>
              </w:rPr>
              <w:t>field,</w:t>
            </w:r>
            <w:proofErr w:type="gramEnd"/>
            <w:r w:rsidR="00424C6F" w:rsidRPr="002643FE">
              <w:rPr>
                <w:b w:val="0"/>
                <w:sz w:val="20"/>
                <w:szCs w:val="20"/>
                <w:shd w:val="clear" w:color="auto" w:fill="FFFFFF"/>
              </w:rPr>
              <w:t xml:space="preserve"> however, Perene is very hopeful a candidate will appear.</w:t>
            </w:r>
          </w:p>
          <w:p w14:paraId="065E67D1" w14:textId="6AFC6749" w:rsidR="00424C6F" w:rsidRPr="002643FE" w:rsidRDefault="00424C6F" w:rsidP="00BD428C">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The Project will not limit women´s ability regarding natural </w:t>
            </w:r>
            <w:proofErr w:type="gramStart"/>
            <w:r w:rsidRPr="002643FE">
              <w:rPr>
                <w:b w:val="0"/>
                <w:sz w:val="20"/>
                <w:szCs w:val="20"/>
                <w:shd w:val="clear" w:color="auto" w:fill="FFFFFF"/>
              </w:rPr>
              <w:t>resources,</w:t>
            </w:r>
            <w:proofErr w:type="gramEnd"/>
            <w:r w:rsidRPr="002643FE">
              <w:rPr>
                <w:b w:val="0"/>
                <w:sz w:val="20"/>
                <w:szCs w:val="20"/>
                <w:shd w:val="clear" w:color="auto" w:fill="FFFFFF"/>
              </w:rPr>
              <w:t xml:space="preserve"> in fact the new stove reduces the amount of wood taken from the local biome, the Atlantic Rainforest by half, thereby contributing to increased protection of natural resources. By engaging in the Project, women have a forum for speaking and learning about the forest, water and land resources, how these have changed since their childhood, how the weather patterns have changed over time, and what the importance is of natural resources to their livelihoods, which include agriculture, fishing, and other traditional practices.</w:t>
            </w:r>
          </w:p>
          <w:p w14:paraId="70135965" w14:textId="2C88D6EB" w:rsidR="00424C6F" w:rsidRPr="002643FE" w:rsidRDefault="00424C6F" w:rsidP="00BD428C">
            <w:pPr>
              <w:pStyle w:val="Tablecustom"/>
              <w:numPr>
                <w:ilvl w:val="2"/>
                <w:numId w:val="43"/>
              </w:numPr>
              <w:ind w:left="663"/>
              <w:rPr>
                <w:b w:val="0"/>
                <w:sz w:val="20"/>
                <w:szCs w:val="20"/>
                <w:shd w:val="clear" w:color="auto" w:fill="FFFFFF"/>
              </w:rPr>
            </w:pPr>
            <w:r w:rsidRPr="002643FE">
              <w:rPr>
                <w:b w:val="0"/>
                <w:sz w:val="20"/>
                <w:szCs w:val="20"/>
                <w:shd w:val="clear" w:color="auto" w:fill="FFFFFF"/>
              </w:rPr>
              <w:t>No the Project will not expose women and girls to further risks or hazards.</w:t>
            </w:r>
            <w:r w:rsidR="00BD428C" w:rsidRPr="002643FE">
              <w:rPr>
                <w:b w:val="0"/>
                <w:sz w:val="20"/>
                <w:szCs w:val="20"/>
                <w:shd w:val="clear" w:color="auto" w:fill="FFFFFF"/>
              </w:rPr>
              <w:t xml:space="preserve"> Specifically risks associated with household air pollution will be reduced, as the indoor air is reported to be much cleaner by 95% of stove owners. Smaller-sized fuel also means that it is easier to collect fuel closer to the home and requires less time away from home for fuel collection.</w:t>
            </w:r>
            <w:r w:rsidRPr="002643FE">
              <w:rPr>
                <w:b w:val="0"/>
                <w:sz w:val="20"/>
                <w:szCs w:val="20"/>
                <w:shd w:val="clear" w:color="auto" w:fill="FFFFFF"/>
              </w:rPr>
              <w:t xml:space="preserve">  </w:t>
            </w:r>
          </w:p>
          <w:p w14:paraId="1590AB4C" w14:textId="7A9DC2F4" w:rsidR="009C171E" w:rsidRPr="002643FE" w:rsidRDefault="009C171E"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Perene prides itself on having a respectful, professional attitude toward all project participants. The construction supervisor has been working for Perene since 2011 and the team of masons have been working together for over five years. Community Agents often accompany the construction team on </w:t>
            </w:r>
            <w:proofErr w:type="spellStart"/>
            <w:r w:rsidRPr="002643FE">
              <w:rPr>
                <w:b w:val="0"/>
                <w:sz w:val="20"/>
                <w:szCs w:val="20"/>
                <w:shd w:val="clear" w:color="auto" w:fill="FFFFFF"/>
              </w:rPr>
              <w:t>visists</w:t>
            </w:r>
            <w:proofErr w:type="spellEnd"/>
            <w:r w:rsidRPr="002643FE">
              <w:rPr>
                <w:b w:val="0"/>
                <w:sz w:val="20"/>
                <w:szCs w:val="20"/>
                <w:shd w:val="clear" w:color="auto" w:fill="FFFFFF"/>
              </w:rPr>
              <w:t xml:space="preserve"> to villages and Perene has gained a reputation in the region for good quality service. As part of the logistics, advance notice is given to the household of when the stove will be installed, as the HH must provide the cost-share in bricks and cement for the designated day. The construction does not show up unannounced and the privacy of families is respected.</w:t>
            </w:r>
          </w:p>
          <w:p w14:paraId="114CFE68" w14:textId="7D97B9FD" w:rsidR="009C171E" w:rsidRPr="002643FE" w:rsidRDefault="009C171E"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There is no such risk for the project.  Participation in the project is 100% voluntary.  No work is required on the part of the beneficiary receiving the stove besides providing the </w:t>
            </w:r>
            <w:r w:rsidRPr="002643FE">
              <w:rPr>
                <w:b w:val="0"/>
                <w:sz w:val="20"/>
                <w:szCs w:val="20"/>
                <w:shd w:val="clear" w:color="auto" w:fill="FFFFFF"/>
              </w:rPr>
              <w:lastRenderedPageBreak/>
              <w:t>in-kind material for the stove base.</w:t>
            </w:r>
          </w:p>
          <w:p w14:paraId="40C713E0" w14:textId="43B02486" w:rsidR="009C171E" w:rsidRPr="002643FE" w:rsidRDefault="009C171E"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The Project will not restrict women´s rights or access regarding natural </w:t>
            </w:r>
            <w:proofErr w:type="gramStart"/>
            <w:r w:rsidRPr="002643FE">
              <w:rPr>
                <w:b w:val="0"/>
                <w:sz w:val="20"/>
                <w:szCs w:val="20"/>
                <w:shd w:val="clear" w:color="auto" w:fill="FFFFFF"/>
              </w:rPr>
              <w:t>resources,</w:t>
            </w:r>
            <w:proofErr w:type="gramEnd"/>
            <w:r w:rsidRPr="002643FE">
              <w:rPr>
                <w:b w:val="0"/>
                <w:sz w:val="20"/>
                <w:szCs w:val="20"/>
                <w:shd w:val="clear" w:color="auto" w:fill="FFFFFF"/>
              </w:rPr>
              <w:t xml:space="preserve"> in fact the new stove reduces the amount of wood taken from the local biome, the Atlantic Rainforest by half, thereby contributing to increased protection of natural resources.</w:t>
            </w:r>
          </w:p>
          <w:p w14:paraId="577611A7" w14:textId="3B43DFC9" w:rsidR="009C171E" w:rsidRPr="002643FE" w:rsidRDefault="009C171E"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Marital status is completely irrelevant to the Project. The Project supports women´s access to increased asset and information with the new cookstove.</w:t>
            </w:r>
          </w:p>
          <w:p w14:paraId="36F62868" w14:textId="0B96D57F" w:rsidR="009D3DC9" w:rsidRPr="002643FE" w:rsidRDefault="009D3DC9"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 xml:space="preserve">Yes, the Project has equal opportunity for women and men to contribute both in volunteer and working positions. Community Agents are an active part of the Project activities and receive above-average per diem payment </w:t>
            </w:r>
            <w:r w:rsidR="00543ADE" w:rsidRPr="002643FE">
              <w:rPr>
                <w:b w:val="0"/>
                <w:sz w:val="20"/>
                <w:szCs w:val="20"/>
                <w:shd w:val="clear" w:color="auto" w:fill="FFFFFF"/>
              </w:rPr>
              <w:t>of US$15/day, as well as transportation, meal and uniform expenses covered.</w:t>
            </w:r>
            <w:r w:rsidRPr="002643FE">
              <w:rPr>
                <w:b w:val="0"/>
                <w:sz w:val="20"/>
                <w:szCs w:val="20"/>
                <w:shd w:val="clear" w:color="auto" w:fill="FFFFFF"/>
              </w:rPr>
              <w:t xml:space="preserve"> </w:t>
            </w:r>
          </w:p>
          <w:p w14:paraId="19601A06" w14:textId="5D8F70AE" w:rsidR="009D3DC9" w:rsidRPr="002643FE" w:rsidRDefault="00543ADE"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Pregnancy</w:t>
            </w:r>
            <w:r w:rsidR="009D3DC9" w:rsidRPr="002643FE">
              <w:rPr>
                <w:b w:val="0"/>
                <w:sz w:val="20"/>
                <w:szCs w:val="20"/>
                <w:shd w:val="clear" w:color="auto" w:fill="FFFFFF"/>
              </w:rPr>
              <w:t xml:space="preserve"> or marital </w:t>
            </w:r>
            <w:proofErr w:type="gramStart"/>
            <w:r w:rsidR="009D3DC9" w:rsidRPr="002643FE">
              <w:rPr>
                <w:b w:val="0"/>
                <w:sz w:val="20"/>
                <w:szCs w:val="20"/>
                <w:shd w:val="clear" w:color="auto" w:fill="FFFFFF"/>
              </w:rPr>
              <w:t>status do</w:t>
            </w:r>
            <w:proofErr w:type="gramEnd"/>
            <w:r w:rsidR="009D3DC9" w:rsidRPr="002643FE">
              <w:rPr>
                <w:b w:val="0"/>
                <w:sz w:val="20"/>
                <w:szCs w:val="20"/>
                <w:shd w:val="clear" w:color="auto" w:fill="FFFFFF"/>
              </w:rPr>
              <w:t xml:space="preserve"> not affect the ability of a person to engage in the Project.  </w:t>
            </w:r>
          </w:p>
          <w:p w14:paraId="6C418029" w14:textId="1F03F4C9" w:rsidR="009D3DC9" w:rsidRPr="002643FE" w:rsidRDefault="009D3DC9" w:rsidP="009C171E">
            <w:pPr>
              <w:pStyle w:val="Tablecustom"/>
              <w:numPr>
                <w:ilvl w:val="2"/>
                <w:numId w:val="43"/>
              </w:numPr>
              <w:ind w:left="663"/>
              <w:rPr>
                <w:b w:val="0"/>
                <w:sz w:val="20"/>
                <w:szCs w:val="20"/>
                <w:shd w:val="clear" w:color="auto" w:fill="FFFFFF"/>
              </w:rPr>
            </w:pPr>
            <w:r w:rsidRPr="002643FE">
              <w:rPr>
                <w:b w:val="0"/>
                <w:sz w:val="20"/>
                <w:szCs w:val="20"/>
                <w:shd w:val="clear" w:color="auto" w:fill="FFFFFF"/>
              </w:rPr>
              <w:t>There is no limit on the access to Project participation and benefits from either of these conditions.</w:t>
            </w:r>
          </w:p>
          <w:p w14:paraId="14C5CF4A" w14:textId="77777777" w:rsidR="00205159" w:rsidRPr="009C171E" w:rsidRDefault="00205159" w:rsidP="00205159">
            <w:pPr>
              <w:pStyle w:val="Tablecustom"/>
              <w:rPr>
                <w:b w:val="0"/>
                <w:sz w:val="20"/>
                <w:szCs w:val="20"/>
                <w:shd w:val="clear" w:color="auto" w:fill="FFFFFF"/>
              </w:rPr>
            </w:pPr>
          </w:p>
          <w:p w14:paraId="03ADF665" w14:textId="77777777" w:rsidR="00205159" w:rsidRDefault="00205159" w:rsidP="00205159">
            <w:pPr>
              <w:pStyle w:val="Tablecustom"/>
              <w:rPr>
                <w:b w:val="0"/>
                <w:sz w:val="20"/>
                <w:szCs w:val="20"/>
                <w:shd w:val="clear" w:color="auto" w:fill="FFFFFF"/>
              </w:rPr>
            </w:pPr>
          </w:p>
          <w:p w14:paraId="43D2301F" w14:textId="77777777" w:rsidR="00205159" w:rsidRDefault="00205159" w:rsidP="00205159">
            <w:pPr>
              <w:pStyle w:val="Tablecustom"/>
              <w:rPr>
                <w:b w:val="0"/>
                <w:sz w:val="20"/>
                <w:szCs w:val="20"/>
                <w:shd w:val="clear" w:color="auto" w:fill="FFFFFF"/>
              </w:rPr>
            </w:pPr>
          </w:p>
          <w:p w14:paraId="4222C9C2" w14:textId="6F077243" w:rsidR="00205159" w:rsidRPr="0015183E" w:rsidRDefault="00205159" w:rsidP="00205159">
            <w:pPr>
              <w:pStyle w:val="Tablecustom"/>
              <w:rPr>
                <w:b w:val="0"/>
                <w:sz w:val="20"/>
                <w:szCs w:val="20"/>
                <w:shd w:val="clear" w:color="auto" w:fill="FFFFFF"/>
              </w:rPr>
            </w:pPr>
          </w:p>
        </w:tc>
      </w:tr>
      <w:tr w:rsidR="00C63FC2" w:rsidRPr="007C1D64" w14:paraId="390A0401" w14:textId="77777777" w:rsidTr="00B51529">
        <w:tc>
          <w:tcPr>
            <w:tcW w:w="0" w:type="auto"/>
          </w:tcPr>
          <w:p w14:paraId="50646911" w14:textId="2ACE0701" w:rsidR="00B51529" w:rsidRPr="007C1D64" w:rsidRDefault="00F2067E" w:rsidP="004A6BDF">
            <w:pPr>
              <w:pStyle w:val="Tablecustom"/>
              <w:rPr>
                <w:rFonts w:ascii="Avenir Book" w:hAnsi="Avenir Book"/>
                <w:b w:val="0"/>
                <w:bCs w:val="0"/>
                <w:sz w:val="22"/>
                <w:szCs w:val="22"/>
              </w:rPr>
            </w:pPr>
            <w:r>
              <w:rPr>
                <w:rStyle w:val="Strong"/>
                <w:color w:val="595959"/>
                <w:sz w:val="21"/>
                <w:szCs w:val="21"/>
                <w:shd w:val="clear" w:color="auto" w:fill="FFFFFF"/>
              </w:rPr>
              <w:lastRenderedPageBreak/>
              <w:t>Principle 3-</w:t>
            </w:r>
            <w:r w:rsidR="00B51529">
              <w:rPr>
                <w:rStyle w:val="Strong"/>
                <w:color w:val="595959"/>
                <w:sz w:val="21"/>
                <w:szCs w:val="21"/>
                <w:shd w:val="clear" w:color="auto" w:fill="FFFFFF"/>
              </w:rPr>
              <w:t>Community Health, Safety and Working Conditions</w:t>
            </w:r>
          </w:p>
        </w:tc>
        <w:tc>
          <w:tcPr>
            <w:tcW w:w="0" w:type="auto"/>
          </w:tcPr>
          <w:p w14:paraId="371F9701" w14:textId="77777777" w:rsidR="00B51529" w:rsidRPr="00E37296" w:rsidRDefault="00B51529" w:rsidP="004A6BDF">
            <w:pPr>
              <w:pStyle w:val="Tablecustom"/>
              <w:rPr>
                <w:rFonts w:ascii="Avenir Book" w:eastAsia="Times New Roman" w:hAnsi="Avenir Book"/>
                <w:b w:val="0"/>
                <w:bCs w:val="0"/>
                <w:sz w:val="20"/>
                <w:szCs w:val="20"/>
              </w:rPr>
            </w:pPr>
            <w:r w:rsidRPr="00E37296">
              <w:rPr>
                <w:b w:val="0"/>
                <w:sz w:val="20"/>
                <w:szCs w:val="20"/>
                <w:shd w:val="clear" w:color="auto" w:fill="FFFFFF"/>
              </w:rPr>
              <w:t xml:space="preserve">The Project shall avoid community exposure to increased health </w:t>
            </w:r>
            <w:proofErr w:type="gramStart"/>
            <w:r w:rsidRPr="00E37296">
              <w:rPr>
                <w:b w:val="0"/>
                <w:sz w:val="20"/>
                <w:szCs w:val="20"/>
                <w:shd w:val="clear" w:color="auto" w:fill="FFFFFF"/>
              </w:rPr>
              <w:t>risks</w:t>
            </w:r>
            <w:bookmarkStart w:id="207" w:name="_ftnref4"/>
            <w:proofErr w:type="gramEnd"/>
            <w:r w:rsidRPr="00E37296">
              <w:rPr>
                <w:b w:val="0"/>
                <w:sz w:val="20"/>
                <w:szCs w:val="20"/>
              </w:rPr>
              <w:fldChar w:fldCharType="begin"/>
            </w:r>
            <w:r w:rsidRPr="00E37296">
              <w:rPr>
                <w:b w:val="0"/>
                <w:sz w:val="20"/>
                <w:szCs w:val="20"/>
              </w:rPr>
              <w:instrText xml:space="preserve"> HYPERLINK "https://globalgoals.goldstandard.org/100/101-4-gold-standard-for-the-global-goals-safeguarding-principles-requirements" \l "_ftn4" </w:instrText>
            </w:r>
            <w:r w:rsidRPr="00E37296">
              <w:rPr>
                <w:b w:val="0"/>
                <w:sz w:val="20"/>
                <w:szCs w:val="20"/>
              </w:rPr>
              <w:fldChar w:fldCharType="separate"/>
            </w:r>
            <w:r w:rsidRPr="00E37296">
              <w:rPr>
                <w:rStyle w:val="Hyperlink"/>
                <w:b w:val="0"/>
                <w:sz w:val="20"/>
                <w:szCs w:val="20"/>
                <w:bdr w:val="single" w:sz="2" w:space="0" w:color="auto" w:frame="1"/>
                <w:shd w:val="clear" w:color="auto" w:fill="FFFFFF"/>
              </w:rPr>
              <w:t>[4]</w:t>
            </w:r>
            <w:r w:rsidRPr="00E37296">
              <w:rPr>
                <w:b w:val="0"/>
                <w:sz w:val="20"/>
                <w:szCs w:val="20"/>
              </w:rPr>
              <w:fldChar w:fldCharType="end"/>
            </w:r>
            <w:bookmarkEnd w:id="207"/>
            <w:r w:rsidRPr="00E37296">
              <w:rPr>
                <w:b w:val="0"/>
                <w:sz w:val="20"/>
                <w:szCs w:val="20"/>
                <w:shd w:val="clear" w:color="auto" w:fill="FFFFFF"/>
              </w:rPr>
              <w:t> and shall not adversely affect the health of the workers and the community.</w:t>
            </w:r>
          </w:p>
        </w:tc>
        <w:tc>
          <w:tcPr>
            <w:tcW w:w="0" w:type="auto"/>
          </w:tcPr>
          <w:p w14:paraId="51F0D56F" w14:textId="5989BC37" w:rsidR="00B51529" w:rsidRPr="007C1D64" w:rsidRDefault="00F376B3"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Potential</w:t>
            </w:r>
          </w:p>
        </w:tc>
        <w:tc>
          <w:tcPr>
            <w:tcW w:w="0" w:type="auto"/>
          </w:tcPr>
          <w:p w14:paraId="504A15DD" w14:textId="77777777" w:rsidR="00B51529" w:rsidRDefault="00B51529" w:rsidP="004A6BDF">
            <w:pPr>
              <w:pStyle w:val="Tablecustom"/>
              <w:rPr>
                <w:b w:val="0"/>
                <w:sz w:val="20"/>
                <w:szCs w:val="20"/>
                <w:shd w:val="clear" w:color="auto" w:fill="FFFFFF"/>
              </w:rPr>
            </w:pPr>
            <w:r w:rsidRPr="009C501F">
              <w:rPr>
                <w:b w:val="0"/>
                <w:sz w:val="20"/>
                <w:szCs w:val="20"/>
                <w:shd w:val="clear" w:color="auto" w:fill="FFFFFF"/>
              </w:rPr>
              <w:t>The project in fact decreases health risks and problems, as evidenced by the decrease in household air pollution through the installation of an efficient cookstove equipped with a chimney, and by self-reported reduction in discomfort of vision and breathing, as well as increase in cleanliness of the home.</w:t>
            </w:r>
          </w:p>
          <w:p w14:paraId="1F38D586" w14:textId="4F719D57" w:rsidR="00F376B3" w:rsidRPr="009C501F" w:rsidRDefault="00F376B3" w:rsidP="00F376B3">
            <w:pPr>
              <w:pStyle w:val="Tablecustom"/>
              <w:rPr>
                <w:b w:val="0"/>
                <w:sz w:val="20"/>
                <w:szCs w:val="20"/>
                <w:shd w:val="clear" w:color="auto" w:fill="FFFFFF"/>
              </w:rPr>
            </w:pPr>
            <w:r>
              <w:rPr>
                <w:b w:val="0"/>
                <w:sz w:val="20"/>
                <w:szCs w:val="20"/>
                <w:shd w:val="clear" w:color="auto" w:fill="FFFFFF"/>
              </w:rPr>
              <w:t xml:space="preserve">The masons who build the stoves work with certain tools (electric drills, saws and sanders) </w:t>
            </w:r>
            <w:proofErr w:type="gramStart"/>
            <w:r>
              <w:rPr>
                <w:b w:val="0"/>
                <w:sz w:val="20"/>
                <w:szCs w:val="20"/>
                <w:shd w:val="clear" w:color="auto" w:fill="FFFFFF"/>
              </w:rPr>
              <w:t>and  materials</w:t>
            </w:r>
            <w:proofErr w:type="gramEnd"/>
            <w:r>
              <w:rPr>
                <w:b w:val="0"/>
                <w:sz w:val="20"/>
                <w:szCs w:val="20"/>
                <w:shd w:val="clear" w:color="auto" w:fill="FFFFFF"/>
              </w:rPr>
              <w:t xml:space="preserve"> (cement) that could potential</w:t>
            </w:r>
            <w:r w:rsidR="00EA0CB0">
              <w:rPr>
                <w:b w:val="0"/>
                <w:sz w:val="20"/>
                <w:szCs w:val="20"/>
                <w:shd w:val="clear" w:color="auto" w:fill="FFFFFF"/>
              </w:rPr>
              <w:t>ly</w:t>
            </w:r>
            <w:r>
              <w:rPr>
                <w:b w:val="0"/>
                <w:sz w:val="20"/>
                <w:szCs w:val="20"/>
                <w:shd w:val="clear" w:color="auto" w:fill="FFFFFF"/>
              </w:rPr>
              <w:t xml:space="preserve"> pose a risk</w:t>
            </w:r>
            <w:r w:rsidR="00EA0CB0">
              <w:rPr>
                <w:b w:val="0"/>
                <w:sz w:val="20"/>
                <w:szCs w:val="20"/>
                <w:shd w:val="clear" w:color="auto" w:fill="FFFFFF"/>
              </w:rPr>
              <w:t xml:space="preserve"> if protective gear is not worn</w:t>
            </w:r>
            <w:r>
              <w:rPr>
                <w:b w:val="0"/>
                <w:sz w:val="20"/>
                <w:szCs w:val="20"/>
                <w:shd w:val="clear" w:color="auto" w:fill="FFFFFF"/>
              </w:rPr>
              <w:t xml:space="preserve">.  </w:t>
            </w:r>
          </w:p>
        </w:tc>
        <w:tc>
          <w:tcPr>
            <w:tcW w:w="0" w:type="auto"/>
          </w:tcPr>
          <w:p w14:paraId="5B7ABB92" w14:textId="14066F83" w:rsidR="00B51529" w:rsidRDefault="00B51529" w:rsidP="004A6BDF">
            <w:pPr>
              <w:pStyle w:val="Tablecustom"/>
              <w:rPr>
                <w:b w:val="0"/>
                <w:sz w:val="20"/>
                <w:szCs w:val="20"/>
                <w:shd w:val="clear" w:color="auto" w:fill="FFFFFF"/>
              </w:rPr>
            </w:pPr>
          </w:p>
          <w:p w14:paraId="6264331E" w14:textId="0312D9D5" w:rsidR="00F376B3" w:rsidRPr="0015183E" w:rsidRDefault="00F376B3" w:rsidP="00F376B3">
            <w:pPr>
              <w:pStyle w:val="Tablecustom"/>
              <w:rPr>
                <w:b w:val="0"/>
                <w:sz w:val="20"/>
                <w:szCs w:val="20"/>
                <w:shd w:val="clear" w:color="auto" w:fill="FFFFFF"/>
              </w:rPr>
            </w:pPr>
            <w:r>
              <w:rPr>
                <w:b w:val="0"/>
                <w:sz w:val="20"/>
                <w:szCs w:val="20"/>
                <w:shd w:val="clear" w:color="auto" w:fill="FFFFFF"/>
              </w:rPr>
              <w:t>Personal protective equipment will be provided to all masons and mason´s assistants. Invoice of personal protective gear as well as completion of Safety course for each construction team member, will be carried out.</w:t>
            </w:r>
          </w:p>
        </w:tc>
      </w:tr>
      <w:tr w:rsidR="00C63FC2" w:rsidRPr="007C1D64" w14:paraId="47B4DD22" w14:textId="77777777" w:rsidTr="00C37B3B">
        <w:tc>
          <w:tcPr>
            <w:tcW w:w="0" w:type="auto"/>
          </w:tcPr>
          <w:p w14:paraId="6F0D65E7" w14:textId="009436B3" w:rsidR="00F376B3" w:rsidRDefault="00F376B3" w:rsidP="004A6BDF">
            <w:pPr>
              <w:pStyle w:val="Tablecustom"/>
              <w:rPr>
                <w:rStyle w:val="Strong"/>
                <w:color w:val="595959"/>
                <w:sz w:val="21"/>
                <w:szCs w:val="21"/>
                <w:shd w:val="clear" w:color="auto" w:fill="FFFFFF"/>
              </w:rPr>
            </w:pPr>
            <w:r>
              <w:rPr>
                <w:rStyle w:val="Strong"/>
                <w:color w:val="595959"/>
                <w:sz w:val="21"/>
                <w:szCs w:val="21"/>
                <w:shd w:val="clear" w:color="auto" w:fill="FFFFFF"/>
              </w:rPr>
              <w:t>Mandatory Requirements</w:t>
            </w:r>
          </w:p>
        </w:tc>
        <w:tc>
          <w:tcPr>
            <w:tcW w:w="0" w:type="auto"/>
          </w:tcPr>
          <w:p w14:paraId="700B332B" w14:textId="3BB82981" w:rsidR="00F376B3" w:rsidRPr="00E37296" w:rsidRDefault="00F376B3" w:rsidP="00F376B3">
            <w:pPr>
              <w:pStyle w:val="Tablecustom"/>
              <w:rPr>
                <w:b w:val="0"/>
                <w:sz w:val="20"/>
                <w:szCs w:val="20"/>
                <w:shd w:val="clear" w:color="auto" w:fill="FFFFFF"/>
              </w:rPr>
            </w:pPr>
            <w:r w:rsidRPr="00F376B3">
              <w:rPr>
                <w:b w:val="0"/>
                <w:sz w:val="20"/>
                <w:szCs w:val="20"/>
                <w:shd w:val="clear" w:color="auto" w:fill="FFFFFF"/>
              </w:rPr>
              <w:t xml:space="preserve">The Project shall avoid community exposure to increased health </w:t>
            </w:r>
            <w:proofErr w:type="gramStart"/>
            <w:r w:rsidRPr="00F376B3">
              <w:rPr>
                <w:b w:val="0"/>
                <w:sz w:val="20"/>
                <w:szCs w:val="20"/>
                <w:shd w:val="clear" w:color="auto" w:fill="FFFFFF"/>
              </w:rPr>
              <w:t>risks[</w:t>
            </w:r>
            <w:proofErr w:type="gramEnd"/>
            <w:r w:rsidRPr="00F376B3">
              <w:rPr>
                <w:b w:val="0"/>
                <w:sz w:val="20"/>
                <w:szCs w:val="20"/>
                <w:shd w:val="clear" w:color="auto" w:fill="FFFFFF"/>
              </w:rPr>
              <w:t>4] and shall not adversely affect the health of the workers and the community.</w:t>
            </w:r>
          </w:p>
        </w:tc>
        <w:tc>
          <w:tcPr>
            <w:tcW w:w="0" w:type="auto"/>
            <w:gridSpan w:val="3"/>
          </w:tcPr>
          <w:p w14:paraId="231D12CE" w14:textId="77777777" w:rsidR="00F376B3" w:rsidRDefault="00F376B3" w:rsidP="00F376B3">
            <w:pPr>
              <w:pStyle w:val="Tablecustom"/>
              <w:rPr>
                <w:b w:val="0"/>
                <w:sz w:val="20"/>
                <w:szCs w:val="20"/>
                <w:shd w:val="clear" w:color="auto" w:fill="FFFFFF"/>
              </w:rPr>
            </w:pPr>
            <w:r>
              <w:rPr>
                <w:b w:val="0"/>
                <w:sz w:val="20"/>
                <w:szCs w:val="20"/>
                <w:shd w:val="clear" w:color="auto" w:fill="FFFFFF"/>
              </w:rPr>
              <w:t xml:space="preserve">There is no risk of </w:t>
            </w:r>
            <w:r w:rsidRPr="00F376B3">
              <w:rPr>
                <w:b w:val="0"/>
                <w:sz w:val="20"/>
                <w:szCs w:val="20"/>
                <w:shd w:val="clear" w:color="auto" w:fill="FFFFFF"/>
              </w:rPr>
              <w:t>transmission of water-borne, water-based, water-related, and vector-borne diseases, and communicable diseases</w:t>
            </w:r>
            <w:r>
              <w:rPr>
                <w:b w:val="0"/>
                <w:sz w:val="20"/>
                <w:szCs w:val="20"/>
                <w:shd w:val="clear" w:color="auto" w:fill="FFFFFF"/>
              </w:rPr>
              <w:t>.  When workers are sick, they do not work and therefore do not come into contact with Project participants.  The stove technology is not related to any type of disease and in fact is reported by over 90% of participants to result in a cleaner kitchen environment.</w:t>
            </w:r>
          </w:p>
          <w:p w14:paraId="38950385" w14:textId="4B80033A" w:rsidR="00F376B3" w:rsidRPr="0015183E" w:rsidRDefault="00F376B3" w:rsidP="00F376B3">
            <w:pPr>
              <w:pStyle w:val="Tablecustom"/>
              <w:rPr>
                <w:b w:val="0"/>
                <w:sz w:val="20"/>
                <w:szCs w:val="20"/>
                <w:shd w:val="clear" w:color="auto" w:fill="FFFFFF"/>
              </w:rPr>
            </w:pPr>
            <w:r>
              <w:rPr>
                <w:b w:val="0"/>
                <w:sz w:val="20"/>
                <w:szCs w:val="20"/>
                <w:shd w:val="clear" w:color="auto" w:fill="FFFFFF"/>
              </w:rPr>
              <w:t>Regarding working conditions, the</w:t>
            </w:r>
            <w:r w:rsidR="00EA0CB0">
              <w:rPr>
                <w:b w:val="0"/>
                <w:sz w:val="20"/>
                <w:szCs w:val="20"/>
                <w:shd w:val="clear" w:color="auto" w:fill="FFFFFF"/>
              </w:rPr>
              <w:t xml:space="preserve"> Mitigation method outlined above will be carried out.  It is important to note that Perene has an excellent record to date, with no work-related accidents in the construction of over 7,000 stoves to date.</w:t>
            </w:r>
          </w:p>
        </w:tc>
      </w:tr>
      <w:tr w:rsidR="00C63FC2" w:rsidRPr="007C1D64" w14:paraId="4FFFBC76" w14:textId="77777777" w:rsidTr="00B51529">
        <w:tc>
          <w:tcPr>
            <w:tcW w:w="0" w:type="auto"/>
          </w:tcPr>
          <w:p w14:paraId="504868BD" w14:textId="3F2B1ED0"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t>Principle 4-</w:t>
            </w:r>
            <w:r w:rsidR="00B51529">
              <w:rPr>
                <w:rStyle w:val="Strong"/>
                <w:color w:val="595959"/>
                <w:sz w:val="21"/>
                <w:szCs w:val="21"/>
                <w:shd w:val="clear" w:color="auto" w:fill="FFFFFF"/>
              </w:rPr>
              <w:t>Cultural Heritage, Indigenous Peoples, Displacement and Resettlement</w:t>
            </w:r>
          </w:p>
        </w:tc>
        <w:tc>
          <w:tcPr>
            <w:tcW w:w="0" w:type="auto"/>
          </w:tcPr>
          <w:p w14:paraId="04E6F45A" w14:textId="77777777" w:rsidR="00B51529" w:rsidRPr="00E37296" w:rsidRDefault="00B51529" w:rsidP="004A6BDF">
            <w:pPr>
              <w:pStyle w:val="Tablecustom"/>
              <w:rPr>
                <w:rFonts w:ascii="Avenir Book" w:eastAsia="Times New Roman" w:hAnsi="Avenir Book"/>
                <w:b w:val="0"/>
                <w:bCs w:val="0"/>
                <w:sz w:val="20"/>
                <w:szCs w:val="20"/>
              </w:rPr>
            </w:pPr>
            <w:r w:rsidRPr="00E37296">
              <w:rPr>
                <w:b w:val="0"/>
                <w:sz w:val="20"/>
                <w:szCs w:val="20"/>
                <w:shd w:val="clear" w:color="auto" w:fill="FFFFFF"/>
              </w:rPr>
              <w:t> The Project shall not involve or be complicit in the alteration, damage or removal of any sites, objects or structures of significant cultural heritage.</w:t>
            </w:r>
          </w:p>
        </w:tc>
        <w:tc>
          <w:tcPr>
            <w:tcW w:w="0" w:type="auto"/>
          </w:tcPr>
          <w:p w14:paraId="2B38E46F"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40A03198" w14:textId="77777777" w:rsidR="00B51529" w:rsidRPr="009C501F" w:rsidRDefault="00B51529" w:rsidP="004A6BDF">
            <w:pPr>
              <w:pStyle w:val="Tablecustom"/>
              <w:rPr>
                <w:b w:val="0"/>
                <w:sz w:val="20"/>
                <w:szCs w:val="20"/>
                <w:shd w:val="clear" w:color="auto" w:fill="FFFFFF"/>
              </w:rPr>
            </w:pPr>
            <w:r w:rsidRPr="009C501F">
              <w:rPr>
                <w:b w:val="0"/>
                <w:sz w:val="20"/>
                <w:szCs w:val="20"/>
                <w:shd w:val="clear" w:color="auto" w:fill="FFFFFF"/>
              </w:rPr>
              <w:t xml:space="preserve">Stoves are built inside or outside private homes, in a location chosen by the stove user together with the construction team. There is no change to other sites.  Furthermore, many of the project beneficiaries are </w:t>
            </w:r>
            <w:r w:rsidRPr="009C501F">
              <w:rPr>
                <w:b w:val="0"/>
                <w:sz w:val="20"/>
                <w:szCs w:val="20"/>
                <w:shd w:val="clear" w:color="auto" w:fill="FFFFFF"/>
              </w:rPr>
              <w:lastRenderedPageBreak/>
              <w:t xml:space="preserve">of indigenous and African descent, specifically the quilombola communities of the Recôncavo. Quilombolas are traditional communities established in the 1700 and 1800s, formed by slaves that resisted their oppressors and escaped to establish independent, self-sufficient villages deep within the Atlantic Rainforest of the Recôncavo. Today, these communities are officially recognized by the </w:t>
            </w:r>
            <w:r>
              <w:rPr>
                <w:b w:val="0"/>
                <w:sz w:val="20"/>
                <w:szCs w:val="20"/>
                <w:shd w:val="clear" w:color="auto" w:fill="FFFFFF"/>
              </w:rPr>
              <w:t>federal government as entities of significant cultural heritage with legal rights to the lands they historically occupied.</w:t>
            </w:r>
          </w:p>
        </w:tc>
        <w:tc>
          <w:tcPr>
            <w:tcW w:w="0" w:type="auto"/>
          </w:tcPr>
          <w:p w14:paraId="5C9B61B1"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lastRenderedPageBreak/>
              <w:t>Not required</w:t>
            </w:r>
          </w:p>
        </w:tc>
      </w:tr>
      <w:tr w:rsidR="005A6E55" w:rsidRPr="007C1D64" w14:paraId="1E5FDAB1" w14:textId="77777777" w:rsidTr="00C37B3B">
        <w:tc>
          <w:tcPr>
            <w:tcW w:w="0" w:type="auto"/>
            <w:gridSpan w:val="5"/>
          </w:tcPr>
          <w:p w14:paraId="674D5FC4" w14:textId="40BDBB99" w:rsidR="005A6E55" w:rsidRPr="0015183E" w:rsidRDefault="005A6E55" w:rsidP="004A6BDF">
            <w:pPr>
              <w:pStyle w:val="Tablecustom"/>
              <w:rPr>
                <w:b w:val="0"/>
                <w:sz w:val="20"/>
                <w:szCs w:val="20"/>
                <w:shd w:val="clear" w:color="auto" w:fill="FFFFFF"/>
              </w:rPr>
            </w:pPr>
            <w:r>
              <w:rPr>
                <w:b w:val="0"/>
                <w:sz w:val="20"/>
                <w:szCs w:val="20"/>
                <w:shd w:val="clear" w:color="auto" w:fill="FFFFFF"/>
              </w:rPr>
              <w:lastRenderedPageBreak/>
              <w:t>No Mandatory Requirements. Not applicable to Project</w:t>
            </w:r>
          </w:p>
        </w:tc>
      </w:tr>
      <w:tr w:rsidR="00C63FC2" w:rsidRPr="007C1D64" w14:paraId="770C6152" w14:textId="77777777" w:rsidTr="00B51529">
        <w:tc>
          <w:tcPr>
            <w:tcW w:w="0" w:type="auto"/>
          </w:tcPr>
          <w:p w14:paraId="20EDC9B2" w14:textId="7449E10F"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t>Principle 5-</w:t>
            </w:r>
            <w:r w:rsidR="00B51529">
              <w:rPr>
                <w:rStyle w:val="Strong"/>
                <w:color w:val="595959"/>
                <w:sz w:val="21"/>
                <w:szCs w:val="21"/>
                <w:shd w:val="clear" w:color="auto" w:fill="FFFFFF"/>
              </w:rPr>
              <w:t>Corruption</w:t>
            </w:r>
          </w:p>
        </w:tc>
        <w:tc>
          <w:tcPr>
            <w:tcW w:w="0" w:type="auto"/>
          </w:tcPr>
          <w:p w14:paraId="5D5F686F" w14:textId="77777777"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 xml:space="preserve">Does Project </w:t>
            </w:r>
            <w:proofErr w:type="gramStart"/>
            <w:r w:rsidRPr="00E37296">
              <w:rPr>
                <w:b w:val="0"/>
                <w:sz w:val="20"/>
                <w:szCs w:val="20"/>
                <w:shd w:val="clear" w:color="auto" w:fill="FFFFFF"/>
              </w:rPr>
              <w:t>involve</w:t>
            </w:r>
            <w:proofErr w:type="gramEnd"/>
            <w:r w:rsidRPr="00E37296">
              <w:rPr>
                <w:b w:val="0"/>
                <w:sz w:val="20"/>
                <w:szCs w:val="20"/>
                <w:shd w:val="clear" w:color="auto" w:fill="FFFFFF"/>
              </w:rPr>
              <w:t>, or is it complicit or inadvertently contribute to or reinforce corruption or corrupt Projects.</w:t>
            </w:r>
          </w:p>
        </w:tc>
        <w:tc>
          <w:tcPr>
            <w:tcW w:w="0" w:type="auto"/>
          </w:tcPr>
          <w:p w14:paraId="30366210"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315CBD54" w14:textId="77777777" w:rsidR="00B51529" w:rsidRPr="007C1D64" w:rsidRDefault="00B51529" w:rsidP="004A6BDF">
            <w:pPr>
              <w:pStyle w:val="Tablecustom"/>
              <w:rPr>
                <w:rFonts w:ascii="Avenir Book" w:eastAsia="Times New Roman" w:hAnsi="Avenir Book"/>
                <w:b w:val="0"/>
                <w:bCs w:val="0"/>
                <w:sz w:val="22"/>
                <w:szCs w:val="22"/>
              </w:rPr>
            </w:pPr>
            <w:r>
              <w:rPr>
                <w:b w:val="0"/>
                <w:sz w:val="20"/>
                <w:szCs w:val="20"/>
                <w:shd w:val="clear" w:color="auto" w:fill="FFFFFF"/>
              </w:rPr>
              <w:t>The project is</w:t>
            </w:r>
            <w:r w:rsidRPr="00DE69DB">
              <w:rPr>
                <w:b w:val="0"/>
                <w:sz w:val="20"/>
                <w:szCs w:val="20"/>
                <w:shd w:val="clear" w:color="auto" w:fill="FFFFFF"/>
              </w:rPr>
              <w:t xml:space="preserve"> independent of government entities, programs or agendas. </w:t>
            </w:r>
            <w:r>
              <w:rPr>
                <w:b w:val="0"/>
                <w:sz w:val="20"/>
                <w:szCs w:val="20"/>
                <w:shd w:val="clear" w:color="auto" w:fill="FFFFFF"/>
              </w:rPr>
              <w:t>A</w:t>
            </w:r>
            <w:r w:rsidRPr="00DE69DB">
              <w:rPr>
                <w:b w:val="0"/>
                <w:sz w:val="20"/>
                <w:szCs w:val="20"/>
                <w:shd w:val="clear" w:color="auto" w:fill="FFFFFF"/>
              </w:rPr>
              <w:t xml:space="preserve">voiding involvement of the government minimizes the possibility of the project being affected by attempts at corruption. Perene has worked this way for over 10 years, and it has been one of the reasons we have succeeded in building and </w:t>
            </w:r>
            <w:proofErr w:type="gramStart"/>
            <w:r w:rsidRPr="00DE69DB">
              <w:rPr>
                <w:b w:val="0"/>
                <w:sz w:val="20"/>
                <w:szCs w:val="20"/>
                <w:shd w:val="clear" w:color="auto" w:fill="FFFFFF"/>
              </w:rPr>
              <w:t>maintaining  a</w:t>
            </w:r>
            <w:proofErr w:type="gramEnd"/>
            <w:r w:rsidRPr="00DE69DB">
              <w:rPr>
                <w:b w:val="0"/>
                <w:sz w:val="20"/>
                <w:szCs w:val="20"/>
                <w:shd w:val="clear" w:color="auto" w:fill="FFFFFF"/>
              </w:rPr>
              <w:t xml:space="preserve"> relationship of  trust and engagement </w:t>
            </w:r>
            <w:r>
              <w:rPr>
                <w:b w:val="0"/>
                <w:sz w:val="20"/>
                <w:szCs w:val="20"/>
                <w:shd w:val="clear" w:color="auto" w:fill="FFFFFF"/>
              </w:rPr>
              <w:t>with the locals in the Recôncavo region.</w:t>
            </w:r>
          </w:p>
        </w:tc>
        <w:tc>
          <w:tcPr>
            <w:tcW w:w="0" w:type="auto"/>
          </w:tcPr>
          <w:p w14:paraId="4DD81E39"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t>Not required</w:t>
            </w:r>
          </w:p>
        </w:tc>
      </w:tr>
      <w:tr w:rsidR="00C63FC2" w:rsidRPr="007C1D64" w14:paraId="14E6A4FE" w14:textId="77777777" w:rsidTr="00C37B3B">
        <w:tc>
          <w:tcPr>
            <w:tcW w:w="0" w:type="auto"/>
          </w:tcPr>
          <w:p w14:paraId="6D1A9AD5" w14:textId="48EC7DA9" w:rsidR="005A6E55" w:rsidRDefault="005A6E55" w:rsidP="004A6BDF">
            <w:pPr>
              <w:pStyle w:val="Tablecustom"/>
              <w:rPr>
                <w:rStyle w:val="Strong"/>
                <w:color w:val="595959"/>
                <w:sz w:val="21"/>
                <w:szCs w:val="21"/>
                <w:shd w:val="clear" w:color="auto" w:fill="FFFFFF"/>
              </w:rPr>
            </w:pPr>
            <w:r>
              <w:rPr>
                <w:rStyle w:val="Strong"/>
                <w:color w:val="595959"/>
                <w:sz w:val="21"/>
                <w:szCs w:val="21"/>
                <w:shd w:val="clear" w:color="auto" w:fill="FFFFFF"/>
              </w:rPr>
              <w:t xml:space="preserve">Mandatory </w:t>
            </w:r>
            <w:proofErr w:type="spellStart"/>
            <w:r>
              <w:rPr>
                <w:rStyle w:val="Strong"/>
                <w:color w:val="595959"/>
                <w:sz w:val="21"/>
                <w:szCs w:val="21"/>
                <w:shd w:val="clear" w:color="auto" w:fill="FFFFFF"/>
              </w:rPr>
              <w:t>Requirments</w:t>
            </w:r>
            <w:proofErr w:type="spellEnd"/>
          </w:p>
        </w:tc>
        <w:tc>
          <w:tcPr>
            <w:tcW w:w="0" w:type="auto"/>
          </w:tcPr>
          <w:p w14:paraId="30B2C455" w14:textId="173470F5" w:rsidR="005A6E55" w:rsidRPr="005A6E55" w:rsidRDefault="005A6E55" w:rsidP="004A6BDF">
            <w:pPr>
              <w:pStyle w:val="Tablecustom"/>
              <w:rPr>
                <w:b w:val="0"/>
                <w:sz w:val="20"/>
                <w:szCs w:val="20"/>
                <w:shd w:val="clear" w:color="auto" w:fill="FFFFFF"/>
              </w:rPr>
            </w:pPr>
            <w:r>
              <w:rPr>
                <w:color w:val="595959"/>
                <w:sz w:val="21"/>
                <w:szCs w:val="21"/>
                <w:shd w:val="clear" w:color="auto" w:fill="FFFFFF"/>
              </w:rPr>
              <w:t> </w:t>
            </w:r>
            <w:r w:rsidRPr="005A6E55">
              <w:rPr>
                <w:b w:val="0"/>
                <w:sz w:val="20"/>
                <w:szCs w:val="20"/>
                <w:shd w:val="clear" w:color="auto" w:fill="FFFFFF"/>
              </w:rPr>
              <w:t>The Project shall not involve, be complicit in or inadvertently contribute to or reinforce corruption or corrupt Projects.</w:t>
            </w:r>
          </w:p>
        </w:tc>
        <w:tc>
          <w:tcPr>
            <w:tcW w:w="0" w:type="auto"/>
            <w:gridSpan w:val="3"/>
          </w:tcPr>
          <w:p w14:paraId="6CED4771" w14:textId="60A83270" w:rsidR="000252CE" w:rsidRDefault="005A6E55" w:rsidP="000252CE">
            <w:pPr>
              <w:pStyle w:val="Tablecustom"/>
              <w:rPr>
                <w:b w:val="0"/>
                <w:sz w:val="20"/>
                <w:szCs w:val="20"/>
                <w:shd w:val="clear" w:color="auto" w:fill="FFFFFF"/>
              </w:rPr>
            </w:pPr>
            <w:r>
              <w:rPr>
                <w:b w:val="0"/>
                <w:sz w:val="20"/>
                <w:szCs w:val="20"/>
                <w:shd w:val="clear" w:color="auto" w:fill="FFFFFF"/>
              </w:rPr>
              <w:t>The Project operates in complete</w:t>
            </w:r>
            <w:r w:rsidR="000252CE">
              <w:rPr>
                <w:b w:val="0"/>
                <w:sz w:val="20"/>
                <w:szCs w:val="20"/>
                <w:shd w:val="clear" w:color="auto" w:fill="FFFFFF"/>
              </w:rPr>
              <w:t xml:space="preserve"> financial</w:t>
            </w:r>
            <w:r>
              <w:rPr>
                <w:b w:val="0"/>
                <w:sz w:val="20"/>
                <w:szCs w:val="20"/>
                <w:shd w:val="clear" w:color="auto" w:fill="FFFFFF"/>
              </w:rPr>
              <w:t xml:space="preserve"> transparency. In addition to internal financial controls</w:t>
            </w:r>
            <w:r w:rsidR="000252CE">
              <w:rPr>
                <w:b w:val="0"/>
                <w:sz w:val="20"/>
                <w:szCs w:val="20"/>
                <w:shd w:val="clear" w:color="auto" w:fill="FFFFFF"/>
              </w:rPr>
              <w:t>, t</w:t>
            </w:r>
            <w:r>
              <w:rPr>
                <w:b w:val="0"/>
                <w:sz w:val="20"/>
                <w:szCs w:val="20"/>
                <w:shd w:val="clear" w:color="auto" w:fill="FFFFFF"/>
              </w:rPr>
              <w:t xml:space="preserve">he Project </w:t>
            </w:r>
            <w:r w:rsidR="000252CE">
              <w:rPr>
                <w:b w:val="0"/>
                <w:sz w:val="20"/>
                <w:szCs w:val="20"/>
                <w:shd w:val="clear" w:color="auto" w:fill="FFFFFF"/>
              </w:rPr>
              <w:t>has two levels of financial audit:</w:t>
            </w:r>
          </w:p>
          <w:p w14:paraId="5FFE6EF9" w14:textId="7EC198BA" w:rsidR="000252CE" w:rsidRDefault="000252CE" w:rsidP="00A52682">
            <w:pPr>
              <w:pStyle w:val="Tablecustom"/>
              <w:numPr>
                <w:ilvl w:val="0"/>
                <w:numId w:val="50"/>
              </w:numPr>
              <w:rPr>
                <w:b w:val="0"/>
                <w:sz w:val="20"/>
                <w:szCs w:val="20"/>
                <w:shd w:val="clear" w:color="auto" w:fill="FFFFFF"/>
              </w:rPr>
            </w:pPr>
            <w:r>
              <w:rPr>
                <w:b w:val="0"/>
                <w:sz w:val="20"/>
                <w:szCs w:val="20"/>
                <w:shd w:val="clear" w:color="auto" w:fill="FFFFFF"/>
              </w:rPr>
              <w:t>By the</w:t>
            </w:r>
            <w:r w:rsidR="005A6E55">
              <w:rPr>
                <w:b w:val="0"/>
                <w:sz w:val="20"/>
                <w:szCs w:val="20"/>
                <w:shd w:val="clear" w:color="auto" w:fill="FFFFFF"/>
              </w:rPr>
              <w:t xml:space="preserve"> purchaser of the carbon credits, </w:t>
            </w:r>
            <w:r>
              <w:rPr>
                <w:b w:val="0"/>
                <w:sz w:val="20"/>
                <w:szCs w:val="20"/>
                <w:shd w:val="clear" w:color="auto" w:fill="FFFFFF"/>
              </w:rPr>
              <w:t xml:space="preserve">Natura </w:t>
            </w:r>
            <w:proofErr w:type="spellStart"/>
            <w:r>
              <w:rPr>
                <w:b w:val="0"/>
                <w:sz w:val="20"/>
                <w:szCs w:val="20"/>
                <w:shd w:val="clear" w:color="auto" w:fill="FFFFFF"/>
              </w:rPr>
              <w:t>Cosméticos</w:t>
            </w:r>
            <w:proofErr w:type="spellEnd"/>
            <w:r>
              <w:rPr>
                <w:b w:val="0"/>
                <w:sz w:val="20"/>
                <w:szCs w:val="20"/>
                <w:shd w:val="clear" w:color="auto" w:fill="FFFFFF"/>
              </w:rPr>
              <w:t xml:space="preserve"> S/A.</w:t>
            </w:r>
            <w:r w:rsidRPr="000252CE">
              <w:rPr>
                <w:b w:val="0"/>
                <w:sz w:val="20"/>
                <w:szCs w:val="20"/>
                <w:shd w:val="clear" w:color="auto" w:fill="FFFFFF"/>
              </w:rPr>
              <w:t xml:space="preserve"> </w:t>
            </w:r>
            <w:r>
              <w:rPr>
                <w:b w:val="0"/>
                <w:sz w:val="20"/>
                <w:szCs w:val="20"/>
                <w:shd w:val="clear" w:color="auto" w:fill="FFFFFF"/>
              </w:rPr>
              <w:t xml:space="preserve">The international, </w:t>
            </w:r>
            <w:r>
              <w:rPr>
                <w:b w:val="0"/>
                <w:sz w:val="20"/>
                <w:szCs w:val="20"/>
                <w:shd w:val="clear" w:color="auto" w:fill="FFFFFF"/>
              </w:rPr>
              <w:lastRenderedPageBreak/>
              <w:t>award-winning organization</w:t>
            </w:r>
            <w:r w:rsidRPr="000252CE">
              <w:rPr>
                <w:b w:val="0"/>
                <w:sz w:val="20"/>
                <w:szCs w:val="20"/>
                <w:shd w:val="clear" w:color="auto" w:fill="FFFFFF"/>
              </w:rPr>
              <w:t xml:space="preserve"> is a founding member of the Union for Ethical </w:t>
            </w:r>
            <w:proofErr w:type="spellStart"/>
            <w:r w:rsidRPr="000252CE">
              <w:rPr>
                <w:b w:val="0"/>
                <w:sz w:val="20"/>
                <w:szCs w:val="20"/>
                <w:shd w:val="clear" w:color="auto" w:fill="FFFFFF"/>
              </w:rPr>
              <w:t>BioTrade</w:t>
            </w:r>
            <w:proofErr w:type="spellEnd"/>
            <w:r>
              <w:rPr>
                <w:b w:val="0"/>
                <w:sz w:val="20"/>
                <w:szCs w:val="20"/>
                <w:shd w:val="clear" w:color="auto" w:fill="FFFFFF"/>
              </w:rPr>
              <w:t xml:space="preserve">. Natura has been a public company since </w:t>
            </w:r>
            <w:r w:rsidRPr="000252CE">
              <w:rPr>
                <w:b w:val="0"/>
                <w:sz w:val="20"/>
                <w:szCs w:val="20"/>
                <w:shd w:val="clear" w:color="auto" w:fill="FFFFFF"/>
              </w:rPr>
              <w:t xml:space="preserve">2004, </w:t>
            </w:r>
            <w:r>
              <w:rPr>
                <w:b w:val="0"/>
                <w:sz w:val="20"/>
                <w:szCs w:val="20"/>
                <w:shd w:val="clear" w:color="auto" w:fill="FFFFFF"/>
              </w:rPr>
              <w:t xml:space="preserve">and </w:t>
            </w:r>
            <w:r w:rsidRPr="000252CE">
              <w:rPr>
                <w:b w:val="0"/>
                <w:sz w:val="20"/>
                <w:szCs w:val="20"/>
                <w:shd w:val="clear" w:color="auto" w:fill="FFFFFF"/>
              </w:rPr>
              <w:t>its shares are listed on Novo Mercado (the highest level of corporate governance or Stock Exchange [</w:t>
            </w:r>
            <w:proofErr w:type="spellStart"/>
            <w:r w:rsidRPr="000252CE">
              <w:rPr>
                <w:b w:val="0"/>
                <w:sz w:val="20"/>
                <w:szCs w:val="20"/>
                <w:shd w:val="clear" w:color="auto" w:fill="FFFFFF"/>
              </w:rPr>
              <w:t>Ibovespa</w:t>
            </w:r>
            <w:proofErr w:type="spellEnd"/>
            <w:r w:rsidRPr="000252CE">
              <w:rPr>
                <w:b w:val="0"/>
                <w:sz w:val="20"/>
                <w:szCs w:val="20"/>
                <w:shd w:val="clear" w:color="auto" w:fill="FFFFFF"/>
              </w:rPr>
              <w:t>]).</w:t>
            </w:r>
          </w:p>
          <w:p w14:paraId="4D21632D" w14:textId="6204D23F" w:rsidR="005A6E55" w:rsidRPr="0015183E" w:rsidRDefault="000252CE" w:rsidP="00A52682">
            <w:pPr>
              <w:pStyle w:val="Tablecustom"/>
              <w:numPr>
                <w:ilvl w:val="0"/>
                <w:numId w:val="50"/>
              </w:numPr>
              <w:rPr>
                <w:b w:val="0"/>
                <w:sz w:val="20"/>
                <w:szCs w:val="20"/>
                <w:shd w:val="clear" w:color="auto" w:fill="FFFFFF"/>
              </w:rPr>
            </w:pPr>
            <w:r>
              <w:rPr>
                <w:b w:val="0"/>
                <w:sz w:val="20"/>
                <w:szCs w:val="20"/>
                <w:shd w:val="clear" w:color="auto" w:fill="FFFFFF"/>
              </w:rPr>
              <w:t xml:space="preserve"> As a Brazilian non-profit, in accordance with national law, the Project Developer´s financial books are prepared by independent accounting firm and registered annually at the City Registry of Civil Records in the state capital, Bahia. </w:t>
            </w:r>
          </w:p>
        </w:tc>
      </w:tr>
      <w:tr w:rsidR="00C63FC2" w:rsidRPr="007C1D64" w14:paraId="78A8A902" w14:textId="77777777" w:rsidTr="00B51529">
        <w:tc>
          <w:tcPr>
            <w:tcW w:w="0" w:type="auto"/>
          </w:tcPr>
          <w:p w14:paraId="30FE8738" w14:textId="65DAB0A9"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lastRenderedPageBreak/>
              <w:t>Principle 6-</w:t>
            </w:r>
            <w:r w:rsidR="00B51529">
              <w:rPr>
                <w:rStyle w:val="Strong"/>
                <w:color w:val="595959"/>
                <w:sz w:val="21"/>
                <w:szCs w:val="21"/>
                <w:shd w:val="clear" w:color="auto" w:fill="FFFFFF"/>
              </w:rPr>
              <w:t>Economic Impacts</w:t>
            </w:r>
          </w:p>
        </w:tc>
        <w:tc>
          <w:tcPr>
            <w:tcW w:w="0" w:type="auto"/>
          </w:tcPr>
          <w:p w14:paraId="2F962F8F" w14:textId="794123D3"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Labor:</w:t>
            </w:r>
            <w:r w:rsidR="008F3F4A">
              <w:rPr>
                <w:b w:val="0"/>
                <w:sz w:val="20"/>
                <w:szCs w:val="20"/>
                <w:shd w:val="clear" w:color="auto" w:fill="FFFFFF"/>
              </w:rPr>
              <w:t xml:space="preserve"> </w:t>
            </w:r>
            <w:r w:rsidRPr="00E37296">
              <w:rPr>
                <w:b w:val="0"/>
                <w:sz w:val="20"/>
                <w:szCs w:val="20"/>
                <w:shd w:val="clear" w:color="auto" w:fill="FFFFFF"/>
              </w:rPr>
              <w:t>The Project Developer shall ensure that there is no forced labour and that all employment is in compliance with national labour and occupational health and safety laws, with obligations under international law, and consistency with the principles and standards embodied in the International Labour Organization (ILO) fundamental conventions. </w:t>
            </w:r>
          </w:p>
          <w:p w14:paraId="2FAB4DFA" w14:textId="77777777"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Child labour, as defined by the ILO Minimum Age Convention is not allowed. </w:t>
            </w:r>
          </w:p>
          <w:p w14:paraId="59DB3F2B" w14:textId="77777777"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Project Developer shall ensure the use of appropriate equipment, training of workers, documentation and reporting of accidents and incidents, and emergency preparedness and response measures.</w:t>
            </w:r>
          </w:p>
        </w:tc>
        <w:tc>
          <w:tcPr>
            <w:tcW w:w="0" w:type="auto"/>
          </w:tcPr>
          <w:p w14:paraId="4B133C2C" w14:textId="55F0ACC9" w:rsidR="00B51529" w:rsidRPr="007C1D64" w:rsidRDefault="00C63FC2"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Potential</w:t>
            </w:r>
          </w:p>
        </w:tc>
        <w:tc>
          <w:tcPr>
            <w:tcW w:w="0" w:type="auto"/>
          </w:tcPr>
          <w:p w14:paraId="3BF83EDF" w14:textId="00F24E66" w:rsidR="00B51529" w:rsidRPr="007C1D64" w:rsidRDefault="00B51529" w:rsidP="004A6BDF">
            <w:pPr>
              <w:pStyle w:val="Tablecustom"/>
              <w:rPr>
                <w:rFonts w:ascii="Avenir Book" w:eastAsia="Times New Roman" w:hAnsi="Avenir Book"/>
                <w:b w:val="0"/>
                <w:bCs w:val="0"/>
                <w:sz w:val="22"/>
                <w:szCs w:val="22"/>
              </w:rPr>
            </w:pPr>
            <w:r w:rsidRPr="00343ACC">
              <w:rPr>
                <w:b w:val="0"/>
                <w:sz w:val="20"/>
                <w:szCs w:val="20"/>
                <w:shd w:val="clear" w:color="auto" w:fill="FFFFFF"/>
              </w:rPr>
              <w:t xml:space="preserve">Only people older than 18 </w:t>
            </w:r>
            <w:proofErr w:type="spellStart"/>
            <w:r w:rsidRPr="00343ACC">
              <w:rPr>
                <w:b w:val="0"/>
                <w:sz w:val="20"/>
                <w:szCs w:val="20"/>
                <w:shd w:val="clear" w:color="auto" w:fill="FFFFFF"/>
              </w:rPr>
              <w:t>yrs</w:t>
            </w:r>
            <w:proofErr w:type="spellEnd"/>
            <w:r w:rsidRPr="00343ACC">
              <w:rPr>
                <w:b w:val="0"/>
                <w:sz w:val="20"/>
                <w:szCs w:val="20"/>
                <w:shd w:val="clear" w:color="auto" w:fill="FFFFFF"/>
              </w:rPr>
              <w:t xml:space="preserve"> are permitted to be contracted.  </w:t>
            </w:r>
            <w:proofErr w:type="gramStart"/>
            <w:r>
              <w:rPr>
                <w:b w:val="0"/>
                <w:sz w:val="20"/>
                <w:szCs w:val="20"/>
                <w:shd w:val="clear" w:color="auto" w:fill="FFFFFF"/>
              </w:rPr>
              <w:t>Only trained</w:t>
            </w:r>
            <w:r w:rsidRPr="00343ACC">
              <w:rPr>
                <w:b w:val="0"/>
                <w:sz w:val="20"/>
                <w:szCs w:val="20"/>
                <w:shd w:val="clear" w:color="auto" w:fill="FFFFFF"/>
              </w:rPr>
              <w:t xml:space="preserve"> personnel </w:t>
            </w:r>
            <w:r>
              <w:rPr>
                <w:b w:val="0"/>
                <w:sz w:val="20"/>
                <w:szCs w:val="20"/>
                <w:shd w:val="clear" w:color="auto" w:fill="FFFFFF"/>
              </w:rPr>
              <w:t>is</w:t>
            </w:r>
            <w:proofErr w:type="gramEnd"/>
            <w:r>
              <w:rPr>
                <w:b w:val="0"/>
                <w:sz w:val="20"/>
                <w:szCs w:val="20"/>
                <w:shd w:val="clear" w:color="auto" w:fill="FFFFFF"/>
              </w:rPr>
              <w:t xml:space="preserve"> engaged in</w:t>
            </w:r>
            <w:r w:rsidRPr="00343ACC">
              <w:rPr>
                <w:b w:val="0"/>
                <w:sz w:val="20"/>
                <w:szCs w:val="20"/>
                <w:shd w:val="clear" w:color="auto" w:fill="FFFFFF"/>
              </w:rPr>
              <w:t xml:space="preserve"> install</w:t>
            </w:r>
            <w:r>
              <w:rPr>
                <w:b w:val="0"/>
                <w:sz w:val="20"/>
                <w:szCs w:val="20"/>
                <w:shd w:val="clear" w:color="auto" w:fill="FFFFFF"/>
              </w:rPr>
              <w:t>ing</w:t>
            </w:r>
            <w:r w:rsidRPr="00343ACC">
              <w:rPr>
                <w:b w:val="0"/>
                <w:sz w:val="20"/>
                <w:szCs w:val="20"/>
                <w:shd w:val="clear" w:color="auto" w:fill="FFFFFF"/>
              </w:rPr>
              <w:t xml:space="preserve"> cookstoves; masons and assistants work with protective gear</w:t>
            </w:r>
            <w:r>
              <w:rPr>
                <w:b w:val="0"/>
                <w:sz w:val="20"/>
                <w:szCs w:val="20"/>
                <w:shd w:val="clear" w:color="auto" w:fill="FFFFFF"/>
              </w:rPr>
              <w:t xml:space="preserve">.  The Roque Pereira de Souza </w:t>
            </w:r>
            <w:proofErr w:type="spellStart"/>
            <w:r>
              <w:rPr>
                <w:b w:val="0"/>
                <w:sz w:val="20"/>
                <w:szCs w:val="20"/>
                <w:shd w:val="clear" w:color="auto" w:fill="FFFFFF"/>
              </w:rPr>
              <w:t>Construções</w:t>
            </w:r>
            <w:proofErr w:type="spellEnd"/>
            <w:r>
              <w:rPr>
                <w:b w:val="0"/>
                <w:sz w:val="20"/>
                <w:szCs w:val="20"/>
                <w:shd w:val="clear" w:color="auto" w:fill="FFFFFF"/>
              </w:rPr>
              <w:t xml:space="preserve"> team has been building stoves since 2013 and is very experienced. Perene has one full-time </w:t>
            </w:r>
            <w:r w:rsidR="008F3F4A">
              <w:rPr>
                <w:b w:val="0"/>
                <w:sz w:val="20"/>
                <w:szCs w:val="20"/>
                <w:shd w:val="clear" w:color="auto" w:fill="FFFFFF"/>
              </w:rPr>
              <w:t>employee, duly</w:t>
            </w:r>
            <w:r>
              <w:rPr>
                <w:b w:val="0"/>
                <w:sz w:val="20"/>
                <w:szCs w:val="20"/>
                <w:shd w:val="clear" w:color="auto" w:fill="FFFFFF"/>
              </w:rPr>
              <w:t xml:space="preserve"> registered and paid a competitive salary with annual increase, together with benefits – FGTS (employee fund), INSS (social security), transportation and lunch provided.</w:t>
            </w:r>
          </w:p>
        </w:tc>
        <w:tc>
          <w:tcPr>
            <w:tcW w:w="0" w:type="auto"/>
          </w:tcPr>
          <w:p w14:paraId="3D90D784" w14:textId="0D217DB4" w:rsidR="00B51529" w:rsidRPr="0015183E" w:rsidRDefault="00C63FC2" w:rsidP="004A6BDF">
            <w:pPr>
              <w:pStyle w:val="Tablecustom"/>
              <w:rPr>
                <w:b w:val="0"/>
                <w:sz w:val="20"/>
                <w:szCs w:val="20"/>
                <w:shd w:val="clear" w:color="auto" w:fill="FFFFFF"/>
              </w:rPr>
            </w:pPr>
            <w:r>
              <w:rPr>
                <w:b w:val="0"/>
                <w:sz w:val="20"/>
                <w:szCs w:val="20"/>
                <w:shd w:val="clear" w:color="auto" w:fill="FFFFFF"/>
              </w:rPr>
              <w:t xml:space="preserve">Government-issued identification document of Perene team members will be included in Monitoring report to document that no child </w:t>
            </w:r>
            <w:proofErr w:type="spellStart"/>
            <w:r>
              <w:rPr>
                <w:b w:val="0"/>
                <w:sz w:val="20"/>
                <w:szCs w:val="20"/>
                <w:shd w:val="clear" w:color="auto" w:fill="FFFFFF"/>
              </w:rPr>
              <w:t>labor</w:t>
            </w:r>
            <w:proofErr w:type="spellEnd"/>
            <w:r>
              <w:rPr>
                <w:b w:val="0"/>
                <w:sz w:val="20"/>
                <w:szCs w:val="20"/>
                <w:shd w:val="clear" w:color="auto" w:fill="FFFFFF"/>
              </w:rPr>
              <w:t xml:space="preserve"> is being employed. Perene will continue to provide copies of employment benefits and pay stubs in Monitoring Reports, as it has done for GS832 and GS1028.</w:t>
            </w:r>
          </w:p>
        </w:tc>
      </w:tr>
      <w:tr w:rsidR="00C63FC2" w:rsidRPr="007C1D64" w14:paraId="53C64750" w14:textId="77777777" w:rsidTr="00C37B3B">
        <w:tc>
          <w:tcPr>
            <w:tcW w:w="0" w:type="auto"/>
            <w:gridSpan w:val="5"/>
          </w:tcPr>
          <w:p w14:paraId="4DDDDF24" w14:textId="13F7C385" w:rsidR="00C63FC2" w:rsidRPr="0015183E" w:rsidDel="00C63FC2" w:rsidRDefault="00C63FC2" w:rsidP="004A6BDF">
            <w:pPr>
              <w:pStyle w:val="Tablecustom"/>
              <w:rPr>
                <w:b w:val="0"/>
                <w:sz w:val="20"/>
                <w:szCs w:val="20"/>
                <w:shd w:val="clear" w:color="auto" w:fill="FFFFFF"/>
              </w:rPr>
            </w:pPr>
            <w:r>
              <w:rPr>
                <w:rStyle w:val="Strong"/>
                <w:color w:val="595959"/>
                <w:sz w:val="21"/>
                <w:szCs w:val="21"/>
                <w:shd w:val="clear" w:color="auto" w:fill="FFFFFF"/>
              </w:rPr>
              <w:t>No Mandatory Requirements</w:t>
            </w:r>
          </w:p>
        </w:tc>
      </w:tr>
      <w:tr w:rsidR="00F2067E" w:rsidRPr="007C1D64" w14:paraId="420B49DC" w14:textId="77777777" w:rsidTr="00BD428C">
        <w:tc>
          <w:tcPr>
            <w:tcW w:w="0" w:type="auto"/>
            <w:gridSpan w:val="5"/>
          </w:tcPr>
          <w:p w14:paraId="372C8586" w14:textId="4A6BF39C" w:rsidR="00F2067E" w:rsidRPr="0015183E" w:rsidRDefault="00F2067E" w:rsidP="00F2067E">
            <w:pPr>
              <w:pStyle w:val="Tablecustom"/>
              <w:jc w:val="center"/>
              <w:rPr>
                <w:b w:val="0"/>
                <w:sz w:val="20"/>
                <w:szCs w:val="20"/>
                <w:shd w:val="clear" w:color="auto" w:fill="FFFFFF"/>
              </w:rPr>
            </w:pPr>
            <w:r w:rsidRPr="00F2067E">
              <w:rPr>
                <w:b w:val="0"/>
                <w:sz w:val="20"/>
                <w:szCs w:val="20"/>
                <w:shd w:val="clear" w:color="auto" w:fill="FFFFFF"/>
              </w:rPr>
              <w:t>ENVIRONMENTAL &amp; ECOLOGICAL SAFEGUARDING PRINCIPLES</w:t>
            </w:r>
          </w:p>
        </w:tc>
      </w:tr>
      <w:tr w:rsidR="00C63FC2" w:rsidRPr="007C1D64" w14:paraId="5900D2BA" w14:textId="77777777" w:rsidTr="00B51529">
        <w:tc>
          <w:tcPr>
            <w:tcW w:w="0" w:type="auto"/>
          </w:tcPr>
          <w:p w14:paraId="7968AB8F" w14:textId="6E8C7658"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t>Principle 1-</w:t>
            </w:r>
            <w:r w:rsidR="00B51529">
              <w:rPr>
                <w:rStyle w:val="Strong"/>
                <w:color w:val="595959"/>
                <w:sz w:val="21"/>
                <w:szCs w:val="21"/>
                <w:shd w:val="clear" w:color="auto" w:fill="FFFFFF"/>
              </w:rPr>
              <w:t>Climate and Energy</w:t>
            </w:r>
          </w:p>
        </w:tc>
        <w:tc>
          <w:tcPr>
            <w:tcW w:w="0" w:type="auto"/>
          </w:tcPr>
          <w:p w14:paraId="3F8A7420" w14:textId="77777777" w:rsidR="00B51529" w:rsidRDefault="00B51529" w:rsidP="004A6BDF">
            <w:pPr>
              <w:pStyle w:val="Tablecustom"/>
              <w:rPr>
                <w:b w:val="0"/>
                <w:sz w:val="20"/>
                <w:szCs w:val="20"/>
                <w:shd w:val="clear" w:color="auto" w:fill="FFFFFF"/>
              </w:rPr>
            </w:pPr>
            <w:r w:rsidRPr="009C501F">
              <w:rPr>
                <w:b w:val="0"/>
                <w:sz w:val="20"/>
                <w:szCs w:val="20"/>
                <w:shd w:val="clear" w:color="auto" w:fill="FFFFFF"/>
              </w:rPr>
              <w:t>Will the Project increase greenhouse gas emissions over the Baseline Scenario</w:t>
            </w:r>
            <w:r>
              <w:rPr>
                <w:b w:val="0"/>
                <w:sz w:val="20"/>
                <w:szCs w:val="20"/>
                <w:shd w:val="clear" w:color="auto" w:fill="FFFFFF"/>
              </w:rPr>
              <w:t>?</w:t>
            </w:r>
            <w:r w:rsidRPr="009C501F">
              <w:rPr>
                <w:b w:val="0"/>
                <w:sz w:val="20"/>
                <w:szCs w:val="20"/>
                <w:shd w:val="clear" w:color="auto" w:fill="FFFFFF"/>
              </w:rPr>
              <w:t xml:space="preserve">  Will</w:t>
            </w:r>
            <w:r>
              <w:rPr>
                <w:color w:val="595959"/>
                <w:sz w:val="21"/>
                <w:szCs w:val="21"/>
                <w:shd w:val="clear" w:color="auto" w:fill="FFFFFF"/>
              </w:rPr>
              <w:t xml:space="preserve"> </w:t>
            </w:r>
            <w:r w:rsidRPr="009C501F">
              <w:rPr>
                <w:b w:val="0"/>
                <w:sz w:val="20"/>
                <w:szCs w:val="20"/>
                <w:shd w:val="clear" w:color="auto" w:fill="FFFFFF"/>
              </w:rPr>
              <w:t>Project</w:t>
            </w:r>
            <w:proofErr w:type="gramStart"/>
            <w:r w:rsidRPr="009C501F">
              <w:rPr>
                <w:b w:val="0"/>
                <w:sz w:val="20"/>
                <w:szCs w:val="20"/>
                <w:shd w:val="clear" w:color="auto" w:fill="FFFFFF"/>
              </w:rPr>
              <w:t>  affect</w:t>
            </w:r>
            <w:proofErr w:type="gramEnd"/>
            <w:r w:rsidRPr="009C501F">
              <w:rPr>
                <w:b w:val="0"/>
                <w:sz w:val="20"/>
                <w:szCs w:val="20"/>
                <w:shd w:val="clear" w:color="auto" w:fill="FFFFFF"/>
              </w:rPr>
              <w:t xml:space="preserve"> the availability and reliability of energy supply to other users</w:t>
            </w:r>
            <w:r>
              <w:rPr>
                <w:b w:val="0"/>
                <w:sz w:val="20"/>
                <w:szCs w:val="20"/>
                <w:shd w:val="clear" w:color="auto" w:fill="FFFFFF"/>
              </w:rPr>
              <w:t>?</w:t>
            </w:r>
          </w:p>
          <w:p w14:paraId="3D95CE1C" w14:textId="77777777" w:rsidR="00B51529" w:rsidRPr="00E37296" w:rsidRDefault="00B51529" w:rsidP="004A6BDF">
            <w:pPr>
              <w:pStyle w:val="Tablecustom"/>
              <w:rPr>
                <w:b w:val="0"/>
                <w:sz w:val="20"/>
                <w:szCs w:val="20"/>
                <w:shd w:val="clear" w:color="auto" w:fill="FFFFFF"/>
              </w:rPr>
            </w:pPr>
          </w:p>
        </w:tc>
        <w:tc>
          <w:tcPr>
            <w:tcW w:w="0" w:type="auto"/>
          </w:tcPr>
          <w:p w14:paraId="3710E3E3"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1E033B88" w14:textId="77777777" w:rsidR="00B51529" w:rsidRPr="007C1D64" w:rsidRDefault="00B51529" w:rsidP="004A6BDF">
            <w:pPr>
              <w:pStyle w:val="Tablecustom"/>
              <w:rPr>
                <w:rFonts w:ascii="Avenir Book" w:eastAsia="Times New Roman" w:hAnsi="Avenir Book"/>
                <w:b w:val="0"/>
                <w:bCs w:val="0"/>
                <w:sz w:val="22"/>
                <w:szCs w:val="22"/>
              </w:rPr>
            </w:pPr>
            <w:r w:rsidRPr="009C501F">
              <w:rPr>
                <w:b w:val="0"/>
                <w:sz w:val="20"/>
                <w:szCs w:val="20"/>
                <w:shd w:val="clear" w:color="auto" w:fill="FFFFFF"/>
              </w:rPr>
              <w:t>The project will reduce greenhouse gas emissions and fuel use.</w:t>
            </w:r>
          </w:p>
        </w:tc>
        <w:tc>
          <w:tcPr>
            <w:tcW w:w="0" w:type="auto"/>
          </w:tcPr>
          <w:p w14:paraId="7D0F8F7E"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t>Not required</w:t>
            </w:r>
          </w:p>
        </w:tc>
      </w:tr>
      <w:tr w:rsidR="00C63FC2" w:rsidRPr="007C1D64" w14:paraId="54831AF8" w14:textId="77777777" w:rsidTr="00C37B3B">
        <w:tc>
          <w:tcPr>
            <w:tcW w:w="0" w:type="auto"/>
          </w:tcPr>
          <w:p w14:paraId="246C7D39" w14:textId="57574ADD" w:rsidR="00C63FC2" w:rsidRDefault="00C63FC2" w:rsidP="004A6BDF">
            <w:pPr>
              <w:pStyle w:val="Tablecustom"/>
              <w:rPr>
                <w:rStyle w:val="Strong"/>
                <w:color w:val="595959"/>
                <w:sz w:val="21"/>
                <w:szCs w:val="21"/>
                <w:shd w:val="clear" w:color="auto" w:fill="FFFFFF"/>
              </w:rPr>
            </w:pPr>
            <w:r>
              <w:rPr>
                <w:rStyle w:val="Strong"/>
                <w:color w:val="595959"/>
                <w:sz w:val="21"/>
                <w:szCs w:val="21"/>
                <w:shd w:val="clear" w:color="auto" w:fill="FFFFFF"/>
              </w:rPr>
              <w:t>Requirement</w:t>
            </w:r>
          </w:p>
        </w:tc>
        <w:tc>
          <w:tcPr>
            <w:tcW w:w="0" w:type="auto"/>
          </w:tcPr>
          <w:p w14:paraId="710CA89B" w14:textId="04B40DFB" w:rsidR="00C63FC2" w:rsidRPr="00E37296" w:rsidRDefault="00C63FC2" w:rsidP="004A6BDF">
            <w:pPr>
              <w:pStyle w:val="Tablecustom"/>
              <w:rPr>
                <w:b w:val="0"/>
                <w:sz w:val="20"/>
                <w:szCs w:val="20"/>
                <w:shd w:val="clear" w:color="auto" w:fill="FFFFFF"/>
              </w:rPr>
            </w:pPr>
            <w:r w:rsidRPr="00C63FC2">
              <w:rPr>
                <w:b w:val="0"/>
                <w:sz w:val="20"/>
                <w:szCs w:val="20"/>
                <w:shd w:val="clear" w:color="auto" w:fill="FFFFFF"/>
              </w:rPr>
              <w:t xml:space="preserve">Projects shall not increase emissions over the Baseline Scenario unless this is specifically allowed within Activity Requirements or Gold Standard Approved </w:t>
            </w:r>
            <w:r w:rsidRPr="00C63FC2">
              <w:rPr>
                <w:b w:val="0"/>
                <w:sz w:val="20"/>
                <w:szCs w:val="20"/>
                <w:shd w:val="clear" w:color="auto" w:fill="FFFFFF"/>
              </w:rPr>
              <w:lastRenderedPageBreak/>
              <w:t>Methodologies.</w:t>
            </w:r>
          </w:p>
        </w:tc>
        <w:tc>
          <w:tcPr>
            <w:tcW w:w="0" w:type="auto"/>
            <w:gridSpan w:val="3"/>
          </w:tcPr>
          <w:p w14:paraId="2C730B3E" w14:textId="1DB6E591" w:rsidR="00C63FC2" w:rsidRPr="0015183E" w:rsidRDefault="001F57E3" w:rsidP="00275C8D">
            <w:pPr>
              <w:pStyle w:val="Tablecustom"/>
              <w:rPr>
                <w:b w:val="0"/>
                <w:sz w:val="20"/>
                <w:szCs w:val="20"/>
                <w:shd w:val="clear" w:color="auto" w:fill="FFFFFF"/>
              </w:rPr>
            </w:pPr>
            <w:r>
              <w:rPr>
                <w:b w:val="0"/>
                <w:sz w:val="20"/>
                <w:szCs w:val="20"/>
                <w:shd w:val="clear" w:color="auto" w:fill="FFFFFF"/>
              </w:rPr>
              <w:lastRenderedPageBreak/>
              <w:t>Project is expected to reduce 76,</w:t>
            </w:r>
            <w:r w:rsidR="00275C8D">
              <w:rPr>
                <w:b w:val="0"/>
                <w:sz w:val="20"/>
                <w:szCs w:val="20"/>
                <w:shd w:val="clear" w:color="auto" w:fill="FFFFFF"/>
              </w:rPr>
              <w:t>425</w:t>
            </w:r>
            <w:r>
              <w:rPr>
                <w:b w:val="0"/>
                <w:sz w:val="20"/>
                <w:szCs w:val="20"/>
                <w:shd w:val="clear" w:color="auto" w:fill="FFFFFF"/>
              </w:rPr>
              <w:t xml:space="preserve"> tons of CO</w:t>
            </w:r>
            <w:r w:rsidRPr="00275C8D">
              <w:rPr>
                <w:b w:val="0"/>
                <w:sz w:val="20"/>
                <w:szCs w:val="20"/>
                <w:shd w:val="clear" w:color="auto" w:fill="FFFFFF"/>
                <w:vertAlign w:val="subscript"/>
              </w:rPr>
              <w:t>2</w:t>
            </w:r>
            <w:r>
              <w:rPr>
                <w:b w:val="0"/>
                <w:sz w:val="20"/>
                <w:szCs w:val="20"/>
                <w:shd w:val="clear" w:color="auto" w:fill="FFFFFF"/>
              </w:rPr>
              <w:t>e emissions.</w:t>
            </w:r>
          </w:p>
        </w:tc>
      </w:tr>
      <w:tr w:rsidR="00C63FC2" w:rsidRPr="007C1D64" w14:paraId="43CCB2EF" w14:textId="77777777" w:rsidTr="00B51529">
        <w:tc>
          <w:tcPr>
            <w:tcW w:w="0" w:type="auto"/>
          </w:tcPr>
          <w:p w14:paraId="0FA11073" w14:textId="1DA4FFDD"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lastRenderedPageBreak/>
              <w:t>Principle 2-</w:t>
            </w:r>
            <w:r w:rsidR="00B51529">
              <w:rPr>
                <w:rStyle w:val="Strong"/>
                <w:color w:val="595959"/>
                <w:sz w:val="21"/>
                <w:szCs w:val="21"/>
                <w:shd w:val="clear" w:color="auto" w:fill="FFFFFF"/>
              </w:rPr>
              <w:t>Water</w:t>
            </w:r>
          </w:p>
        </w:tc>
        <w:tc>
          <w:tcPr>
            <w:tcW w:w="0" w:type="auto"/>
          </w:tcPr>
          <w:p w14:paraId="3100CE51" w14:textId="77777777"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 The Project shall ensure that water resources are conserved.</w:t>
            </w:r>
          </w:p>
        </w:tc>
        <w:tc>
          <w:tcPr>
            <w:tcW w:w="0" w:type="auto"/>
          </w:tcPr>
          <w:p w14:paraId="06F7B84B"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6865D7EE" w14:textId="77777777" w:rsidR="00B51529" w:rsidRPr="007C1D64" w:rsidRDefault="00B51529" w:rsidP="004A6BDF">
            <w:pPr>
              <w:pStyle w:val="Tablecustom"/>
              <w:rPr>
                <w:rFonts w:ascii="Avenir Book" w:eastAsia="Times New Roman" w:hAnsi="Avenir Book"/>
                <w:b w:val="0"/>
                <w:bCs w:val="0"/>
                <w:sz w:val="22"/>
                <w:szCs w:val="22"/>
              </w:rPr>
            </w:pPr>
          </w:p>
        </w:tc>
        <w:tc>
          <w:tcPr>
            <w:tcW w:w="0" w:type="auto"/>
          </w:tcPr>
          <w:p w14:paraId="2619B8A1"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t>Not required</w:t>
            </w:r>
          </w:p>
        </w:tc>
      </w:tr>
      <w:tr w:rsidR="00640BFD" w:rsidRPr="007C1D64" w14:paraId="1DD501BF" w14:textId="77777777" w:rsidTr="00C37B3B">
        <w:tc>
          <w:tcPr>
            <w:tcW w:w="0" w:type="auto"/>
            <w:gridSpan w:val="5"/>
          </w:tcPr>
          <w:p w14:paraId="694F2F43" w14:textId="68B8993E" w:rsidR="00640BFD" w:rsidRPr="0015183E" w:rsidRDefault="00640BFD" w:rsidP="00640BFD">
            <w:pPr>
              <w:pStyle w:val="Tablecustom"/>
              <w:rPr>
                <w:b w:val="0"/>
                <w:sz w:val="20"/>
                <w:szCs w:val="20"/>
                <w:shd w:val="clear" w:color="auto" w:fill="FFFFFF"/>
              </w:rPr>
            </w:pPr>
            <w:r>
              <w:rPr>
                <w:b w:val="0"/>
                <w:sz w:val="20"/>
                <w:szCs w:val="20"/>
                <w:shd w:val="clear" w:color="auto" w:fill="FFFFFF"/>
              </w:rPr>
              <w:t xml:space="preserve">No Mandatory Requirements. </w:t>
            </w:r>
          </w:p>
        </w:tc>
      </w:tr>
      <w:tr w:rsidR="00C63FC2" w:rsidRPr="007C1D64" w14:paraId="786551BA" w14:textId="77777777" w:rsidTr="00B51529">
        <w:tc>
          <w:tcPr>
            <w:tcW w:w="0" w:type="auto"/>
          </w:tcPr>
          <w:p w14:paraId="1EF94861" w14:textId="202E284E" w:rsidR="00B51529" w:rsidRDefault="00F2067E" w:rsidP="004A6BDF">
            <w:pPr>
              <w:pStyle w:val="Tablecustom"/>
              <w:rPr>
                <w:rStyle w:val="Strong"/>
                <w:color w:val="595959"/>
                <w:sz w:val="21"/>
                <w:szCs w:val="21"/>
                <w:shd w:val="clear" w:color="auto" w:fill="FFFFFF"/>
              </w:rPr>
            </w:pPr>
            <w:r>
              <w:rPr>
                <w:rStyle w:val="Strong"/>
                <w:color w:val="595959"/>
                <w:sz w:val="21"/>
                <w:szCs w:val="21"/>
                <w:shd w:val="clear" w:color="auto" w:fill="FFFFFF"/>
              </w:rPr>
              <w:t>Principle 3-</w:t>
            </w:r>
            <w:r w:rsidR="00B51529">
              <w:rPr>
                <w:rStyle w:val="Strong"/>
                <w:color w:val="595959"/>
                <w:sz w:val="21"/>
                <w:szCs w:val="21"/>
                <w:shd w:val="clear" w:color="auto" w:fill="FFFFFF"/>
              </w:rPr>
              <w:t>Environment, ecology and land use</w:t>
            </w:r>
          </w:p>
        </w:tc>
        <w:tc>
          <w:tcPr>
            <w:tcW w:w="0" w:type="auto"/>
          </w:tcPr>
          <w:p w14:paraId="5C5A64A3" w14:textId="77777777" w:rsidR="00B51529" w:rsidRPr="00E37296" w:rsidRDefault="00B51529" w:rsidP="004A6BDF">
            <w:pPr>
              <w:pStyle w:val="Tablecustom"/>
              <w:rPr>
                <w:b w:val="0"/>
                <w:sz w:val="20"/>
                <w:szCs w:val="20"/>
                <w:shd w:val="clear" w:color="auto" w:fill="FFFFFF"/>
              </w:rPr>
            </w:pPr>
            <w:r w:rsidRPr="00E37296">
              <w:rPr>
                <w:b w:val="0"/>
                <w:sz w:val="20"/>
                <w:szCs w:val="20"/>
                <w:shd w:val="clear" w:color="auto" w:fill="FFFFFF"/>
              </w:rPr>
              <w:t>Does the Project physically affect or alter largely intact or High Conservation Value (HCV) ecosystems, critical habitats, landscapes, key biodiversity areas or sites identified?</w:t>
            </w:r>
          </w:p>
        </w:tc>
        <w:tc>
          <w:tcPr>
            <w:tcW w:w="0" w:type="auto"/>
          </w:tcPr>
          <w:p w14:paraId="12D3B249" w14:textId="77777777" w:rsidR="00B51529" w:rsidRPr="007C1D64" w:rsidRDefault="00B51529" w:rsidP="004A6BDF">
            <w:pPr>
              <w:pStyle w:val="Tablecustom"/>
              <w:rPr>
                <w:rFonts w:ascii="Avenir Book" w:eastAsia="Times New Roman" w:hAnsi="Avenir Book"/>
                <w:b w:val="0"/>
                <w:bCs w:val="0"/>
                <w:sz w:val="22"/>
                <w:szCs w:val="22"/>
              </w:rPr>
            </w:pPr>
            <w:r>
              <w:rPr>
                <w:rFonts w:ascii="Avenir Book" w:eastAsia="Times New Roman" w:hAnsi="Avenir Book"/>
                <w:b w:val="0"/>
                <w:bCs w:val="0"/>
                <w:sz w:val="22"/>
                <w:szCs w:val="22"/>
              </w:rPr>
              <w:t>No</w:t>
            </w:r>
          </w:p>
        </w:tc>
        <w:tc>
          <w:tcPr>
            <w:tcW w:w="0" w:type="auto"/>
          </w:tcPr>
          <w:p w14:paraId="5E6B51AA" w14:textId="77777777" w:rsidR="00B51529" w:rsidRPr="007C1D64" w:rsidRDefault="00B51529" w:rsidP="004A6BDF">
            <w:pPr>
              <w:pStyle w:val="Tablecustom"/>
              <w:rPr>
                <w:rFonts w:ascii="Avenir Book" w:eastAsia="Times New Roman" w:hAnsi="Avenir Book"/>
                <w:b w:val="0"/>
                <w:bCs w:val="0"/>
                <w:sz w:val="22"/>
                <w:szCs w:val="22"/>
              </w:rPr>
            </w:pPr>
            <w:r w:rsidRPr="009C501F">
              <w:rPr>
                <w:b w:val="0"/>
                <w:sz w:val="20"/>
                <w:szCs w:val="20"/>
                <w:shd w:val="clear" w:color="auto" w:fill="FFFFFF"/>
              </w:rPr>
              <w:t xml:space="preserve">There is no risk to biodiversity or habitat. In fact, the project benefits </w:t>
            </w:r>
            <w:proofErr w:type="gramStart"/>
            <w:r w:rsidRPr="009C501F">
              <w:rPr>
                <w:b w:val="0"/>
                <w:sz w:val="20"/>
                <w:szCs w:val="20"/>
                <w:shd w:val="clear" w:color="auto" w:fill="FFFFFF"/>
              </w:rPr>
              <w:t>the a</w:t>
            </w:r>
            <w:proofErr w:type="gramEnd"/>
            <w:r w:rsidRPr="009C501F">
              <w:rPr>
                <w:b w:val="0"/>
                <w:sz w:val="20"/>
                <w:szCs w:val="20"/>
                <w:shd w:val="clear" w:color="auto" w:fill="FFFFFF"/>
              </w:rPr>
              <w:t xml:space="preserve"> biodiversity hotspot, the Coastal Atlantic Forest, by reducing forest degradation due to extraction of wood for fuel.</w:t>
            </w:r>
          </w:p>
        </w:tc>
        <w:tc>
          <w:tcPr>
            <w:tcW w:w="0" w:type="auto"/>
          </w:tcPr>
          <w:p w14:paraId="5628DAF8" w14:textId="77777777" w:rsidR="00B51529" w:rsidRPr="0015183E" w:rsidRDefault="00B51529" w:rsidP="004A6BDF">
            <w:pPr>
              <w:pStyle w:val="Tablecustom"/>
              <w:rPr>
                <w:b w:val="0"/>
                <w:sz w:val="20"/>
                <w:szCs w:val="20"/>
                <w:shd w:val="clear" w:color="auto" w:fill="FFFFFF"/>
              </w:rPr>
            </w:pPr>
            <w:r w:rsidRPr="0015183E">
              <w:rPr>
                <w:b w:val="0"/>
                <w:sz w:val="20"/>
                <w:szCs w:val="20"/>
                <w:shd w:val="clear" w:color="auto" w:fill="FFFFFF"/>
              </w:rPr>
              <w:t>Not required</w:t>
            </w:r>
          </w:p>
        </w:tc>
      </w:tr>
      <w:tr w:rsidR="00640BFD" w:rsidRPr="007C1D64" w14:paraId="67D25A21" w14:textId="77777777" w:rsidTr="00C37B3B">
        <w:tc>
          <w:tcPr>
            <w:tcW w:w="0" w:type="auto"/>
            <w:gridSpan w:val="5"/>
          </w:tcPr>
          <w:p w14:paraId="591077D7" w14:textId="50E5FC57" w:rsidR="00640BFD" w:rsidRPr="0015183E" w:rsidRDefault="00640BFD" w:rsidP="00640BFD">
            <w:pPr>
              <w:pStyle w:val="Tablecustom"/>
              <w:rPr>
                <w:b w:val="0"/>
                <w:sz w:val="20"/>
                <w:szCs w:val="20"/>
                <w:shd w:val="clear" w:color="auto" w:fill="FFFFFF"/>
              </w:rPr>
            </w:pPr>
            <w:r>
              <w:rPr>
                <w:b w:val="0"/>
                <w:sz w:val="20"/>
                <w:szCs w:val="20"/>
                <w:shd w:val="clear" w:color="auto" w:fill="FFFFFF"/>
              </w:rPr>
              <w:t xml:space="preserve">No Mandatory Requirements. </w:t>
            </w:r>
          </w:p>
        </w:tc>
      </w:tr>
    </w:tbl>
    <w:p w14:paraId="4B0952EA" w14:textId="77777777" w:rsidR="00681CEB" w:rsidRDefault="00681CEB" w:rsidP="00675CDA">
      <w:pPr>
        <w:rPr>
          <w:rFonts w:ascii="Avenir Book" w:eastAsia="MS Mincho" w:hAnsi="Avenir Book"/>
        </w:rPr>
        <w:sectPr w:rsidR="00681CEB" w:rsidSect="00681CEB">
          <w:pgSz w:w="16840" w:h="11907" w:orient="landscape" w:code="9"/>
          <w:pgMar w:top="1138" w:right="1138" w:bottom="1138" w:left="1138" w:header="850" w:footer="562" w:gutter="0"/>
          <w:cols w:space="720"/>
          <w:docGrid w:linePitch="299"/>
        </w:sectPr>
      </w:pPr>
    </w:p>
    <w:p w14:paraId="1C77F3FC" w14:textId="0D3F28B5" w:rsidR="00675CDA" w:rsidRPr="007C1D64" w:rsidRDefault="00675CDA" w:rsidP="00675CDA">
      <w:pPr>
        <w:rPr>
          <w:rFonts w:ascii="Avenir Book" w:eastAsia="MS Mincho" w:hAnsi="Avenir Book"/>
        </w:rPr>
      </w:pPr>
    </w:p>
    <w:p w14:paraId="40D7D04E" w14:textId="77777777" w:rsidR="00675CDA" w:rsidRPr="007C1D64" w:rsidRDefault="00675CDA" w:rsidP="00675CDA">
      <w:pPr>
        <w:rPr>
          <w:rFonts w:ascii="Avenir Book" w:eastAsia="MS Mincho" w:hAnsi="Avenir Book"/>
        </w:rPr>
      </w:pPr>
    </w:p>
    <w:p w14:paraId="325F1E4C" w14:textId="77777777" w:rsidR="00675CDA" w:rsidRPr="007C1D64" w:rsidRDefault="00675CDA" w:rsidP="00675CDA">
      <w:pPr>
        <w:pStyle w:val="RegSectionLevel1"/>
        <w:rPr>
          <w:rFonts w:ascii="Avenir Book" w:hAnsi="Avenir Book"/>
        </w:rPr>
      </w:pPr>
      <w:r w:rsidRPr="007C1D64">
        <w:rPr>
          <w:rFonts w:ascii="Avenir Book" w:hAnsi="Avenir Book"/>
        </w:rPr>
        <w:tab/>
        <w:t>Local stakeholder consultation</w:t>
      </w:r>
      <w:bookmarkEnd w:id="204"/>
      <w:bookmarkEnd w:id="205"/>
      <w:bookmarkEnd w:id="206"/>
    </w:p>
    <w:p w14:paraId="061A1AE9"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Solicitation of comments from stakeholders</w:t>
      </w:r>
    </w:p>
    <w:p w14:paraId="32871332" w14:textId="77777777" w:rsidR="00675CDA" w:rsidRPr="007C1D64" w:rsidRDefault="00675CDA" w:rsidP="00675CDA">
      <w:pPr>
        <w:rPr>
          <w:rFonts w:ascii="Avenir Book" w:eastAsia="MS Mincho" w:hAnsi="Avenir Book"/>
          <w:i/>
        </w:rPr>
      </w:pPr>
      <w:r w:rsidRPr="007C1D64">
        <w:rPr>
          <w:rFonts w:ascii="Avenir Book" w:eastAsia="MS Mincho" w:hAnsi="Avenir Book"/>
        </w:rPr>
        <w:t xml:space="preserve">&gt;&gt; </w:t>
      </w:r>
      <w:r w:rsidRPr="007C1D64">
        <w:rPr>
          <w:rFonts w:ascii="Avenir Book" w:eastAsia="MS Mincho" w:hAnsi="Avenir Book"/>
          <w:i/>
        </w:rPr>
        <w:t>(</w:t>
      </w:r>
      <w:r w:rsidRPr="007C1D64">
        <w:rPr>
          <w:rFonts w:ascii="Avenir Book" w:hAnsi="Avenir Book"/>
          <w:i/>
        </w:rPr>
        <w:t>Describe how stakeholder consultation was conducted in accordance with GS4GG Stakeholder Procedure Requirements and Guidelines.)</w:t>
      </w:r>
    </w:p>
    <w:p w14:paraId="02F821A3" w14:textId="77777777" w:rsidR="00675CDA" w:rsidRDefault="00675CDA" w:rsidP="00675CDA">
      <w:pPr>
        <w:rPr>
          <w:rFonts w:ascii="Avenir Book" w:eastAsia="MS Mincho" w:hAnsi="Avenir Book"/>
        </w:rPr>
      </w:pPr>
    </w:p>
    <w:p w14:paraId="1C728C9D" w14:textId="7550D900" w:rsidR="00935191" w:rsidRPr="00081C2E" w:rsidRDefault="00DF3FB5" w:rsidP="00675CDA">
      <w:pPr>
        <w:rPr>
          <w:rFonts w:asciiTheme="minorHAnsi" w:eastAsia="MS Mincho" w:hAnsiTheme="minorHAnsi" w:cstheme="minorHAnsi"/>
          <w:sz w:val="20"/>
        </w:rPr>
      </w:pPr>
      <w:r>
        <w:rPr>
          <w:rFonts w:asciiTheme="minorHAnsi" w:eastAsia="MS Mincho" w:hAnsiTheme="minorHAnsi" w:cstheme="minorHAnsi"/>
          <w:sz w:val="20"/>
        </w:rPr>
        <w:t>Six</w:t>
      </w:r>
      <w:r w:rsidR="00935191" w:rsidRPr="00081C2E">
        <w:rPr>
          <w:rFonts w:asciiTheme="minorHAnsi" w:eastAsia="MS Mincho" w:hAnsiTheme="minorHAnsi" w:cstheme="minorHAnsi"/>
          <w:sz w:val="20"/>
        </w:rPr>
        <w:t xml:space="preserve"> measures were put in place to ensure strong participation by women in the stakeholder engagement process:</w:t>
      </w:r>
    </w:p>
    <w:p w14:paraId="3664AC68" w14:textId="42DB806D" w:rsidR="00935191" w:rsidRPr="00081C2E" w:rsidRDefault="00935191" w:rsidP="00675CDA">
      <w:pPr>
        <w:rPr>
          <w:rFonts w:asciiTheme="minorHAnsi" w:eastAsia="MS Mincho" w:hAnsiTheme="minorHAnsi" w:cstheme="minorHAnsi"/>
          <w:sz w:val="20"/>
        </w:rPr>
      </w:pPr>
    </w:p>
    <w:p w14:paraId="6380F1F4" w14:textId="211B212A" w:rsidR="00081C2E" w:rsidRPr="00081C2E" w:rsidRDefault="00150F46" w:rsidP="00C40B4F">
      <w:pPr>
        <w:pStyle w:val="ListParagraph"/>
        <w:numPr>
          <w:ilvl w:val="0"/>
          <w:numId w:val="51"/>
        </w:numPr>
        <w:rPr>
          <w:rFonts w:asciiTheme="minorHAnsi" w:eastAsia="MS Mincho" w:hAnsiTheme="minorHAnsi" w:cstheme="minorHAnsi"/>
          <w:sz w:val="20"/>
          <w:szCs w:val="20"/>
        </w:rPr>
      </w:pPr>
      <w:r w:rsidRPr="00081C2E">
        <w:rPr>
          <w:rFonts w:asciiTheme="minorHAnsi" w:eastAsia="MS Mincho" w:hAnsiTheme="minorHAnsi" w:cstheme="minorHAnsi"/>
          <w:b/>
          <w:noProof/>
          <w:sz w:val="20"/>
          <w:szCs w:val="20"/>
          <w:lang w:val="pt-BR"/>
        </w:rPr>
        <w:drawing>
          <wp:anchor distT="0" distB="0" distL="114300" distR="114300" simplePos="0" relativeHeight="251719680" behindDoc="0" locked="0" layoutInCell="1" allowOverlap="1" wp14:anchorId="03B4A13B" wp14:editId="693C4829">
            <wp:simplePos x="0" y="0"/>
            <wp:positionH relativeFrom="column">
              <wp:posOffset>4190365</wp:posOffset>
            </wp:positionH>
            <wp:positionV relativeFrom="paragraph">
              <wp:posOffset>47625</wp:posOffset>
            </wp:positionV>
            <wp:extent cx="1831975" cy="1962785"/>
            <wp:effectExtent l="0" t="0" r="0" b="0"/>
            <wp:wrapSquare wrapText="bothSides"/>
            <wp:docPr id="2" name="Picture 2" descr="C:\Users\Santa Barbara 2\Desktop\PDDs\New PDD GS6050\Stakeholder consultation\Fotos LSCM\Community agent signing in w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ta Barbara 2\Desktop\PDDs\New PDD GS6050\Stakeholder consultation\Fotos LSCM\Community agent signing in wome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1975" cy="196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191" w:rsidRPr="00081C2E">
        <w:rPr>
          <w:rFonts w:asciiTheme="minorHAnsi" w:eastAsia="MS Mincho" w:hAnsiTheme="minorHAnsi" w:cstheme="minorHAnsi"/>
          <w:b/>
          <w:sz w:val="20"/>
          <w:szCs w:val="20"/>
        </w:rPr>
        <w:t xml:space="preserve"> </w:t>
      </w:r>
      <w:r w:rsidR="00A81E2B" w:rsidRPr="00081C2E">
        <w:rPr>
          <w:rFonts w:asciiTheme="minorHAnsi" w:eastAsia="MS Mincho" w:hAnsiTheme="minorHAnsi" w:cstheme="minorHAnsi"/>
          <w:b/>
          <w:sz w:val="20"/>
          <w:szCs w:val="20"/>
        </w:rPr>
        <w:t>Community Agents tak</w:t>
      </w:r>
      <w:r w:rsidR="00081C2E" w:rsidRPr="00081C2E">
        <w:rPr>
          <w:rFonts w:asciiTheme="minorHAnsi" w:eastAsia="MS Mincho" w:hAnsiTheme="minorHAnsi" w:cstheme="minorHAnsi"/>
          <w:b/>
          <w:sz w:val="20"/>
          <w:szCs w:val="20"/>
        </w:rPr>
        <w:t>e</w:t>
      </w:r>
      <w:r w:rsidR="00A81E2B" w:rsidRPr="00081C2E">
        <w:rPr>
          <w:rFonts w:asciiTheme="minorHAnsi" w:eastAsia="MS Mincho" w:hAnsiTheme="minorHAnsi" w:cstheme="minorHAnsi"/>
          <w:b/>
          <w:sz w:val="20"/>
          <w:szCs w:val="20"/>
        </w:rPr>
        <w:t xml:space="preserve"> the lead</w:t>
      </w:r>
      <w:r w:rsidR="00A81E2B" w:rsidRPr="00081C2E">
        <w:rPr>
          <w:rFonts w:asciiTheme="minorHAnsi" w:eastAsia="MS Mincho" w:hAnsiTheme="minorHAnsi" w:cstheme="minorHAnsi"/>
          <w:sz w:val="20"/>
          <w:szCs w:val="20"/>
        </w:rPr>
        <w:t>. T</w:t>
      </w:r>
      <w:r w:rsidR="00935191" w:rsidRPr="00081C2E">
        <w:rPr>
          <w:rFonts w:asciiTheme="minorHAnsi" w:eastAsia="MS Mincho" w:hAnsiTheme="minorHAnsi" w:cstheme="minorHAnsi"/>
          <w:sz w:val="20"/>
          <w:szCs w:val="20"/>
        </w:rPr>
        <w:t>he role of Perene´s female team members has always been important</w:t>
      </w:r>
      <w:r w:rsidR="00A81E2B" w:rsidRPr="00081C2E">
        <w:rPr>
          <w:rFonts w:asciiTheme="minorHAnsi" w:eastAsia="MS Mincho" w:hAnsiTheme="minorHAnsi" w:cstheme="minorHAnsi"/>
          <w:sz w:val="20"/>
          <w:szCs w:val="20"/>
        </w:rPr>
        <w:t xml:space="preserve"> in facilitating communication with women.  </w:t>
      </w:r>
      <w:r w:rsidR="00081C2E" w:rsidRPr="00081C2E">
        <w:rPr>
          <w:rFonts w:asciiTheme="minorHAnsi" w:eastAsia="MS Mincho" w:hAnsiTheme="minorHAnsi" w:cstheme="minorHAnsi"/>
          <w:sz w:val="20"/>
          <w:szCs w:val="20"/>
        </w:rPr>
        <w:t>E</w:t>
      </w:r>
      <w:r w:rsidR="00A81E2B" w:rsidRPr="00081C2E">
        <w:rPr>
          <w:rFonts w:asciiTheme="minorHAnsi" w:eastAsia="MS Mincho" w:hAnsiTheme="minorHAnsi" w:cstheme="minorHAnsi"/>
          <w:sz w:val="20"/>
          <w:szCs w:val="20"/>
        </w:rPr>
        <w:t>mpower</w:t>
      </w:r>
      <w:r w:rsidR="00081C2E" w:rsidRPr="00081C2E">
        <w:rPr>
          <w:rFonts w:asciiTheme="minorHAnsi" w:eastAsia="MS Mincho" w:hAnsiTheme="minorHAnsi" w:cstheme="minorHAnsi"/>
          <w:sz w:val="20"/>
          <w:szCs w:val="20"/>
        </w:rPr>
        <w:t>ed</w:t>
      </w:r>
      <w:r w:rsidR="00A81E2B" w:rsidRPr="00081C2E">
        <w:rPr>
          <w:rFonts w:asciiTheme="minorHAnsi" w:eastAsia="MS Mincho" w:hAnsiTheme="minorHAnsi" w:cstheme="minorHAnsi"/>
          <w:sz w:val="20"/>
          <w:szCs w:val="20"/>
        </w:rPr>
        <w:t xml:space="preserve"> to </w:t>
      </w:r>
      <w:r w:rsidR="00081C2E" w:rsidRPr="00081C2E">
        <w:rPr>
          <w:rFonts w:asciiTheme="minorHAnsi" w:eastAsia="MS Mincho" w:hAnsiTheme="minorHAnsi" w:cstheme="minorHAnsi"/>
          <w:sz w:val="20"/>
          <w:szCs w:val="20"/>
        </w:rPr>
        <w:t xml:space="preserve">be active in this new role, local women become role models of competent, communicative female leadership, inspiring other women to step forward and </w:t>
      </w:r>
      <w:r w:rsidR="00B961F3">
        <w:rPr>
          <w:rFonts w:asciiTheme="minorHAnsi" w:eastAsia="MS Mincho" w:hAnsiTheme="minorHAnsi" w:cstheme="minorHAnsi"/>
          <w:sz w:val="20"/>
          <w:szCs w:val="20"/>
        </w:rPr>
        <w:t xml:space="preserve">be vocal and </w:t>
      </w:r>
      <w:proofErr w:type="gramStart"/>
      <w:r w:rsidR="00B961F3">
        <w:rPr>
          <w:rFonts w:asciiTheme="minorHAnsi" w:eastAsia="MS Mincho" w:hAnsiTheme="minorHAnsi" w:cstheme="minorHAnsi"/>
          <w:sz w:val="20"/>
          <w:szCs w:val="20"/>
        </w:rPr>
        <w:t xml:space="preserve">participative </w:t>
      </w:r>
      <w:r w:rsidR="00081C2E" w:rsidRPr="00081C2E">
        <w:rPr>
          <w:rFonts w:asciiTheme="minorHAnsi" w:eastAsia="MS Mincho" w:hAnsiTheme="minorHAnsi" w:cstheme="minorHAnsi"/>
          <w:sz w:val="20"/>
          <w:szCs w:val="20"/>
        </w:rPr>
        <w:t xml:space="preserve"> as</w:t>
      </w:r>
      <w:proofErr w:type="gramEnd"/>
      <w:r w:rsidR="00081C2E" w:rsidRPr="00081C2E">
        <w:rPr>
          <w:rFonts w:asciiTheme="minorHAnsi" w:eastAsia="MS Mincho" w:hAnsiTheme="minorHAnsi" w:cstheme="minorHAnsi"/>
          <w:sz w:val="20"/>
          <w:szCs w:val="20"/>
        </w:rPr>
        <w:t xml:space="preserve"> well.</w:t>
      </w:r>
    </w:p>
    <w:p w14:paraId="3D1F08E5" w14:textId="76C22E05" w:rsidR="00A81E2B" w:rsidRPr="00081C2E" w:rsidRDefault="00A81E2B" w:rsidP="00C40B4F">
      <w:pPr>
        <w:pStyle w:val="ListParagraph"/>
        <w:numPr>
          <w:ilvl w:val="0"/>
          <w:numId w:val="51"/>
        </w:numPr>
        <w:rPr>
          <w:rFonts w:asciiTheme="minorHAnsi" w:eastAsia="MS Mincho" w:hAnsiTheme="minorHAnsi" w:cstheme="minorHAnsi"/>
          <w:sz w:val="20"/>
          <w:szCs w:val="20"/>
        </w:rPr>
      </w:pPr>
      <w:r w:rsidRPr="00081C2E">
        <w:rPr>
          <w:rFonts w:asciiTheme="minorHAnsi" w:eastAsia="MS Mincho" w:hAnsiTheme="minorHAnsi" w:cstheme="minorHAnsi"/>
          <w:b/>
          <w:sz w:val="20"/>
          <w:szCs w:val="20"/>
        </w:rPr>
        <w:t>Word of Mouth, Door to Door.</w:t>
      </w:r>
      <w:r w:rsidRPr="00081C2E">
        <w:rPr>
          <w:rFonts w:asciiTheme="minorHAnsi" w:eastAsia="MS Mincho" w:hAnsiTheme="minorHAnsi" w:cstheme="minorHAnsi"/>
          <w:sz w:val="20"/>
          <w:szCs w:val="20"/>
        </w:rPr>
        <w:t xml:space="preserve"> </w:t>
      </w:r>
      <w:r w:rsidR="00081C2E" w:rsidRPr="00081C2E">
        <w:rPr>
          <w:rFonts w:asciiTheme="minorHAnsi" w:eastAsia="MS Mincho" w:hAnsiTheme="minorHAnsi" w:cstheme="minorHAnsi"/>
          <w:sz w:val="20"/>
          <w:szCs w:val="20"/>
        </w:rPr>
        <w:t xml:space="preserve"> With functional illiteracy near 30% of adults, and no newspaper, postal mail or internet services reaching most of the households, word of mouth has been the most reliable way of reaching people. </w:t>
      </w:r>
      <w:r w:rsidR="00B961F3">
        <w:rPr>
          <w:rFonts w:asciiTheme="minorHAnsi" w:eastAsia="MS Mincho" w:hAnsiTheme="minorHAnsi" w:cstheme="minorHAnsi"/>
          <w:sz w:val="20"/>
          <w:szCs w:val="20"/>
        </w:rPr>
        <w:t xml:space="preserve"> </w:t>
      </w:r>
    </w:p>
    <w:p w14:paraId="1C00A6CB" w14:textId="49F286DA" w:rsidR="00A81E2B" w:rsidRPr="00081C2E" w:rsidRDefault="007C3C70" w:rsidP="00C40B4F">
      <w:pPr>
        <w:pStyle w:val="ListParagraph"/>
        <w:numPr>
          <w:ilvl w:val="0"/>
          <w:numId w:val="51"/>
        </w:numPr>
        <w:rPr>
          <w:rFonts w:asciiTheme="minorHAnsi" w:eastAsia="MS Mincho" w:hAnsiTheme="minorHAnsi" w:cstheme="minorHAnsi"/>
          <w:sz w:val="20"/>
          <w:szCs w:val="20"/>
        </w:rPr>
      </w:pPr>
      <w:r>
        <w:rPr>
          <w:rFonts w:asciiTheme="minorHAnsi" w:eastAsia="MS Mincho" w:hAnsiTheme="minorHAnsi" w:cstheme="minorHAnsi"/>
          <w:noProof/>
          <w:sz w:val="20"/>
          <w:szCs w:val="20"/>
          <w:lang w:val="pt-BR"/>
        </w:rPr>
        <w:drawing>
          <wp:anchor distT="0" distB="0" distL="114300" distR="114300" simplePos="0" relativeHeight="251720704" behindDoc="0" locked="0" layoutInCell="1" allowOverlap="1" wp14:anchorId="49CEBA42" wp14:editId="4DC24BFB">
            <wp:simplePos x="0" y="0"/>
            <wp:positionH relativeFrom="column">
              <wp:posOffset>4090670</wp:posOffset>
            </wp:positionH>
            <wp:positionV relativeFrom="paragraph">
              <wp:posOffset>456565</wp:posOffset>
            </wp:positionV>
            <wp:extent cx="1973580" cy="1620520"/>
            <wp:effectExtent l="0" t="0" r="7620" b="0"/>
            <wp:wrapSquare wrapText="bothSides"/>
            <wp:docPr id="3" name="Picture 3" descr="C:\Users\Santa Barbara 2\Desktop\PDDs\New PDD GS6050\Stakeholder consultation\Fotos LSCM\po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ta Barbara 2\Desktop\PDDs\New PDD GS6050\Stakeholder consultation\Fotos LSCM\poster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358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81E2B" w:rsidRPr="00081C2E">
        <w:rPr>
          <w:rFonts w:asciiTheme="minorHAnsi" w:eastAsia="MS Mincho" w:hAnsiTheme="minorHAnsi" w:cstheme="minorHAnsi"/>
          <w:b/>
          <w:sz w:val="20"/>
          <w:szCs w:val="20"/>
        </w:rPr>
        <w:t>Clear description of the Project.</w:t>
      </w:r>
      <w:r w:rsidR="00A81E2B" w:rsidRPr="00081C2E">
        <w:rPr>
          <w:rFonts w:asciiTheme="minorHAnsi" w:eastAsia="MS Mincho" w:hAnsiTheme="minorHAnsi" w:cstheme="minorHAnsi"/>
          <w:sz w:val="20"/>
          <w:szCs w:val="20"/>
        </w:rPr>
        <w:t xml:space="preserve"> Traditionally in rural Brazil women are responsible for cooking in the family, more t</w:t>
      </w:r>
      <w:r w:rsidR="00B961F3">
        <w:rPr>
          <w:rFonts w:asciiTheme="minorHAnsi" w:eastAsia="MS Mincho" w:hAnsiTheme="minorHAnsi" w:cstheme="minorHAnsi"/>
          <w:sz w:val="20"/>
          <w:szCs w:val="20"/>
        </w:rPr>
        <w:t xml:space="preserve">han men, and therefore when it is made clear that the Project </w:t>
      </w:r>
      <w:proofErr w:type="spellStart"/>
      <w:r w:rsidR="00B961F3">
        <w:rPr>
          <w:rFonts w:asciiTheme="minorHAnsi" w:eastAsia="MS Mincho" w:hAnsiTheme="minorHAnsi" w:cstheme="minorHAnsi"/>
          <w:sz w:val="20"/>
          <w:szCs w:val="20"/>
        </w:rPr>
        <w:t>centers</w:t>
      </w:r>
      <w:proofErr w:type="spellEnd"/>
      <w:r w:rsidR="00B961F3">
        <w:rPr>
          <w:rFonts w:asciiTheme="minorHAnsi" w:eastAsia="MS Mincho" w:hAnsiTheme="minorHAnsi" w:cstheme="minorHAnsi"/>
          <w:sz w:val="20"/>
          <w:szCs w:val="20"/>
        </w:rPr>
        <w:t xml:space="preserve"> around Improved Wood-burning Cookstoves, </w:t>
      </w:r>
      <w:r w:rsidR="00A81E2B" w:rsidRPr="00081C2E">
        <w:rPr>
          <w:rFonts w:asciiTheme="minorHAnsi" w:eastAsia="MS Mincho" w:hAnsiTheme="minorHAnsi" w:cstheme="minorHAnsi"/>
          <w:sz w:val="20"/>
          <w:szCs w:val="20"/>
        </w:rPr>
        <w:t xml:space="preserve">women have shown great interest in </w:t>
      </w:r>
      <w:r w:rsidR="00B961F3">
        <w:rPr>
          <w:rFonts w:asciiTheme="minorHAnsi" w:eastAsia="MS Mincho" w:hAnsiTheme="minorHAnsi" w:cstheme="minorHAnsi"/>
          <w:sz w:val="20"/>
          <w:szCs w:val="20"/>
        </w:rPr>
        <w:t>participating</w:t>
      </w:r>
      <w:r w:rsidR="00A81E2B" w:rsidRPr="00081C2E">
        <w:rPr>
          <w:rFonts w:asciiTheme="minorHAnsi" w:eastAsia="MS Mincho" w:hAnsiTheme="minorHAnsi" w:cstheme="minorHAnsi"/>
          <w:sz w:val="20"/>
          <w:szCs w:val="20"/>
        </w:rPr>
        <w:t>.</w:t>
      </w:r>
    </w:p>
    <w:p w14:paraId="782DBB56" w14:textId="13E6AE13" w:rsidR="00B961F3" w:rsidRPr="00B961F3" w:rsidRDefault="00B961F3" w:rsidP="00C40B4F">
      <w:pPr>
        <w:pStyle w:val="ListParagraph"/>
        <w:numPr>
          <w:ilvl w:val="0"/>
          <w:numId w:val="51"/>
        </w:numPr>
        <w:rPr>
          <w:rFonts w:asciiTheme="minorHAnsi" w:eastAsia="MS Mincho" w:hAnsiTheme="minorHAnsi" w:cstheme="minorHAnsi"/>
          <w:sz w:val="20"/>
          <w:szCs w:val="20"/>
        </w:rPr>
      </w:pPr>
      <w:r>
        <w:rPr>
          <w:rFonts w:asciiTheme="minorHAnsi" w:eastAsia="MS Mincho" w:hAnsiTheme="minorHAnsi" w:cstheme="minorHAnsi"/>
          <w:b/>
          <w:sz w:val="20"/>
          <w:szCs w:val="20"/>
        </w:rPr>
        <w:t xml:space="preserve">Daytime and Weekend.  </w:t>
      </w:r>
      <w:r w:rsidRPr="00B961F3">
        <w:rPr>
          <w:rFonts w:asciiTheme="minorHAnsi" w:eastAsia="MS Mincho" w:hAnsiTheme="minorHAnsi" w:cstheme="minorHAnsi"/>
          <w:sz w:val="20"/>
          <w:szCs w:val="20"/>
        </w:rPr>
        <w:t>In general, women</w:t>
      </w:r>
      <w:r>
        <w:rPr>
          <w:rFonts w:asciiTheme="minorHAnsi" w:eastAsia="MS Mincho" w:hAnsiTheme="minorHAnsi" w:cstheme="minorHAnsi"/>
          <w:sz w:val="20"/>
          <w:szCs w:val="20"/>
        </w:rPr>
        <w:t xml:space="preserve"> in the region avoid circulating after nightfall because of concerns of personal safety. This was an important factor that led to the stakeholder meeting being held during the day.  Sunday was also deemed to be the best day as most people in the region</w:t>
      </w:r>
      <w:r w:rsidR="0012580B">
        <w:rPr>
          <w:rFonts w:asciiTheme="minorHAnsi" w:eastAsia="MS Mincho" w:hAnsiTheme="minorHAnsi" w:cstheme="minorHAnsi"/>
          <w:sz w:val="20"/>
          <w:szCs w:val="20"/>
        </w:rPr>
        <w:t>, men and women alike,</w:t>
      </w:r>
      <w:r>
        <w:rPr>
          <w:rFonts w:asciiTheme="minorHAnsi" w:eastAsia="MS Mincho" w:hAnsiTheme="minorHAnsi" w:cstheme="minorHAnsi"/>
          <w:sz w:val="20"/>
          <w:szCs w:val="20"/>
        </w:rPr>
        <w:t xml:space="preserve"> take a rest from their agricultural and other livelihood activities. </w:t>
      </w:r>
    </w:p>
    <w:p w14:paraId="58EF6677" w14:textId="55879A97" w:rsidR="00935191" w:rsidRDefault="00081C2E" w:rsidP="00C40B4F">
      <w:pPr>
        <w:pStyle w:val="ListParagraph"/>
        <w:numPr>
          <w:ilvl w:val="0"/>
          <w:numId w:val="51"/>
        </w:numPr>
        <w:rPr>
          <w:rFonts w:asciiTheme="minorHAnsi" w:eastAsia="MS Mincho" w:hAnsiTheme="minorHAnsi" w:cstheme="minorHAnsi"/>
          <w:sz w:val="20"/>
          <w:szCs w:val="20"/>
        </w:rPr>
      </w:pPr>
      <w:r w:rsidRPr="00081C2E">
        <w:rPr>
          <w:rFonts w:asciiTheme="minorHAnsi" w:eastAsia="MS Mincho" w:hAnsiTheme="minorHAnsi" w:cstheme="minorHAnsi"/>
          <w:b/>
          <w:sz w:val="20"/>
          <w:szCs w:val="20"/>
        </w:rPr>
        <w:t>Families Welcome</w:t>
      </w:r>
      <w:r w:rsidR="00A81E2B" w:rsidRPr="00081C2E">
        <w:rPr>
          <w:rFonts w:asciiTheme="minorHAnsi" w:eastAsia="MS Mincho" w:hAnsiTheme="minorHAnsi" w:cstheme="minorHAnsi"/>
          <w:sz w:val="20"/>
          <w:szCs w:val="20"/>
        </w:rPr>
        <w:t xml:space="preserve">. </w:t>
      </w:r>
      <w:r w:rsidR="00B961F3">
        <w:rPr>
          <w:rFonts w:asciiTheme="minorHAnsi" w:eastAsia="MS Mincho" w:hAnsiTheme="minorHAnsi" w:cstheme="minorHAnsi"/>
          <w:sz w:val="20"/>
          <w:szCs w:val="20"/>
        </w:rPr>
        <w:t>All meetings that Perene holds are open to children of all ages, and this is clearly expressed at the time of th</w:t>
      </w:r>
      <w:r w:rsidR="007C3C70">
        <w:rPr>
          <w:rFonts w:asciiTheme="minorHAnsi" w:eastAsia="MS Mincho" w:hAnsiTheme="minorHAnsi" w:cstheme="minorHAnsi"/>
          <w:sz w:val="20"/>
          <w:szCs w:val="20"/>
        </w:rPr>
        <w:t xml:space="preserve">e invitation. Often women do not have any one with whom to leave their </w:t>
      </w:r>
      <w:r w:rsidR="0012580B">
        <w:rPr>
          <w:rFonts w:asciiTheme="minorHAnsi" w:eastAsia="MS Mincho" w:hAnsiTheme="minorHAnsi" w:cstheme="minorHAnsi"/>
          <w:sz w:val="20"/>
          <w:szCs w:val="20"/>
        </w:rPr>
        <w:t>young ones</w:t>
      </w:r>
      <w:r w:rsidR="007C3C70">
        <w:rPr>
          <w:rFonts w:asciiTheme="minorHAnsi" w:eastAsia="MS Mincho" w:hAnsiTheme="minorHAnsi" w:cstheme="minorHAnsi"/>
          <w:sz w:val="20"/>
          <w:szCs w:val="20"/>
        </w:rPr>
        <w:t>, and so being able to bring them to the meeting enables these mothers to participate.</w:t>
      </w:r>
    </w:p>
    <w:p w14:paraId="43D8233F" w14:textId="6A3336EB" w:rsidR="00B1104E" w:rsidRDefault="00B1104E" w:rsidP="00C40B4F">
      <w:pPr>
        <w:pStyle w:val="ListParagraph"/>
        <w:numPr>
          <w:ilvl w:val="0"/>
          <w:numId w:val="51"/>
        </w:numPr>
        <w:rPr>
          <w:rFonts w:asciiTheme="minorHAnsi" w:eastAsia="MS Mincho" w:hAnsiTheme="minorHAnsi" w:cstheme="minorHAnsi"/>
          <w:sz w:val="20"/>
          <w:szCs w:val="20"/>
        </w:rPr>
      </w:pPr>
      <w:r>
        <w:rPr>
          <w:rFonts w:asciiTheme="minorHAnsi" w:eastAsia="MS Mincho" w:hAnsiTheme="minorHAnsi" w:cstheme="minorHAnsi"/>
          <w:b/>
          <w:sz w:val="20"/>
          <w:szCs w:val="20"/>
        </w:rPr>
        <w:t xml:space="preserve">Group Poster. </w:t>
      </w:r>
      <w:r>
        <w:rPr>
          <w:rFonts w:asciiTheme="minorHAnsi" w:eastAsia="MS Mincho" w:hAnsiTheme="minorHAnsi" w:cstheme="minorHAnsi"/>
          <w:sz w:val="20"/>
          <w:szCs w:val="20"/>
        </w:rPr>
        <w:t>Perene tested a new method of recording Sustainable Development feedback</w:t>
      </w:r>
      <w:r w:rsidR="0012580B">
        <w:rPr>
          <w:rFonts w:asciiTheme="minorHAnsi" w:eastAsia="MS Mincho" w:hAnsiTheme="minorHAnsi" w:cstheme="minorHAnsi"/>
          <w:sz w:val="20"/>
          <w:szCs w:val="20"/>
        </w:rPr>
        <w:t>, which proved successful</w:t>
      </w:r>
      <w:r>
        <w:rPr>
          <w:rFonts w:asciiTheme="minorHAnsi" w:eastAsia="MS Mincho" w:hAnsiTheme="minorHAnsi" w:cstheme="minorHAnsi"/>
          <w:sz w:val="20"/>
          <w:szCs w:val="20"/>
        </w:rPr>
        <w:t xml:space="preserve">. In order to overcome the </w:t>
      </w:r>
      <w:r w:rsidR="0012580B">
        <w:rPr>
          <w:rFonts w:asciiTheme="minorHAnsi" w:eastAsia="MS Mincho" w:hAnsiTheme="minorHAnsi" w:cstheme="minorHAnsi"/>
          <w:sz w:val="20"/>
          <w:szCs w:val="20"/>
        </w:rPr>
        <w:t xml:space="preserve">reluctance people typically show when they </w:t>
      </w:r>
      <w:r>
        <w:rPr>
          <w:rFonts w:asciiTheme="minorHAnsi" w:eastAsia="MS Mincho" w:hAnsiTheme="minorHAnsi" w:cstheme="minorHAnsi"/>
          <w:sz w:val="20"/>
          <w:szCs w:val="20"/>
        </w:rPr>
        <w:t xml:space="preserve">are asked to fill out individual written assessments, poster paper was affixed to the wall during the Stakeholder meeting and participants were invited to make their comments orally. This was much easier, with many comments being made by both women and men, and the Perene director writing these comments </w:t>
      </w:r>
      <w:r w:rsidR="0012580B">
        <w:rPr>
          <w:rFonts w:asciiTheme="minorHAnsi" w:eastAsia="MS Mincho" w:hAnsiTheme="minorHAnsi" w:cstheme="minorHAnsi"/>
          <w:sz w:val="20"/>
          <w:szCs w:val="20"/>
        </w:rPr>
        <w:t>on the poster.</w:t>
      </w:r>
      <w:r>
        <w:rPr>
          <w:rFonts w:asciiTheme="minorHAnsi" w:eastAsia="MS Mincho" w:hAnsiTheme="minorHAnsi" w:cstheme="minorHAnsi"/>
          <w:sz w:val="20"/>
          <w:szCs w:val="20"/>
        </w:rPr>
        <w:t xml:space="preserve">  </w:t>
      </w:r>
    </w:p>
    <w:p w14:paraId="44322FEE" w14:textId="77777777" w:rsidR="00144C7A" w:rsidRDefault="00144C7A" w:rsidP="00675CDA">
      <w:pPr>
        <w:rPr>
          <w:rFonts w:ascii="Avenir Book" w:eastAsia="MS Mincho" w:hAnsi="Avenir Book"/>
        </w:rPr>
      </w:pPr>
    </w:p>
    <w:p w14:paraId="484DA7ED" w14:textId="62682A09" w:rsidR="0012580B" w:rsidRPr="002B078D" w:rsidRDefault="005C5BD4" w:rsidP="002B078D">
      <w:pPr>
        <w:rPr>
          <w:rFonts w:ascii="Avenir Book" w:hAnsi="Avenir Book" w:cs="Arial"/>
        </w:rPr>
      </w:pPr>
      <w:r w:rsidRPr="002B078D">
        <w:rPr>
          <w:rFonts w:ascii="Avenir Book" w:hAnsi="Avenir Book" w:cs="Arial"/>
        </w:rPr>
        <w:t>The Local Stakeholder Consultation Meeting took place on Sunday October 1, 2017.</w:t>
      </w:r>
      <w:r w:rsidR="0012580B" w:rsidRPr="002B078D">
        <w:rPr>
          <w:rFonts w:ascii="Avenir Book" w:hAnsi="Avenir Book" w:cs="Arial"/>
        </w:rPr>
        <w:t xml:space="preserve"> The </w:t>
      </w:r>
      <w:proofErr w:type="spellStart"/>
      <w:r w:rsidR="0012580B" w:rsidRPr="002B078D">
        <w:rPr>
          <w:rFonts w:ascii="Avenir Book" w:hAnsi="Avenir Book" w:cs="Arial"/>
        </w:rPr>
        <w:t>turn out</w:t>
      </w:r>
      <w:proofErr w:type="spellEnd"/>
      <w:r w:rsidR="0012580B" w:rsidRPr="002B078D">
        <w:rPr>
          <w:rFonts w:ascii="Avenir Book" w:hAnsi="Avenir Book" w:cs="Arial"/>
        </w:rPr>
        <w:t xml:space="preserve"> was very positive, with a total of 77 local participants, from young adults to senior citizens, in addition to several children who accompanied their parents. Of the adults, 47 participants, 60%,</w:t>
      </w:r>
      <w:r w:rsidRPr="002B078D">
        <w:rPr>
          <w:rFonts w:ascii="Avenir Book" w:hAnsi="Avenir Book" w:cs="Arial"/>
        </w:rPr>
        <w:t xml:space="preserve"> </w:t>
      </w:r>
      <w:r w:rsidR="0012580B" w:rsidRPr="002B078D">
        <w:rPr>
          <w:rFonts w:ascii="Avenir Book" w:hAnsi="Avenir Book" w:cs="Arial"/>
        </w:rPr>
        <w:t>were women.</w:t>
      </w:r>
    </w:p>
    <w:p w14:paraId="042F0DBC" w14:textId="3ED7D96F" w:rsidR="00675CDA" w:rsidRPr="002B078D" w:rsidRDefault="00675CDA" w:rsidP="002B078D">
      <w:pPr>
        <w:rPr>
          <w:rFonts w:ascii="Avenir Book" w:hAnsi="Avenir Book" w:cs="Arial"/>
        </w:rPr>
      </w:pPr>
    </w:p>
    <w:p w14:paraId="348E7D6E" w14:textId="572F9132" w:rsidR="005C5BD4" w:rsidRPr="002B078D" w:rsidRDefault="005C5BD4" w:rsidP="002B078D">
      <w:pPr>
        <w:rPr>
          <w:rFonts w:ascii="Avenir Book" w:hAnsi="Avenir Book" w:cs="Arial"/>
        </w:rPr>
      </w:pPr>
      <w:r w:rsidRPr="002B078D">
        <w:rPr>
          <w:rFonts w:ascii="Avenir Book" w:hAnsi="Avenir Book" w:cs="Arial"/>
        </w:rPr>
        <w:lastRenderedPageBreak/>
        <w:t>During the meeting</w:t>
      </w:r>
      <w:r w:rsidR="00C81D18" w:rsidRPr="002B078D">
        <w:rPr>
          <w:rFonts w:ascii="Avenir Book" w:hAnsi="Avenir Book" w:cs="Arial"/>
        </w:rPr>
        <w:t>,</w:t>
      </w:r>
      <w:r w:rsidRPr="002B078D">
        <w:rPr>
          <w:rFonts w:ascii="Avenir Book" w:hAnsi="Avenir Book" w:cs="Arial"/>
        </w:rPr>
        <w:t xml:space="preserve"> Director Guilherme Valladares explained Perene´s efficient cookstove program and of the two projects underway in </w:t>
      </w:r>
      <w:proofErr w:type="spellStart"/>
      <w:r w:rsidRPr="002B078D">
        <w:rPr>
          <w:rFonts w:ascii="Avenir Book" w:hAnsi="Avenir Book" w:cs="Arial"/>
        </w:rPr>
        <w:t>neighboring</w:t>
      </w:r>
      <w:proofErr w:type="spellEnd"/>
      <w:r w:rsidRPr="002B078D">
        <w:rPr>
          <w:rFonts w:ascii="Avenir Book" w:hAnsi="Avenir Book" w:cs="Arial"/>
        </w:rPr>
        <w:t xml:space="preserve"> municipalities.  It was clarified that beneficiaries are required to use wood as their primary fuel and to give an in-kind contribution of bricks and cement in order to receive </w:t>
      </w:r>
      <w:proofErr w:type="gramStart"/>
      <w:r w:rsidRPr="002B078D">
        <w:rPr>
          <w:rFonts w:ascii="Avenir Book" w:hAnsi="Avenir Book" w:cs="Arial"/>
        </w:rPr>
        <w:t>the  stove</w:t>
      </w:r>
      <w:proofErr w:type="gramEnd"/>
      <w:r w:rsidRPr="002B078D">
        <w:rPr>
          <w:rFonts w:ascii="Avenir Book" w:hAnsi="Avenir Book" w:cs="Arial"/>
        </w:rPr>
        <w:t xml:space="preserve">.  It was explained that each participant signs a Terms of Agreement at the time the household receives the stove. The Natura funding opportunity for a new cookstove project in the region was outlined.  Mr. Valladares clarified that funding has not been guaranteed yet and that Perene is in the process of submitting a proposal and hopes to be selected. Deadline of October 13 for submitting proposal was shared, and that we expect to know the results by December 15, 2017. If selected by Natura, the new cookstove project would begin in January or February 2018. </w:t>
      </w:r>
      <w:r w:rsidR="002558DA" w:rsidRPr="002B078D">
        <w:rPr>
          <w:rFonts w:ascii="Avenir Book" w:hAnsi="Avenir Book" w:cs="Arial"/>
        </w:rPr>
        <w:t xml:space="preserve"> The Grievance Mechanisms were presented and discussed, as described in the LSCM Report.  </w:t>
      </w:r>
      <w:r w:rsidRPr="002B078D">
        <w:rPr>
          <w:rFonts w:ascii="Avenir Book" w:hAnsi="Avenir Book" w:cs="Arial"/>
        </w:rPr>
        <w:t xml:space="preserve">The Sustainable Development Assessment exercise was </w:t>
      </w:r>
      <w:r w:rsidR="002558DA" w:rsidRPr="002B078D">
        <w:rPr>
          <w:rFonts w:ascii="Avenir Book" w:hAnsi="Avenir Book" w:cs="Arial"/>
        </w:rPr>
        <w:t xml:space="preserve">also </w:t>
      </w:r>
      <w:r w:rsidRPr="002B078D">
        <w:rPr>
          <w:rFonts w:ascii="Avenir Book" w:hAnsi="Avenir Book" w:cs="Arial"/>
        </w:rPr>
        <w:t xml:space="preserve">carried out, in which participants discussed and listed </w:t>
      </w:r>
      <w:r w:rsidR="008F3F4A" w:rsidRPr="002B078D">
        <w:rPr>
          <w:rFonts w:ascii="Avenir Book" w:hAnsi="Avenir Book" w:cs="Arial"/>
        </w:rPr>
        <w:t>posi</w:t>
      </w:r>
      <w:r w:rsidRPr="002B078D">
        <w:rPr>
          <w:rFonts w:ascii="Avenir Book" w:hAnsi="Avenir Book" w:cs="Arial"/>
        </w:rPr>
        <w:t xml:space="preserve">tive impacts, including on health and cleanliness of the home, reduced time spent collecting </w:t>
      </w:r>
      <w:proofErr w:type="gramStart"/>
      <w:r w:rsidRPr="002B078D">
        <w:rPr>
          <w:rFonts w:ascii="Avenir Book" w:hAnsi="Avenir Book" w:cs="Arial"/>
        </w:rPr>
        <w:t>wood,</w:t>
      </w:r>
      <w:proofErr w:type="gramEnd"/>
      <w:r w:rsidRPr="002B078D">
        <w:rPr>
          <w:rFonts w:ascii="Avenir Book" w:hAnsi="Avenir Book" w:cs="Arial"/>
        </w:rPr>
        <w:t xml:space="preserve"> and improved protection of forests, animals and natural springs. </w:t>
      </w:r>
      <w:r w:rsidR="008F3F4A" w:rsidRPr="002B078D">
        <w:rPr>
          <w:rFonts w:ascii="Avenir Book" w:hAnsi="Avenir Book" w:cs="Arial"/>
        </w:rPr>
        <w:t xml:space="preserve">Only one negative point was brought up by a participant of the meeting: that the project may not actually occur.  There is, in fact, the possibility that Perene´s project will not be among those selected by Natura, and this was shared with the group.  Perene Director explained that </w:t>
      </w:r>
      <w:r w:rsidR="002558DA" w:rsidRPr="002B078D">
        <w:rPr>
          <w:rFonts w:ascii="Avenir Book" w:hAnsi="Avenir Book" w:cs="Arial"/>
        </w:rPr>
        <w:t>as soon as the</w:t>
      </w:r>
      <w:r w:rsidR="008F3F4A" w:rsidRPr="002B078D">
        <w:rPr>
          <w:rFonts w:ascii="Avenir Book" w:hAnsi="Avenir Book" w:cs="Arial"/>
        </w:rPr>
        <w:t xml:space="preserve"> selection process </w:t>
      </w:r>
      <w:r w:rsidR="002558DA" w:rsidRPr="002B078D">
        <w:rPr>
          <w:rFonts w:ascii="Avenir Book" w:hAnsi="Avenir Book" w:cs="Arial"/>
        </w:rPr>
        <w:t xml:space="preserve">is complete, </w:t>
      </w:r>
      <w:r w:rsidR="008F3F4A" w:rsidRPr="002B078D">
        <w:rPr>
          <w:rFonts w:ascii="Avenir Book" w:hAnsi="Avenir Book" w:cs="Arial"/>
        </w:rPr>
        <w:t>feedback</w:t>
      </w:r>
      <w:r w:rsidR="002558DA" w:rsidRPr="002B078D">
        <w:rPr>
          <w:rFonts w:ascii="Avenir Book" w:hAnsi="Avenir Book" w:cs="Arial"/>
        </w:rPr>
        <w:t xml:space="preserve"> will be given to the community.</w:t>
      </w:r>
    </w:p>
    <w:p w14:paraId="716CE1C4" w14:textId="77777777" w:rsidR="008F3F4A" w:rsidRPr="002B078D" w:rsidRDefault="008F3F4A" w:rsidP="002B078D">
      <w:pPr>
        <w:rPr>
          <w:rFonts w:ascii="Avenir Book" w:hAnsi="Avenir Book" w:cs="Arial"/>
        </w:rPr>
      </w:pPr>
      <w:r w:rsidRPr="002B078D">
        <w:rPr>
          <w:rFonts w:ascii="Avenir Book" w:hAnsi="Avenir Book" w:cs="Arial"/>
        </w:rPr>
        <w:t xml:space="preserve">The principal financing stakeholder is the Brazilian company Natura, which is ultimately the buyer of the carbon credits. Consultation with Natura occurs frequently, as Perene has three carbon-credit contracts underway with the company, and is participating in a Tender, closing October 13, 2017, to </w:t>
      </w:r>
      <w:proofErr w:type="gramStart"/>
      <w:r w:rsidRPr="002B078D">
        <w:rPr>
          <w:rFonts w:ascii="Avenir Book" w:hAnsi="Avenir Book" w:cs="Arial"/>
        </w:rPr>
        <w:t>fund  this</w:t>
      </w:r>
      <w:proofErr w:type="gramEnd"/>
      <w:r w:rsidRPr="002B078D">
        <w:rPr>
          <w:rFonts w:ascii="Avenir Book" w:hAnsi="Avenir Book" w:cs="Arial"/>
        </w:rPr>
        <w:t xml:space="preserve"> new cookstove project.  Natura clarified to Perene that to be eligible for funding the project must be </w:t>
      </w:r>
      <w:proofErr w:type="gramStart"/>
      <w:r w:rsidRPr="002B078D">
        <w:rPr>
          <w:rFonts w:ascii="Avenir Book" w:hAnsi="Avenir Book" w:cs="Arial"/>
        </w:rPr>
        <w:t>Validated</w:t>
      </w:r>
      <w:proofErr w:type="gramEnd"/>
      <w:r w:rsidRPr="002B078D">
        <w:rPr>
          <w:rFonts w:ascii="Avenir Book" w:hAnsi="Avenir Book" w:cs="Arial"/>
        </w:rPr>
        <w:t xml:space="preserve"> or at least under review.  Since the Tender deadline is October 13, Perene consulted with Natura to determine if this new PDD will be eligible. Natura responded that, in the case of Perene, since we have been project developers for the Natura Carbon Offset program since 2009, it will be sufficient to obtain a letter from Gold Standard Foundation that the project is currently under Validation review.   The Tender can be accessed at:</w:t>
      </w:r>
    </w:p>
    <w:p w14:paraId="6F262932" w14:textId="14F7EDBB" w:rsidR="005C5BD4" w:rsidRPr="002558DA" w:rsidRDefault="008F3F4A" w:rsidP="002558DA">
      <w:pPr>
        <w:pStyle w:val="BodyText62"/>
        <w:shd w:val="clear" w:color="auto" w:fill="auto"/>
        <w:tabs>
          <w:tab w:val="left" w:pos="1190"/>
        </w:tabs>
        <w:spacing w:after="184" w:line="276" w:lineRule="auto"/>
        <w:ind w:right="20" w:firstLine="0"/>
        <w:rPr>
          <w:rFonts w:asciiTheme="minorHAnsi" w:hAnsiTheme="minorHAnsi" w:cstheme="minorHAnsi"/>
          <w:color w:val="000000"/>
          <w:sz w:val="20"/>
          <w:szCs w:val="20"/>
          <w:shd w:val="clear" w:color="auto" w:fill="FFFFFF"/>
          <w:lang w:val="en-US"/>
        </w:rPr>
      </w:pPr>
      <w:r w:rsidRPr="008F3F4A">
        <w:rPr>
          <w:rStyle w:val="BodyText11"/>
          <w:rFonts w:asciiTheme="minorHAnsi" w:hAnsiTheme="minorHAnsi" w:cstheme="minorHAnsi"/>
          <w:sz w:val="20"/>
          <w:szCs w:val="20"/>
          <w:u w:val="none"/>
        </w:rPr>
        <w:t>https://www.ekos.social/pages/natura-itau</w:t>
      </w:r>
    </w:p>
    <w:p w14:paraId="26075CA0" w14:textId="03792A8A" w:rsidR="005C5BD4" w:rsidRPr="002B078D" w:rsidRDefault="005C5BD4" w:rsidP="00675CDA">
      <w:pPr>
        <w:rPr>
          <w:rFonts w:ascii="Avenir Book" w:hAnsi="Avenir Book" w:cs="Arial"/>
        </w:rPr>
      </w:pPr>
      <w:r w:rsidRPr="002B078D">
        <w:rPr>
          <w:rFonts w:ascii="Avenir Book" w:hAnsi="Avenir Book" w:cs="Arial"/>
        </w:rPr>
        <w:t xml:space="preserve">No local policy makers or authorities were invited to the informative meetings as this project intends to be independent of government entities, programs or agendas. This precaution prevents any association with a political party and reduces the effects of political changes in the area. In addition, avoiding involvement of the government minimizes the possibility of the project being affected by attempts at corruption. Perene has worked this way for over 10 years, and it has been one of the reasons we have succeeded in building and </w:t>
      </w:r>
      <w:proofErr w:type="gramStart"/>
      <w:r w:rsidRPr="002B078D">
        <w:rPr>
          <w:rFonts w:ascii="Avenir Book" w:hAnsi="Avenir Book" w:cs="Arial"/>
        </w:rPr>
        <w:t>maintaining  a</w:t>
      </w:r>
      <w:proofErr w:type="gramEnd"/>
      <w:r w:rsidRPr="002B078D">
        <w:rPr>
          <w:rFonts w:ascii="Avenir Book" w:hAnsi="Avenir Book" w:cs="Arial"/>
        </w:rPr>
        <w:t xml:space="preserve"> relationship of  trust and engagement with our partner communities.</w:t>
      </w:r>
    </w:p>
    <w:p w14:paraId="1BB7F254" w14:textId="77777777" w:rsidR="002B078D" w:rsidRDefault="002B078D" w:rsidP="00675CDA">
      <w:pPr>
        <w:rPr>
          <w:rFonts w:asciiTheme="minorHAnsi" w:hAnsiTheme="minorHAnsi" w:cstheme="minorHAnsi"/>
          <w:sz w:val="20"/>
        </w:rPr>
      </w:pPr>
    </w:p>
    <w:p w14:paraId="66B8FC22" w14:textId="5BCE416E" w:rsidR="002B078D" w:rsidRPr="002B078D" w:rsidRDefault="002B078D" w:rsidP="00675CDA">
      <w:pPr>
        <w:rPr>
          <w:rFonts w:ascii="Avenir Book" w:hAnsi="Avenir Book" w:cs="Arial"/>
          <w:b/>
        </w:rPr>
      </w:pPr>
      <w:r w:rsidRPr="002B078D">
        <w:rPr>
          <w:rFonts w:ascii="Avenir Book" w:hAnsi="Avenir Book" w:cs="Arial"/>
          <w:b/>
        </w:rPr>
        <w:t>Feedback Round</w:t>
      </w:r>
    </w:p>
    <w:p w14:paraId="61AD98DD" w14:textId="77777777" w:rsidR="002B078D" w:rsidRPr="002B078D" w:rsidRDefault="002B078D" w:rsidP="00675CDA">
      <w:pPr>
        <w:rPr>
          <w:rFonts w:ascii="Avenir Book" w:hAnsi="Avenir Book" w:cs="Arial"/>
        </w:rPr>
      </w:pPr>
    </w:p>
    <w:p w14:paraId="6A3BD767" w14:textId="5E1D07DE" w:rsidR="002B078D" w:rsidRPr="002B078D" w:rsidRDefault="002B078D" w:rsidP="002B078D">
      <w:pPr>
        <w:rPr>
          <w:rFonts w:ascii="Avenir Book" w:hAnsi="Avenir Book" w:cs="Arial"/>
        </w:rPr>
      </w:pPr>
      <w:r w:rsidRPr="002B078D">
        <w:rPr>
          <w:rFonts w:ascii="Avenir Book" w:hAnsi="Avenir Book" w:cs="Arial"/>
        </w:rPr>
        <w:t xml:space="preserve">The format chosen for the Feedback Round was twofold:  public consultation for NGO supporters and other stakeholders with email/internet access, and Focus Groups with local stakeholders. The project documentation, including Project Design Document and Local Stakeholder </w:t>
      </w:r>
      <w:proofErr w:type="spellStart"/>
      <w:r w:rsidRPr="002B078D">
        <w:rPr>
          <w:rFonts w:ascii="Avenir Book" w:hAnsi="Avenir Book" w:cs="Arial"/>
        </w:rPr>
        <w:t>Consulation</w:t>
      </w:r>
      <w:proofErr w:type="spellEnd"/>
      <w:r w:rsidRPr="002B078D">
        <w:rPr>
          <w:rFonts w:ascii="Avenir Book" w:hAnsi="Avenir Book" w:cs="Arial"/>
        </w:rPr>
        <w:t xml:space="preserve"> Report, were made available through the following channels: hard copies at Instituto Perene´s headquarters, by link in the Feedback email sent out to Gold Standard NGO supporters, and on the </w:t>
      </w:r>
      <w:proofErr w:type="spellStart"/>
      <w:r w:rsidRPr="002B078D">
        <w:rPr>
          <w:rFonts w:ascii="Avenir Book" w:hAnsi="Avenir Book" w:cs="Arial"/>
        </w:rPr>
        <w:t>Markit</w:t>
      </w:r>
      <w:proofErr w:type="spellEnd"/>
      <w:r w:rsidRPr="002B078D">
        <w:rPr>
          <w:rFonts w:ascii="Avenir Book" w:hAnsi="Avenir Book" w:cs="Arial"/>
        </w:rPr>
        <w:t xml:space="preserve"> Registry website.</w:t>
      </w:r>
    </w:p>
    <w:p w14:paraId="14C36E00" w14:textId="3FC0DAA0" w:rsidR="002B078D" w:rsidRDefault="002B078D" w:rsidP="002B078D">
      <w:pPr>
        <w:rPr>
          <w:rFonts w:ascii="Avenir Book" w:hAnsi="Avenir Book" w:cs="Arial"/>
        </w:rPr>
      </w:pPr>
    </w:p>
    <w:p w14:paraId="285FB8D6" w14:textId="77777777" w:rsidR="002B078D" w:rsidRDefault="002B078D" w:rsidP="002B078D">
      <w:pPr>
        <w:rPr>
          <w:rFonts w:ascii="Avenir Book" w:hAnsi="Avenir Book" w:cs="Arial"/>
        </w:rPr>
      </w:pPr>
    </w:p>
    <w:p w14:paraId="7B42C47A" w14:textId="77777777" w:rsidR="002B078D" w:rsidRDefault="002B078D" w:rsidP="002B078D">
      <w:pPr>
        <w:rPr>
          <w:rFonts w:ascii="Avenir Book" w:hAnsi="Avenir Book" w:cs="Arial"/>
        </w:rPr>
      </w:pPr>
    </w:p>
    <w:p w14:paraId="3EE503C3" w14:textId="77777777" w:rsidR="002B078D" w:rsidRPr="00600BC9" w:rsidRDefault="002B078D" w:rsidP="002B078D">
      <w:pPr>
        <w:rPr>
          <w:rFonts w:ascii="Avenir Book" w:hAnsi="Avenir Book" w:cs="Arial"/>
          <w:i/>
        </w:rPr>
      </w:pPr>
      <w:r>
        <w:rPr>
          <w:rFonts w:ascii="Avenir Book" w:hAnsi="Avenir Book" w:cs="Arial"/>
        </w:rPr>
        <w:t xml:space="preserve">Over the course of two days, January 3- 4, 2018, Instituto Perene held two Focus Groups with local participants in order to give feedback on how the comments and suggestions made during the first round of stakeholder consultation were taken into account.  </w:t>
      </w:r>
    </w:p>
    <w:p w14:paraId="72CE3032" w14:textId="2485F8E5" w:rsidR="002B078D" w:rsidRDefault="002B078D" w:rsidP="002B078D">
      <w:pPr>
        <w:rPr>
          <w:rFonts w:ascii="Avenir Book" w:hAnsi="Avenir Book" w:cs="Arial"/>
        </w:rPr>
      </w:pPr>
      <w:r>
        <w:rPr>
          <w:noProof/>
          <w:lang w:val="pt-BR" w:eastAsia="zh-CN"/>
        </w:rPr>
        <w:lastRenderedPageBreak/>
        <w:drawing>
          <wp:anchor distT="0" distB="0" distL="114300" distR="114300" simplePos="0" relativeHeight="251727872" behindDoc="1" locked="0" layoutInCell="1" allowOverlap="1" wp14:anchorId="1B6BCA0C" wp14:editId="1E02609A">
            <wp:simplePos x="0" y="0"/>
            <wp:positionH relativeFrom="column">
              <wp:posOffset>3907790</wp:posOffset>
            </wp:positionH>
            <wp:positionV relativeFrom="paragraph">
              <wp:posOffset>511810</wp:posOffset>
            </wp:positionV>
            <wp:extent cx="4227830" cy="3533140"/>
            <wp:effectExtent l="0" t="0" r="1270" b="0"/>
            <wp:wrapTight wrapText="bothSides">
              <wp:wrapPolygon edited="0">
                <wp:start x="0" y="0"/>
                <wp:lineTo x="0" y="21429"/>
                <wp:lineTo x="21509" y="21429"/>
                <wp:lineTo x="21509" y="0"/>
                <wp:lineTo x="0" y="0"/>
              </wp:wrapPolygon>
            </wp:wrapTight>
            <wp:docPr id="175" name="Picture 175" descr="Image may contain: 8 people, people smiling, people standing, tree, shoes, outdoor and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may contain: 8 people, people smiling, people standing, tree, shoes, outdoor and nature"/>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r="10245"/>
                    <a:stretch/>
                  </pic:blipFill>
                  <pic:spPr bwMode="auto">
                    <a:xfrm>
                      <a:off x="0" y="0"/>
                      <a:ext cx="4227830" cy="3533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venir Book" w:hAnsi="Avenir Book" w:cs="Arial"/>
        </w:rPr>
        <w:t xml:space="preserve">On Day 1, the Focus Group was for men, and on Day 2, the Focus Group was led by women, with the exception of one male participant who was interested in becoming a Community Agent. Instituto Perene does not discriminate based on </w:t>
      </w:r>
      <w:proofErr w:type="gramStart"/>
      <w:r>
        <w:rPr>
          <w:rFonts w:ascii="Avenir Book" w:hAnsi="Avenir Book" w:cs="Arial"/>
        </w:rPr>
        <w:t>gender,</w:t>
      </w:r>
      <w:proofErr w:type="gramEnd"/>
      <w:r>
        <w:rPr>
          <w:rFonts w:ascii="Avenir Book" w:hAnsi="Avenir Book" w:cs="Arial"/>
        </w:rPr>
        <w:t xml:space="preserve"> therefore </w:t>
      </w:r>
      <w:proofErr w:type="spellStart"/>
      <w:r>
        <w:rPr>
          <w:rFonts w:ascii="Avenir Book" w:hAnsi="Avenir Book" w:cs="Arial"/>
        </w:rPr>
        <w:t>Otavio</w:t>
      </w:r>
      <w:proofErr w:type="spellEnd"/>
      <w:r>
        <w:rPr>
          <w:rFonts w:ascii="Avenir Book" w:hAnsi="Avenir Book" w:cs="Arial"/>
        </w:rPr>
        <w:t xml:space="preserve"> Silva was accepted into the group and made to feel welcome by all the women.   </w:t>
      </w:r>
    </w:p>
    <w:p w14:paraId="6B1BDEA1" w14:textId="36C0FBBB" w:rsidR="002B078D" w:rsidRDefault="002B078D" w:rsidP="002B078D">
      <w:pPr>
        <w:rPr>
          <w:rFonts w:ascii="Avenir Book" w:hAnsi="Avenir Book" w:cs="Arial"/>
        </w:rPr>
      </w:pPr>
      <w:r>
        <w:rPr>
          <w:noProof/>
          <w:lang w:val="pt-BR" w:eastAsia="zh-CN"/>
        </w:rPr>
        <w:drawing>
          <wp:inline distT="0" distB="0" distL="0" distR="0" wp14:anchorId="6A112943" wp14:editId="2F68E654">
            <wp:extent cx="3907766" cy="3518846"/>
            <wp:effectExtent l="0" t="0" r="0" b="0"/>
            <wp:docPr id="174" name="Picture 174" descr="Image may contain: 2 people, people standing, tree, crowd, plant, child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may contain: 2 people, people standing, tree, crowd, plant, child and outdoor"/>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3907766" cy="3518846"/>
                    </a:xfrm>
                    <a:prstGeom prst="rect">
                      <a:avLst/>
                    </a:prstGeom>
                    <a:noFill/>
                    <a:ln>
                      <a:noFill/>
                    </a:ln>
                    <a:extLst>
                      <a:ext uri="{53640926-AAD7-44D8-BBD7-CCE9431645EC}">
                        <a14:shadowObscured xmlns:a14="http://schemas.microsoft.com/office/drawing/2010/main"/>
                      </a:ext>
                    </a:extLst>
                  </pic:spPr>
                </pic:pic>
              </a:graphicData>
            </a:graphic>
          </wp:inline>
        </w:drawing>
      </w:r>
    </w:p>
    <w:p w14:paraId="2738B90E" w14:textId="77777777" w:rsidR="002B078D" w:rsidRDefault="002B078D" w:rsidP="002B078D">
      <w:pPr>
        <w:rPr>
          <w:rFonts w:ascii="Avenir Book" w:hAnsi="Avenir Book" w:cs="Arial"/>
        </w:rPr>
      </w:pPr>
      <w:r>
        <w:rPr>
          <w:noProof/>
          <w:lang w:val="pt-BR" w:eastAsia="zh-CN"/>
        </w:rPr>
        <mc:AlternateContent>
          <mc:Choice Requires="wps">
            <w:drawing>
              <wp:anchor distT="0" distB="0" distL="114300" distR="114300" simplePos="0" relativeHeight="251726848" behindDoc="0" locked="0" layoutInCell="1" allowOverlap="1" wp14:anchorId="6658E913" wp14:editId="673A6D47">
                <wp:simplePos x="0" y="0"/>
                <wp:positionH relativeFrom="column">
                  <wp:posOffset>2620010</wp:posOffset>
                </wp:positionH>
                <wp:positionV relativeFrom="paragraph">
                  <wp:posOffset>95250</wp:posOffset>
                </wp:positionV>
                <wp:extent cx="3496310" cy="453390"/>
                <wp:effectExtent l="0" t="0" r="8890" b="3810"/>
                <wp:wrapTight wrapText="bothSides">
                  <wp:wrapPolygon edited="0">
                    <wp:start x="0" y="0"/>
                    <wp:lineTo x="0" y="20874"/>
                    <wp:lineTo x="21537" y="20874"/>
                    <wp:lineTo x="21537" y="0"/>
                    <wp:lineTo x="0" y="0"/>
                  </wp:wrapPolygon>
                </wp:wrapTight>
                <wp:docPr id="29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45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B2F0F" w14:textId="77777777" w:rsidR="00924ADF" w:rsidRPr="002B078D" w:rsidRDefault="00924ADF" w:rsidP="002B078D">
                            <w:pPr>
                              <w:pStyle w:val="Caption"/>
                              <w:rPr>
                                <w:noProof/>
                                <w:sz w:val="16"/>
                                <w:szCs w:val="16"/>
                              </w:rPr>
                            </w:pPr>
                            <w:r w:rsidRPr="002B078D">
                              <w:rPr>
                                <w:noProof/>
                                <w:sz w:val="16"/>
                                <w:szCs w:val="16"/>
                              </w:rPr>
                              <w:fldChar w:fldCharType="begin"/>
                            </w:r>
                            <w:r w:rsidRPr="002B078D">
                              <w:rPr>
                                <w:noProof/>
                                <w:sz w:val="16"/>
                                <w:szCs w:val="16"/>
                              </w:rPr>
                              <w:instrText xml:space="preserve"> SEQ Figura \* ARABIC </w:instrText>
                            </w:r>
                            <w:r w:rsidRPr="002B078D">
                              <w:rPr>
                                <w:noProof/>
                                <w:sz w:val="16"/>
                                <w:szCs w:val="16"/>
                              </w:rPr>
                              <w:fldChar w:fldCharType="separate"/>
                            </w:r>
                            <w:proofErr w:type="gramStart"/>
                            <w:r w:rsidRPr="002B078D">
                              <w:rPr>
                                <w:noProof/>
                                <w:sz w:val="16"/>
                                <w:szCs w:val="16"/>
                              </w:rPr>
                              <w:t>5</w:t>
                            </w:r>
                            <w:r w:rsidRPr="002B078D">
                              <w:rPr>
                                <w:noProof/>
                                <w:sz w:val="16"/>
                                <w:szCs w:val="16"/>
                              </w:rPr>
                              <w:fldChar w:fldCharType="end"/>
                            </w:r>
                            <w:r w:rsidRPr="002B078D">
                              <w:rPr>
                                <w:sz w:val="16"/>
                                <w:szCs w:val="16"/>
                              </w:rPr>
                              <w:t xml:space="preserve"> Stakeholder Feedback</w:t>
                            </w:r>
                            <w:proofErr w:type="gramEnd"/>
                            <w:r w:rsidRPr="002B078D">
                              <w:rPr>
                                <w:sz w:val="16"/>
                                <w:szCs w:val="16"/>
                              </w:rPr>
                              <w:t xml:space="preserve"> Round Focus Groups</w:t>
                            </w:r>
                          </w:p>
                          <w:p w14:paraId="329951D4" w14:textId="77777777" w:rsidR="00924ADF" w:rsidRPr="00424760" w:rsidRDefault="00924ADF" w:rsidP="002B078D">
                            <w:pPr>
                              <w:pStyle w:val="Caption"/>
                              <w:rPr>
                                <w:noProof/>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57" type="#_x0000_t202" style="position:absolute;left:0;text-align:left;margin-left:206.3pt;margin-top:7.5pt;width:275.3pt;height:3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" stroked="f">
                <v:textbox inset="0,0,0,0">
                  <w:txbxContent>
                    <w:p w14:paraId="6C8B2F0F" w14:textId="77777777" w:rsidR="00924ADF" w:rsidRPr="002B078D" w:rsidRDefault="00924ADF" w:rsidP="002B078D">
                      <w:pPr>
                        <w:pStyle w:val="Caption"/>
                        <w:rPr>
                          <w:noProof/>
                          <w:sz w:val="16"/>
                          <w:szCs w:val="16"/>
                        </w:rPr>
                      </w:pPr>
                      <w:r w:rsidRPr="002B078D">
                        <w:rPr>
                          <w:noProof/>
                          <w:sz w:val="16"/>
                          <w:szCs w:val="16"/>
                        </w:rPr>
                        <w:fldChar w:fldCharType="begin"/>
                      </w:r>
                      <w:r w:rsidRPr="002B078D">
                        <w:rPr>
                          <w:noProof/>
                          <w:sz w:val="16"/>
                          <w:szCs w:val="16"/>
                        </w:rPr>
                        <w:instrText xml:space="preserve"> SEQ Figura \* ARABIC </w:instrText>
                      </w:r>
                      <w:r w:rsidRPr="002B078D">
                        <w:rPr>
                          <w:noProof/>
                          <w:sz w:val="16"/>
                          <w:szCs w:val="16"/>
                        </w:rPr>
                        <w:fldChar w:fldCharType="separate"/>
                      </w:r>
                      <w:proofErr w:type="gramStart"/>
                      <w:r w:rsidRPr="002B078D">
                        <w:rPr>
                          <w:noProof/>
                          <w:sz w:val="16"/>
                          <w:szCs w:val="16"/>
                        </w:rPr>
                        <w:t>5</w:t>
                      </w:r>
                      <w:r w:rsidRPr="002B078D">
                        <w:rPr>
                          <w:noProof/>
                          <w:sz w:val="16"/>
                          <w:szCs w:val="16"/>
                        </w:rPr>
                        <w:fldChar w:fldCharType="end"/>
                      </w:r>
                      <w:r w:rsidRPr="002B078D">
                        <w:rPr>
                          <w:sz w:val="16"/>
                          <w:szCs w:val="16"/>
                        </w:rPr>
                        <w:t xml:space="preserve"> Stakeholder Feedback</w:t>
                      </w:r>
                      <w:proofErr w:type="gramEnd"/>
                      <w:r w:rsidRPr="002B078D">
                        <w:rPr>
                          <w:sz w:val="16"/>
                          <w:szCs w:val="16"/>
                        </w:rPr>
                        <w:t xml:space="preserve"> Round Focus Groups</w:t>
                      </w:r>
                    </w:p>
                    <w:p w14:paraId="329951D4" w14:textId="77777777" w:rsidR="00924ADF" w:rsidRPr="00424760" w:rsidRDefault="00924ADF" w:rsidP="002B078D">
                      <w:pPr>
                        <w:pStyle w:val="Caption"/>
                        <w:rPr>
                          <w:noProof/>
                          <w:sz w:val="24"/>
                          <w:szCs w:val="24"/>
                        </w:rPr>
                      </w:pPr>
                    </w:p>
                  </w:txbxContent>
                </v:textbox>
                <w10:wrap type="tight"/>
              </v:shape>
            </w:pict>
          </mc:Fallback>
        </mc:AlternateContent>
      </w:r>
    </w:p>
    <w:p w14:paraId="46201D96" w14:textId="77777777" w:rsidR="002B078D" w:rsidRDefault="002B078D" w:rsidP="002B078D">
      <w:pPr>
        <w:rPr>
          <w:rFonts w:ascii="Avenir Book" w:hAnsi="Avenir Book" w:cs="Arial"/>
        </w:rPr>
      </w:pPr>
    </w:p>
    <w:p w14:paraId="1C44F861" w14:textId="77777777" w:rsidR="002B078D" w:rsidRDefault="002B078D" w:rsidP="002B078D">
      <w:pPr>
        <w:rPr>
          <w:rFonts w:ascii="Avenir Book" w:hAnsi="Avenir Book" w:cs="Arial"/>
        </w:rPr>
      </w:pPr>
    </w:p>
    <w:p w14:paraId="1CF951DF" w14:textId="77777777" w:rsidR="002B078D" w:rsidRDefault="002B078D" w:rsidP="002B078D">
      <w:pPr>
        <w:rPr>
          <w:rFonts w:ascii="Avenir Book" w:hAnsi="Avenir Book" w:cs="Arial"/>
        </w:rPr>
      </w:pPr>
    </w:p>
    <w:p w14:paraId="591BD29E" w14:textId="23C68712" w:rsidR="002B078D" w:rsidRDefault="002B078D" w:rsidP="002B078D">
      <w:pPr>
        <w:rPr>
          <w:rFonts w:ascii="Avenir Book" w:hAnsi="Avenir Book" w:cs="Arial"/>
        </w:rPr>
      </w:pPr>
      <w:r>
        <w:rPr>
          <w:rFonts w:ascii="Avenir Book" w:hAnsi="Avenir Book" w:cs="Arial"/>
        </w:rPr>
        <w:t>The original participant lists are included in Appendix 1 of the Local Stakeholder Consultation Report.</w:t>
      </w:r>
    </w:p>
    <w:p w14:paraId="11A333A7" w14:textId="77777777" w:rsidR="002B078D" w:rsidRPr="00101D7E" w:rsidRDefault="002B078D" w:rsidP="002B078D">
      <w:pPr>
        <w:rPr>
          <w:rFonts w:ascii="Avenir Book" w:hAnsi="Avenir Book" w:cs="Arial"/>
        </w:rPr>
      </w:pPr>
    </w:p>
    <w:p w14:paraId="3D014EB5" w14:textId="77777777" w:rsidR="002B078D" w:rsidRPr="00101D7E" w:rsidRDefault="002B078D" w:rsidP="002B078D">
      <w:pPr>
        <w:rPr>
          <w:rFonts w:ascii="Avenir Book" w:hAnsi="Avenir Book" w:cs="Arial"/>
        </w:rPr>
      </w:pPr>
    </w:p>
    <w:p w14:paraId="763542B4" w14:textId="77777777" w:rsidR="002B078D" w:rsidRPr="00101D7E" w:rsidRDefault="002B078D" w:rsidP="002B078D">
      <w:pPr>
        <w:rPr>
          <w:rFonts w:ascii="Avenir Book" w:hAnsi="Avenir Book" w:cs="Arial"/>
        </w:rPr>
      </w:pPr>
    </w:p>
    <w:p w14:paraId="744CE222" w14:textId="77777777" w:rsidR="002B078D" w:rsidRPr="00101D7E" w:rsidRDefault="002B078D" w:rsidP="002B078D">
      <w:pPr>
        <w:rPr>
          <w:rFonts w:ascii="Avenir Book" w:hAnsi="Avenir Book" w:cs="Arial"/>
        </w:rPr>
      </w:pPr>
    </w:p>
    <w:p w14:paraId="448C1E06" w14:textId="77777777" w:rsidR="002B078D" w:rsidRPr="00101D7E" w:rsidRDefault="002B078D" w:rsidP="002B078D">
      <w:pPr>
        <w:rPr>
          <w:rFonts w:ascii="Avenir Book" w:hAnsi="Avenir Book" w:cs="Arial"/>
        </w:rPr>
      </w:pPr>
    </w:p>
    <w:p w14:paraId="4E68A6C4" w14:textId="77777777" w:rsidR="002B078D" w:rsidRPr="00101D7E" w:rsidRDefault="002B078D" w:rsidP="002B078D">
      <w:pPr>
        <w:rPr>
          <w:rFonts w:ascii="Avenir Book" w:hAnsi="Avenir Book" w:cs="Arial"/>
        </w:rPr>
      </w:pPr>
    </w:p>
    <w:p w14:paraId="7B7DCD5C" w14:textId="35E943CC" w:rsidR="002B078D" w:rsidRPr="00144C7A" w:rsidRDefault="002B078D" w:rsidP="002B078D">
      <w:pPr>
        <w:rPr>
          <w:rFonts w:asciiTheme="minorHAnsi" w:hAnsiTheme="minorHAnsi" w:cstheme="minorHAnsi"/>
          <w:sz w:val="20"/>
        </w:rPr>
      </w:pPr>
    </w:p>
    <w:p w14:paraId="1C2E9C86"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Summary of comments received</w:t>
      </w:r>
    </w:p>
    <w:p w14:paraId="43378622" w14:textId="77777777" w:rsidR="00675CDA" w:rsidRPr="007C1D64" w:rsidRDefault="00675CDA" w:rsidP="00675CDA">
      <w:pPr>
        <w:rPr>
          <w:rFonts w:ascii="Avenir Book" w:eastAsia="MS Mincho" w:hAnsi="Avenir Book"/>
          <w:i/>
        </w:rPr>
      </w:pPr>
      <w:r w:rsidRPr="007C1D64">
        <w:rPr>
          <w:rFonts w:ascii="Avenir Book" w:eastAsia="MS Mincho" w:hAnsi="Avenir Book"/>
        </w:rPr>
        <w:t>&gt;&gt;</w:t>
      </w:r>
      <w:r w:rsidRPr="007C1D64">
        <w:rPr>
          <w:rFonts w:ascii="Avenir Book" w:eastAsia="MS Mincho" w:hAnsi="Avenir Book"/>
          <w:i/>
        </w:rPr>
        <w:t xml:space="preserve"> (Provide a summary of key comments received during the consultation process.)</w:t>
      </w:r>
    </w:p>
    <w:p w14:paraId="4421A729" w14:textId="77777777" w:rsidR="00675CDA" w:rsidRDefault="00675CDA" w:rsidP="00675CDA">
      <w:pPr>
        <w:rPr>
          <w:rFonts w:ascii="Avenir Book" w:eastAsia="MS Mincho" w:hAnsi="Avenir Book"/>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2084"/>
        <w:gridCol w:w="4769"/>
      </w:tblGrid>
      <w:tr w:rsidR="0093432F" w:rsidRPr="00980219" w14:paraId="2F7742D4" w14:textId="77777777" w:rsidTr="00F80A5F">
        <w:trPr>
          <w:jc w:val="center"/>
        </w:trPr>
        <w:tc>
          <w:tcPr>
            <w:tcW w:w="2943" w:type="dxa"/>
          </w:tcPr>
          <w:p w14:paraId="59244929" w14:textId="77777777" w:rsidR="0093432F" w:rsidRPr="00980219" w:rsidRDefault="0093432F" w:rsidP="004A6BDF">
            <w:pPr>
              <w:rPr>
                <w:rFonts w:ascii="Avenir Book" w:hAnsi="Avenir Book" w:cs="Arial"/>
                <w:b/>
              </w:rPr>
            </w:pPr>
            <w:r w:rsidRPr="00980219">
              <w:rPr>
                <w:rFonts w:ascii="Avenir Book" w:hAnsi="Avenir Book" w:cs="Arial"/>
                <w:b/>
              </w:rPr>
              <w:t>Stakeholder comment</w:t>
            </w:r>
          </w:p>
        </w:tc>
        <w:tc>
          <w:tcPr>
            <w:tcW w:w="2084" w:type="dxa"/>
          </w:tcPr>
          <w:p w14:paraId="6017842E" w14:textId="77777777" w:rsidR="0093432F" w:rsidRPr="00980219" w:rsidRDefault="0093432F" w:rsidP="004A6BDF">
            <w:pPr>
              <w:rPr>
                <w:rFonts w:ascii="Avenir Book" w:hAnsi="Avenir Book" w:cs="Arial"/>
                <w:b/>
              </w:rPr>
            </w:pPr>
            <w:r w:rsidRPr="00980219">
              <w:rPr>
                <w:rFonts w:ascii="Avenir Book" w:hAnsi="Avenir Book" w:cs="Arial"/>
                <w:b/>
              </w:rPr>
              <w:t>Was comment taken into account (Yes/ No)?</w:t>
            </w:r>
          </w:p>
        </w:tc>
        <w:tc>
          <w:tcPr>
            <w:tcW w:w="4769" w:type="dxa"/>
          </w:tcPr>
          <w:p w14:paraId="0136D432" w14:textId="77777777" w:rsidR="0093432F" w:rsidRPr="00980219" w:rsidRDefault="0093432F" w:rsidP="004A6BDF">
            <w:pPr>
              <w:rPr>
                <w:rFonts w:ascii="Avenir Book" w:hAnsi="Avenir Book" w:cs="Arial"/>
                <w:b/>
              </w:rPr>
            </w:pPr>
            <w:r w:rsidRPr="00980219">
              <w:rPr>
                <w:rFonts w:ascii="Avenir Book" w:hAnsi="Avenir Book" w:cs="Arial"/>
                <w:b/>
              </w:rPr>
              <w:t>Explanation (Why? How?)</w:t>
            </w:r>
          </w:p>
        </w:tc>
      </w:tr>
      <w:tr w:rsidR="0093432F" w:rsidRPr="00980219" w14:paraId="6B88A4BF" w14:textId="77777777" w:rsidTr="00F80A5F">
        <w:trPr>
          <w:jc w:val="center"/>
        </w:trPr>
        <w:tc>
          <w:tcPr>
            <w:tcW w:w="2943" w:type="dxa"/>
          </w:tcPr>
          <w:p w14:paraId="0D4B8F7E" w14:textId="45174ECB" w:rsidR="0093432F" w:rsidRPr="00980219" w:rsidRDefault="0093432F" w:rsidP="00E158BE">
            <w:pPr>
              <w:rPr>
                <w:rFonts w:ascii="Avenir Book" w:hAnsi="Avenir Book" w:cs="Arial"/>
              </w:rPr>
            </w:pPr>
            <w:r>
              <w:rPr>
                <w:rFonts w:ascii="Avenir Book" w:hAnsi="Avenir Book" w:cs="Arial"/>
              </w:rPr>
              <w:t xml:space="preserve">Is this project part of a political agenda, or will it </w:t>
            </w:r>
            <w:proofErr w:type="gramStart"/>
            <w:r>
              <w:rPr>
                <w:rFonts w:ascii="Avenir Book" w:hAnsi="Avenir Book" w:cs="Arial"/>
              </w:rPr>
              <w:t>depend</w:t>
            </w:r>
            <w:proofErr w:type="gramEnd"/>
            <w:r>
              <w:rPr>
                <w:rFonts w:ascii="Avenir Book" w:hAnsi="Avenir Book" w:cs="Arial"/>
              </w:rPr>
              <w:t xml:space="preserve"> on our support to a particular politician?</w:t>
            </w:r>
          </w:p>
        </w:tc>
        <w:tc>
          <w:tcPr>
            <w:tcW w:w="2084" w:type="dxa"/>
          </w:tcPr>
          <w:p w14:paraId="26CC96E6" w14:textId="77777777" w:rsidR="0093432F" w:rsidRPr="00980219" w:rsidRDefault="0093432F" w:rsidP="004A6BDF">
            <w:pPr>
              <w:jc w:val="center"/>
              <w:rPr>
                <w:rFonts w:ascii="Avenir Book" w:hAnsi="Avenir Book" w:cs="Arial"/>
              </w:rPr>
            </w:pPr>
            <w:r>
              <w:rPr>
                <w:rFonts w:ascii="Avenir Book" w:hAnsi="Avenir Book" w:cs="Arial"/>
              </w:rPr>
              <w:t>Yes</w:t>
            </w:r>
          </w:p>
        </w:tc>
        <w:tc>
          <w:tcPr>
            <w:tcW w:w="4769" w:type="dxa"/>
          </w:tcPr>
          <w:p w14:paraId="11C5C7A4" w14:textId="77777777" w:rsidR="0093432F" w:rsidRPr="00980219" w:rsidRDefault="0093432F" w:rsidP="004A6BDF">
            <w:pPr>
              <w:rPr>
                <w:rFonts w:ascii="Avenir Book" w:hAnsi="Avenir Book" w:cs="Arial"/>
              </w:rPr>
            </w:pPr>
            <w:r>
              <w:rPr>
                <w:rFonts w:ascii="Avenir Book" w:hAnsi="Avenir Book" w:cs="Arial"/>
              </w:rPr>
              <w:t xml:space="preserve">There is great </w:t>
            </w:r>
            <w:proofErr w:type="spellStart"/>
            <w:r>
              <w:rPr>
                <w:rFonts w:ascii="Avenir Book" w:hAnsi="Avenir Book" w:cs="Arial"/>
              </w:rPr>
              <w:t>skepticism</w:t>
            </w:r>
            <w:proofErr w:type="spellEnd"/>
            <w:r>
              <w:rPr>
                <w:rFonts w:ascii="Avenir Book" w:hAnsi="Avenir Book" w:cs="Arial"/>
              </w:rPr>
              <w:t xml:space="preserve"> among poor communities of political initiatives.  Often promises are made but do not result in concrete benefits. Perene´s director explained at length that this project has no connection with any candidate or political party, and will not depend on the results of elections.</w:t>
            </w:r>
          </w:p>
        </w:tc>
      </w:tr>
      <w:tr w:rsidR="0093432F" w:rsidRPr="00980219" w14:paraId="233F2983" w14:textId="77777777" w:rsidTr="00F80A5F">
        <w:trPr>
          <w:jc w:val="center"/>
        </w:trPr>
        <w:tc>
          <w:tcPr>
            <w:tcW w:w="2943" w:type="dxa"/>
          </w:tcPr>
          <w:p w14:paraId="7425247D" w14:textId="77777777" w:rsidR="0093432F" w:rsidRPr="00980219" w:rsidRDefault="0093432F" w:rsidP="004A6BDF">
            <w:pPr>
              <w:rPr>
                <w:rFonts w:ascii="Avenir Book" w:hAnsi="Avenir Book" w:cs="Arial"/>
              </w:rPr>
            </w:pPr>
            <w:r>
              <w:rPr>
                <w:rFonts w:ascii="Avenir Book" w:hAnsi="Avenir Book" w:cs="Arial"/>
              </w:rPr>
              <w:t>In order to be eligible for funding through the Natura Tender, projects must be Validated or demonstrate to be in process of Validation.</w:t>
            </w:r>
          </w:p>
        </w:tc>
        <w:tc>
          <w:tcPr>
            <w:tcW w:w="2084" w:type="dxa"/>
          </w:tcPr>
          <w:p w14:paraId="4FF5C3A0" w14:textId="77777777" w:rsidR="0093432F" w:rsidRPr="00980219" w:rsidRDefault="0093432F" w:rsidP="004A6BDF">
            <w:pPr>
              <w:jc w:val="center"/>
              <w:rPr>
                <w:rFonts w:ascii="Avenir Book" w:hAnsi="Avenir Book" w:cs="Arial"/>
              </w:rPr>
            </w:pPr>
            <w:r>
              <w:rPr>
                <w:rFonts w:ascii="Avenir Book" w:hAnsi="Avenir Book" w:cs="Arial"/>
              </w:rPr>
              <w:t>Yes</w:t>
            </w:r>
          </w:p>
        </w:tc>
        <w:tc>
          <w:tcPr>
            <w:tcW w:w="4769" w:type="dxa"/>
          </w:tcPr>
          <w:p w14:paraId="225EA07A" w14:textId="77777777" w:rsidR="0093432F" w:rsidRPr="00980219" w:rsidRDefault="0093432F" w:rsidP="004A6BDF">
            <w:pPr>
              <w:rPr>
                <w:rFonts w:ascii="Avenir Book" w:hAnsi="Avenir Book" w:cs="Arial"/>
              </w:rPr>
            </w:pPr>
            <w:r>
              <w:rPr>
                <w:rFonts w:ascii="Avenir Book" w:hAnsi="Avenir Book" w:cs="Arial"/>
              </w:rPr>
              <w:t>Perene adjusted the stakeholder meeting to permit all documents necessary for Gold Standard review to be submitted by the Tender deadline of October 13.</w:t>
            </w:r>
          </w:p>
        </w:tc>
      </w:tr>
      <w:tr w:rsidR="0093432F" w:rsidRPr="00980219" w14:paraId="078308C6" w14:textId="77777777" w:rsidTr="00F80A5F">
        <w:trPr>
          <w:jc w:val="center"/>
        </w:trPr>
        <w:tc>
          <w:tcPr>
            <w:tcW w:w="2943" w:type="dxa"/>
          </w:tcPr>
          <w:p w14:paraId="49283B1D" w14:textId="77777777" w:rsidR="0093432F" w:rsidRPr="00980219" w:rsidRDefault="0093432F" w:rsidP="004A6BDF">
            <w:pPr>
              <w:rPr>
                <w:rFonts w:ascii="Avenir Book" w:hAnsi="Avenir Book" w:cs="Arial"/>
              </w:rPr>
            </w:pPr>
            <w:r>
              <w:rPr>
                <w:rFonts w:ascii="Avenir Book" w:hAnsi="Avenir Book" w:cs="Arial"/>
              </w:rPr>
              <w:t>Smoke from wood-fires causes our eyes to tear and sting</w:t>
            </w:r>
          </w:p>
        </w:tc>
        <w:tc>
          <w:tcPr>
            <w:tcW w:w="2084" w:type="dxa"/>
          </w:tcPr>
          <w:p w14:paraId="2770AE0A" w14:textId="77777777" w:rsidR="0093432F" w:rsidRPr="00980219" w:rsidRDefault="0093432F" w:rsidP="004A6BDF">
            <w:pPr>
              <w:jc w:val="center"/>
              <w:rPr>
                <w:rFonts w:ascii="Avenir Book" w:hAnsi="Avenir Book" w:cs="Arial"/>
              </w:rPr>
            </w:pPr>
            <w:r>
              <w:rPr>
                <w:rFonts w:ascii="Avenir Book" w:hAnsi="Avenir Book" w:cs="Arial"/>
              </w:rPr>
              <w:t>Yes</w:t>
            </w:r>
          </w:p>
        </w:tc>
        <w:tc>
          <w:tcPr>
            <w:tcW w:w="4769" w:type="dxa"/>
          </w:tcPr>
          <w:p w14:paraId="28D17BB1" w14:textId="77777777" w:rsidR="0093432F" w:rsidRPr="00980219" w:rsidRDefault="0093432F" w:rsidP="004A6BDF">
            <w:pPr>
              <w:rPr>
                <w:rFonts w:ascii="Avenir Book" w:hAnsi="Avenir Book" w:cs="Arial"/>
              </w:rPr>
            </w:pPr>
            <w:r>
              <w:rPr>
                <w:rFonts w:ascii="Avenir Book" w:hAnsi="Avenir Book" w:cs="Arial"/>
              </w:rPr>
              <w:t xml:space="preserve">The efficient stove model Perene constructs is equipped with a durable </w:t>
            </w:r>
            <w:proofErr w:type="spellStart"/>
            <w:r>
              <w:rPr>
                <w:rFonts w:ascii="Avenir Book" w:hAnsi="Avenir Book" w:cs="Arial"/>
              </w:rPr>
              <w:t>cermic</w:t>
            </w:r>
            <w:proofErr w:type="spellEnd"/>
            <w:r>
              <w:rPr>
                <w:rFonts w:ascii="Avenir Book" w:hAnsi="Avenir Book" w:cs="Arial"/>
              </w:rPr>
              <w:t xml:space="preserve"> chimney.</w:t>
            </w:r>
          </w:p>
        </w:tc>
      </w:tr>
      <w:tr w:rsidR="0093432F" w:rsidRPr="00980219" w14:paraId="2083A4BA" w14:textId="77777777" w:rsidTr="00F80A5F">
        <w:trPr>
          <w:jc w:val="center"/>
        </w:trPr>
        <w:tc>
          <w:tcPr>
            <w:tcW w:w="2943" w:type="dxa"/>
          </w:tcPr>
          <w:p w14:paraId="48F454BE" w14:textId="77777777" w:rsidR="0093432F" w:rsidRDefault="0093432F" w:rsidP="004A6BDF">
            <w:pPr>
              <w:rPr>
                <w:rFonts w:ascii="Avenir Book" w:hAnsi="Avenir Book" w:cs="Arial"/>
              </w:rPr>
            </w:pPr>
            <w:r>
              <w:rPr>
                <w:rFonts w:ascii="Avenir Book" w:hAnsi="Avenir Book" w:cs="Arial"/>
              </w:rPr>
              <w:t>Besides eye problems, smoke causes headache, tiredness and allergies</w:t>
            </w:r>
          </w:p>
        </w:tc>
        <w:tc>
          <w:tcPr>
            <w:tcW w:w="2084" w:type="dxa"/>
          </w:tcPr>
          <w:p w14:paraId="6063DB6E" w14:textId="77777777" w:rsidR="0093432F" w:rsidRDefault="0093432F" w:rsidP="004A6BDF">
            <w:pPr>
              <w:jc w:val="center"/>
              <w:rPr>
                <w:rFonts w:ascii="Avenir Book" w:hAnsi="Avenir Book" w:cs="Arial"/>
              </w:rPr>
            </w:pPr>
            <w:r>
              <w:rPr>
                <w:rFonts w:ascii="Avenir Book" w:hAnsi="Avenir Book" w:cs="Arial"/>
              </w:rPr>
              <w:t>Yes</w:t>
            </w:r>
          </w:p>
        </w:tc>
        <w:tc>
          <w:tcPr>
            <w:tcW w:w="4769" w:type="dxa"/>
          </w:tcPr>
          <w:p w14:paraId="71E60611" w14:textId="77777777" w:rsidR="0093432F" w:rsidRDefault="0093432F" w:rsidP="004A6BDF">
            <w:pPr>
              <w:rPr>
                <w:rFonts w:ascii="Avenir Book" w:hAnsi="Avenir Book" w:cs="Arial"/>
              </w:rPr>
            </w:pPr>
            <w:r>
              <w:rPr>
                <w:rFonts w:ascii="Avenir Book" w:hAnsi="Avenir Book" w:cs="Arial"/>
              </w:rPr>
              <w:t xml:space="preserve">Comments discusses </w:t>
            </w:r>
            <w:proofErr w:type="gramStart"/>
            <w:r>
              <w:rPr>
                <w:rFonts w:ascii="Avenir Book" w:hAnsi="Avenir Book" w:cs="Arial"/>
              </w:rPr>
              <w:t>and  included</w:t>
            </w:r>
            <w:proofErr w:type="gramEnd"/>
            <w:r>
              <w:rPr>
                <w:rFonts w:ascii="Avenir Book" w:hAnsi="Avenir Book" w:cs="Arial"/>
              </w:rPr>
              <w:t xml:space="preserve"> in the Sustainability Assessment. Community Agent explained that the stove reduces the smoke significantly and that proper cleaning of the stove is important to make sure the air flow is not blocked. Details on cleaning griddle, combustion chamber and chimney were NOT shared at this time, as it is premature to talk about the stove operation and maintenance until funding has been secured and there is certainty that the stoves will be built in this region. </w:t>
            </w:r>
          </w:p>
        </w:tc>
      </w:tr>
      <w:tr w:rsidR="0093432F" w:rsidRPr="00980219" w14:paraId="44E95D40" w14:textId="77777777" w:rsidTr="00F80A5F">
        <w:trPr>
          <w:jc w:val="center"/>
        </w:trPr>
        <w:tc>
          <w:tcPr>
            <w:tcW w:w="2943" w:type="dxa"/>
          </w:tcPr>
          <w:p w14:paraId="75533248" w14:textId="77777777" w:rsidR="0093432F" w:rsidRPr="00980219" w:rsidRDefault="0093432F" w:rsidP="004A6BDF">
            <w:pPr>
              <w:rPr>
                <w:rFonts w:ascii="Avenir Book" w:hAnsi="Avenir Book" w:cs="Arial"/>
              </w:rPr>
            </w:pPr>
            <w:r>
              <w:rPr>
                <w:rFonts w:ascii="Avenir Book" w:hAnsi="Avenir Book" w:cs="Arial"/>
              </w:rPr>
              <w:lastRenderedPageBreak/>
              <w:t>Most of the participants said they do not find wood near their house and have to walk to collect fuelwood.</w:t>
            </w:r>
          </w:p>
        </w:tc>
        <w:tc>
          <w:tcPr>
            <w:tcW w:w="2084" w:type="dxa"/>
          </w:tcPr>
          <w:p w14:paraId="13BCF5A3" w14:textId="77777777" w:rsidR="0093432F" w:rsidRPr="00980219" w:rsidRDefault="0093432F" w:rsidP="004A6BDF">
            <w:pPr>
              <w:jc w:val="center"/>
              <w:rPr>
                <w:rFonts w:ascii="Avenir Book" w:hAnsi="Avenir Book" w:cs="Arial"/>
              </w:rPr>
            </w:pPr>
            <w:r>
              <w:rPr>
                <w:rFonts w:ascii="Avenir Book" w:hAnsi="Avenir Book" w:cs="Arial"/>
              </w:rPr>
              <w:t>Yes</w:t>
            </w:r>
          </w:p>
        </w:tc>
        <w:tc>
          <w:tcPr>
            <w:tcW w:w="4769" w:type="dxa"/>
          </w:tcPr>
          <w:p w14:paraId="53281CE5" w14:textId="77777777" w:rsidR="0093432F" w:rsidRPr="00980219" w:rsidRDefault="0093432F" w:rsidP="004A6BDF">
            <w:pPr>
              <w:rPr>
                <w:rFonts w:ascii="Avenir Book" w:hAnsi="Avenir Book" w:cs="Arial"/>
              </w:rPr>
            </w:pPr>
            <w:r>
              <w:rPr>
                <w:rFonts w:ascii="Avenir Book" w:hAnsi="Avenir Book" w:cs="Arial"/>
              </w:rPr>
              <w:t>Comment was discussed and potential positive impact of less time spent in fuel collecting was included in Sustainability Assessment.</w:t>
            </w:r>
          </w:p>
        </w:tc>
      </w:tr>
      <w:tr w:rsidR="0093432F" w:rsidRPr="00980219" w14:paraId="0FFE67DC" w14:textId="77777777" w:rsidTr="00F80A5F">
        <w:trPr>
          <w:jc w:val="center"/>
        </w:trPr>
        <w:tc>
          <w:tcPr>
            <w:tcW w:w="2943" w:type="dxa"/>
          </w:tcPr>
          <w:p w14:paraId="47AB34D8" w14:textId="77777777" w:rsidR="0093432F" w:rsidRDefault="0093432F" w:rsidP="004A6BDF">
            <w:pPr>
              <w:rPr>
                <w:rFonts w:ascii="Avenir Book" w:hAnsi="Avenir Book" w:cs="Arial"/>
              </w:rPr>
            </w:pPr>
            <w:r>
              <w:rPr>
                <w:rFonts w:ascii="Avenir Book" w:hAnsi="Avenir Book" w:cs="Arial"/>
              </w:rPr>
              <w:t xml:space="preserve">One participant </w:t>
            </w:r>
            <w:proofErr w:type="gramStart"/>
            <w:r>
              <w:rPr>
                <w:rFonts w:ascii="Avenir Book" w:hAnsi="Avenir Book" w:cs="Arial"/>
              </w:rPr>
              <w:t>voiced  concern</w:t>
            </w:r>
            <w:proofErr w:type="gramEnd"/>
            <w:r>
              <w:rPr>
                <w:rFonts w:ascii="Avenir Book" w:hAnsi="Avenir Book" w:cs="Arial"/>
              </w:rPr>
              <w:t xml:space="preserve"> that the project may not actually be implemented.</w:t>
            </w:r>
          </w:p>
        </w:tc>
        <w:tc>
          <w:tcPr>
            <w:tcW w:w="2084" w:type="dxa"/>
          </w:tcPr>
          <w:p w14:paraId="0E171F15" w14:textId="77777777" w:rsidR="0093432F" w:rsidRDefault="0093432F" w:rsidP="004A6BDF">
            <w:pPr>
              <w:jc w:val="center"/>
              <w:rPr>
                <w:rFonts w:ascii="Avenir Book" w:hAnsi="Avenir Book" w:cs="Arial"/>
              </w:rPr>
            </w:pPr>
            <w:r>
              <w:rPr>
                <w:rFonts w:ascii="Avenir Book" w:hAnsi="Avenir Book" w:cs="Arial"/>
              </w:rPr>
              <w:t>Yes</w:t>
            </w:r>
          </w:p>
        </w:tc>
        <w:tc>
          <w:tcPr>
            <w:tcW w:w="4769" w:type="dxa"/>
          </w:tcPr>
          <w:p w14:paraId="28102F96" w14:textId="77777777" w:rsidR="0093432F" w:rsidRDefault="0093432F" w:rsidP="004A6BDF">
            <w:pPr>
              <w:rPr>
                <w:rFonts w:ascii="Avenir Book" w:hAnsi="Avenir Book" w:cs="Arial"/>
              </w:rPr>
            </w:pPr>
            <w:r>
              <w:rPr>
                <w:rFonts w:ascii="Avenir Book" w:hAnsi="Avenir Book" w:cs="Arial"/>
              </w:rPr>
              <w:t xml:space="preserve">The director of Perene explained in detail that at this moment Perene is seeking funds for the project but that it is a selection process by the company Natura and we will not know if the stoves can be built until the selection process is over and results are made public.  Typically it takes 2-3 months after the Tender closes (October 13) for results to be announced, at which time Perene will communicate the results with the community. </w:t>
            </w:r>
          </w:p>
        </w:tc>
      </w:tr>
      <w:tr w:rsidR="0093432F" w:rsidRPr="00980219" w14:paraId="461FC1C0" w14:textId="77777777" w:rsidTr="00F80A5F">
        <w:trPr>
          <w:jc w:val="center"/>
        </w:trPr>
        <w:tc>
          <w:tcPr>
            <w:tcW w:w="2943" w:type="dxa"/>
          </w:tcPr>
          <w:p w14:paraId="2DE318A6" w14:textId="77777777" w:rsidR="0093432F" w:rsidRDefault="0093432F" w:rsidP="004A6BDF">
            <w:pPr>
              <w:rPr>
                <w:rFonts w:ascii="Avenir Book" w:hAnsi="Avenir Book" w:cs="Arial"/>
              </w:rPr>
            </w:pPr>
            <w:r>
              <w:rPr>
                <w:rFonts w:ascii="Avenir Book" w:hAnsi="Avenir Book" w:cs="Arial"/>
              </w:rPr>
              <w:t>Participants asked who could receive the stove.</w:t>
            </w:r>
          </w:p>
        </w:tc>
        <w:tc>
          <w:tcPr>
            <w:tcW w:w="2084" w:type="dxa"/>
          </w:tcPr>
          <w:p w14:paraId="7C3554D8" w14:textId="77777777" w:rsidR="0093432F" w:rsidRDefault="0093432F" w:rsidP="004A6BDF">
            <w:pPr>
              <w:jc w:val="center"/>
              <w:rPr>
                <w:rFonts w:ascii="Avenir Book" w:hAnsi="Avenir Book" w:cs="Arial"/>
              </w:rPr>
            </w:pPr>
            <w:r>
              <w:rPr>
                <w:rFonts w:ascii="Avenir Book" w:hAnsi="Avenir Book" w:cs="Arial"/>
              </w:rPr>
              <w:t>Yes</w:t>
            </w:r>
          </w:p>
        </w:tc>
        <w:tc>
          <w:tcPr>
            <w:tcW w:w="4769" w:type="dxa"/>
          </w:tcPr>
          <w:p w14:paraId="2504D9AE" w14:textId="77777777" w:rsidR="0093432F" w:rsidRDefault="0093432F" w:rsidP="004A6BDF">
            <w:pPr>
              <w:rPr>
                <w:rFonts w:ascii="Avenir Book" w:hAnsi="Avenir Book" w:cs="Arial"/>
              </w:rPr>
            </w:pPr>
            <w:r>
              <w:rPr>
                <w:rFonts w:ascii="Avenir Book" w:hAnsi="Avenir Book" w:cs="Arial"/>
              </w:rPr>
              <w:t xml:space="preserve">It was explained that the stove is for households that use mostly wood for cooking, and that commit to using and maintaining the new cookstove. Further </w:t>
            </w:r>
            <w:proofErr w:type="gramStart"/>
            <w:r>
              <w:rPr>
                <w:rFonts w:ascii="Avenir Book" w:hAnsi="Avenir Book" w:cs="Arial"/>
              </w:rPr>
              <w:t>that  the</w:t>
            </w:r>
            <w:proofErr w:type="gramEnd"/>
            <w:r>
              <w:rPr>
                <w:rFonts w:ascii="Avenir Book" w:hAnsi="Avenir Book" w:cs="Arial"/>
              </w:rPr>
              <w:t xml:space="preserve"> project is not for any homes that have only a gas stove or use wood only occasionally and that this would be verified at the time of construction and during monitoring visits.</w:t>
            </w:r>
          </w:p>
        </w:tc>
      </w:tr>
      <w:tr w:rsidR="0093432F" w:rsidRPr="00980219" w14:paraId="0CF198D7" w14:textId="77777777" w:rsidTr="00F80A5F">
        <w:trPr>
          <w:jc w:val="center"/>
        </w:trPr>
        <w:tc>
          <w:tcPr>
            <w:tcW w:w="2943" w:type="dxa"/>
          </w:tcPr>
          <w:p w14:paraId="4B58BEE9" w14:textId="77777777" w:rsidR="0093432F" w:rsidRDefault="0093432F" w:rsidP="004A6BDF">
            <w:pPr>
              <w:rPr>
                <w:rFonts w:ascii="Avenir Book" w:hAnsi="Avenir Book" w:cs="Arial"/>
              </w:rPr>
            </w:pPr>
            <w:r>
              <w:rPr>
                <w:rFonts w:ascii="Avenir Book" w:hAnsi="Avenir Book" w:cs="Arial"/>
              </w:rPr>
              <w:t>Participants asked if they had to pay anything to receive the new stove.</w:t>
            </w:r>
          </w:p>
        </w:tc>
        <w:tc>
          <w:tcPr>
            <w:tcW w:w="2084" w:type="dxa"/>
          </w:tcPr>
          <w:p w14:paraId="26A0DA85" w14:textId="77777777" w:rsidR="0093432F" w:rsidRDefault="0093432F" w:rsidP="004A6BDF">
            <w:pPr>
              <w:jc w:val="center"/>
              <w:rPr>
                <w:rFonts w:ascii="Avenir Book" w:hAnsi="Avenir Book" w:cs="Arial"/>
              </w:rPr>
            </w:pPr>
            <w:r>
              <w:rPr>
                <w:rFonts w:ascii="Avenir Book" w:hAnsi="Avenir Book" w:cs="Arial"/>
              </w:rPr>
              <w:t>Yes</w:t>
            </w:r>
          </w:p>
        </w:tc>
        <w:tc>
          <w:tcPr>
            <w:tcW w:w="4769" w:type="dxa"/>
          </w:tcPr>
          <w:p w14:paraId="03EBED0C" w14:textId="77777777" w:rsidR="0093432F" w:rsidRDefault="0093432F" w:rsidP="004A6BDF">
            <w:pPr>
              <w:rPr>
                <w:rFonts w:ascii="Avenir Book" w:hAnsi="Avenir Book" w:cs="Arial"/>
              </w:rPr>
            </w:pPr>
            <w:r>
              <w:rPr>
                <w:rFonts w:ascii="Avenir Book" w:hAnsi="Avenir Book" w:cs="Arial"/>
              </w:rPr>
              <w:t xml:space="preserve">Perene explained that an in-kind contribution of bricks and cement for the stove base was required. All other components – griddle, combustion chamber, fuel shelf, chimney, bricks and cement for stove housing, and </w:t>
            </w:r>
            <w:proofErr w:type="spellStart"/>
            <w:r>
              <w:rPr>
                <w:rFonts w:ascii="Avenir Book" w:hAnsi="Avenir Book" w:cs="Arial"/>
              </w:rPr>
              <w:t>labor</w:t>
            </w:r>
            <w:proofErr w:type="spellEnd"/>
            <w:r>
              <w:rPr>
                <w:rFonts w:ascii="Avenir Book" w:hAnsi="Avenir Book" w:cs="Arial"/>
              </w:rPr>
              <w:t>, would be covered by the project.</w:t>
            </w:r>
          </w:p>
        </w:tc>
      </w:tr>
    </w:tbl>
    <w:p w14:paraId="60708ED4" w14:textId="77777777" w:rsidR="0093432F" w:rsidRPr="007C1D64" w:rsidRDefault="0093432F" w:rsidP="00675CDA">
      <w:pPr>
        <w:rPr>
          <w:rFonts w:ascii="Avenir Book" w:eastAsia="MS Mincho" w:hAnsi="Avenir Book"/>
        </w:rPr>
      </w:pPr>
    </w:p>
    <w:p w14:paraId="5A169D72" w14:textId="77777777" w:rsidR="00675CDA" w:rsidRDefault="00675CDA" w:rsidP="00675CDA">
      <w:pPr>
        <w:rPr>
          <w:rFonts w:ascii="Avenir Book" w:eastAsia="MS Mincho" w:hAnsi="Avenir Book"/>
        </w:rPr>
      </w:pPr>
    </w:p>
    <w:p w14:paraId="6F5D1DAE" w14:textId="64EFA792" w:rsidR="002B078D" w:rsidRDefault="00F80A5F" w:rsidP="002B078D">
      <w:pPr>
        <w:rPr>
          <w:rFonts w:ascii="Avenir Book" w:hAnsi="Avenir Book" w:cs="Arial"/>
        </w:rPr>
      </w:pPr>
      <w:r w:rsidRPr="00F80A5F">
        <w:rPr>
          <w:rStyle w:val="Hyperlink"/>
          <w:noProof/>
          <w:lang w:val="pt-BR" w:eastAsia="zh-CN"/>
        </w:rPr>
        <w:lastRenderedPageBreak/>
        <mc:AlternateContent>
          <mc:Choice Requires="wpg">
            <w:drawing>
              <wp:anchor distT="0" distB="0" distL="114300" distR="114300" simplePos="0" relativeHeight="251729920" behindDoc="0" locked="0" layoutInCell="1" allowOverlap="1" wp14:anchorId="2C7D7BBD" wp14:editId="51A65DE9">
                <wp:simplePos x="0" y="0"/>
                <wp:positionH relativeFrom="column">
                  <wp:posOffset>2372360</wp:posOffset>
                </wp:positionH>
                <wp:positionV relativeFrom="paragraph">
                  <wp:posOffset>193675</wp:posOffset>
                </wp:positionV>
                <wp:extent cx="4210050" cy="415353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10050" cy="4153535"/>
                          <a:chOff x="0" y="0"/>
                          <a:chExt cx="5889811" cy="5692588"/>
                        </a:xfrm>
                      </wpg:grpSpPr>
                      <pic:pic xmlns:pic="http://schemas.openxmlformats.org/drawingml/2006/picture">
                        <pic:nvPicPr>
                          <pic:cNvPr id="42" name="Imagem 7" descr="C:\Users\SIM\AppData\Local\Microsoft\Windows\Temporary Internet Files\Content.Word\IMG_0618.jpg"/>
                          <pic:cNvPicPr>
                            <a:picLocks noChangeAspect="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2913529" y="0"/>
                            <a:ext cx="2976282" cy="3962400"/>
                          </a:xfrm>
                          <a:prstGeom prst="rect">
                            <a:avLst/>
                          </a:prstGeom>
                          <a:noFill/>
                          <a:ln w="9525">
                            <a:noFill/>
                            <a:miter lim="800000"/>
                            <a:headEnd/>
                            <a:tailEnd/>
                          </a:ln>
                        </pic:spPr>
                      </pic:pic>
                      <pic:pic xmlns:pic="http://schemas.openxmlformats.org/drawingml/2006/picture">
                        <pic:nvPicPr>
                          <pic:cNvPr id="43" name="Imagem 9" descr="C:\Users\SIM\AppData\Local\Microsoft\Windows\Temporary Internet Files\Content.Word\IMG_0632.jpg"/>
                          <pic:cNvPicPr>
                            <a:picLocks noChangeAspect="1"/>
                          </pic:cNvPicPr>
                        </pic:nvPicPr>
                        <pic:blipFill rotWithShape="1">
                          <a:blip r:embed="rId58" cstate="screen">
                            <a:extLst>
                              <a:ext uri="{28A0092B-C50C-407E-A947-70E740481C1C}">
                                <a14:useLocalDpi xmlns:a14="http://schemas.microsoft.com/office/drawing/2010/main"/>
                              </a:ext>
                            </a:extLst>
                          </a:blip>
                          <a:srcRect/>
                          <a:stretch/>
                        </pic:blipFill>
                        <pic:spPr bwMode="auto">
                          <a:xfrm>
                            <a:off x="3128682" y="3155576"/>
                            <a:ext cx="2743200" cy="25280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 name="Picture 44" descr="C:\Users\Santa Barbara 2\Desktop\PDDs\New PDD GS6050\Stakeholder consultation\Feedback round\IMG_1922.JPG"/>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976282" cy="370242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Imagem 6" descr="C:\Users\SIM\AppData\Local\Microsoft\Windows\Temporary Internet Files\Content.Word\IMG_0615.jpg"/>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3272118"/>
                            <a:ext cx="3200400" cy="24204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1" o:spid="_x0000_s1026" style="position:absolute;margin-left:186.8pt;margin-top:15.25pt;width:331.5pt;height:327.05pt;z-index:251729920;mso-width-relative:margin;mso-height-relative:margin" coordsize="58898,56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">
                <v:shape id="Imagem 7" o:spid="_x0000_s1027" type="#_x0000_t75" style="position:absolute;left:29135;width:29763;height:3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erEAAAA2wAAAA8AAABkcnMvZG93bnJldi54bWxEj8FqwzAQRO+F/IPYQG6NnBC3wbUSgknB&#10;lx7qhoBvi7W1TKyVsdTY/fuqUOhxmJk3TH6cbS/uNPrOsYLNOgFB3Djdcavg8vH6uAfhA7LG3jEp&#10;+CYPx8PiIcdMu4nf6V6FVkQI+wwVmBCGTErfGLLo124gjt6nGy2GKMdW6hGnCLe93CbJk7TYcVww&#10;OFBhqLlVX1ZBea5dUaRv5lLN5XN3Cylfz7VSq+V8egERaA7/4b92qRXstvD7Jf4Aef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verEAAAA2wAAAA8AAAAAAAAAAAAAAAAA&#10;nwIAAGRycy9kb3ducmV2LnhtbFBLBQYAAAAABAAEAPcAAACQAwAAAAA=&#10;">
                  <v:imagedata r:id="rId61" o:title="IMG_0618"/>
                  <v:path arrowok="t"/>
                </v:shape>
                <v:shape id="Imagem 9" o:spid="_x0000_s1028" type="#_x0000_t75" style="position:absolute;left:31286;top:31555;width:27432;height:25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V9YTFAAAA2wAAAA8AAABkcnMvZG93bnJldi54bWxEj0FrwkAUhO9C/8PyCr3pplZLidlICbZU&#10;EMG0B48v2dckNPs2ZLcx/ntXEDwOM/MNk6xH04qBetdYVvA8i0AQl1Y3XCn4+f6YvoFwHllja5kU&#10;nMnBOn2YJBhre+IDDbmvRICwi1FB7X0XS+nKmgy6me2Ig/dre4M+yL6SusdTgJtWzqPoVRpsOCzU&#10;2FFWU/mX/xsFOGyLvDl87vd2yDbVbllkx6hQ6ulxfF+B8DT6e/jW/tIKFi9w/RJ+gE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FfWExQAAANsAAAAPAAAAAAAAAAAAAAAA&#10;AJ8CAABkcnMvZG93bnJldi54bWxQSwUGAAAAAAQABAD3AAAAkQMAAAAA&#10;">
                  <v:imagedata r:id="rId62" o:title="IMG_0632"/>
                  <v:path arrowok="t"/>
                </v:shape>
                <v:shape id="Picture 44" o:spid="_x0000_s1029" type="#_x0000_t75" style="position:absolute;width:29762;height:37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IpgDDAAAA2wAAAA8AAABkcnMvZG93bnJldi54bWxEj09rAjEUxO+FfofwCt5qVpGyXY1iLYLg&#10;yT9FvD02z93g5mXZRI3f3hQEj8PM/IaZzKJtxJU6bxwrGPQzEMSl04YrBfvd8jMH4QOyxsYxKbiT&#10;h9n0/W2ChXY33tB1GyqRIOwLVFCH0BZS+rImi77vWuLknVxnMSTZVVJ3eEtw28hhln1Ji4bTQo0t&#10;LWoqz9uLVfD3a1Zmg+tFfjpUEb+bn+Exj0r1PuJ8DCJQDK/ws73SCkYj+P+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mAMMAAADbAAAADwAAAAAAAAAAAAAAAACf&#10;AgAAZHJzL2Rvd25yZXYueG1sUEsFBgAAAAAEAAQA9wAAAI8DAAAAAA==&#10;">
                  <v:imagedata r:id="rId63" o:title="IMG_1922"/>
                  <v:path arrowok="t"/>
                </v:shape>
                <v:shape id="Imagem 6" o:spid="_x0000_s1030" type="#_x0000_t75" style="position:absolute;top:32721;width:32004;height:24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2V5TDAAAA2wAAAA8AAABkcnMvZG93bnJldi54bWxEj0FrAjEUhO8F/0N4greatYiVrVFEKFWE&#10;QlXw+rp53SzdvGyTuMZ/3xQKHoeZ+YZZrJJtRU8+NI4VTMYFCOLK6YZrBafj6+McRIjIGlvHpOBG&#10;AVbLwcMCS+2u/EH9IdYiQziUqMDE2JVShsqQxTB2HXH2vpy3GLP0tdQerxluW/lUFDNpseG8YLCj&#10;jaHq+3CxCt4/43nWvZ19ms7T/meXpDSTXqnRMK1fQERK8R7+b2+1gukz/H3JP0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ZXlMMAAADbAAAADwAAAAAAAAAAAAAAAACf&#10;AgAAZHJzL2Rvd25yZXYueG1sUEsFBgAAAAAEAAQA9wAAAI8DAAAAAA==&#10;">
                  <v:imagedata r:id="rId64" o:title="IMG_0615"/>
                  <v:path arrowok="t"/>
                </v:shape>
                <w10:wrap type="topAndBottom"/>
              </v:group>
            </w:pict>
          </mc:Fallback>
        </mc:AlternateContent>
      </w:r>
      <w:r w:rsidRPr="00F80A5F">
        <w:rPr>
          <w:rStyle w:val="Hyperlink"/>
          <w:rFonts w:ascii="Avenir Book" w:hAnsi="Avenir Book" w:cs="Arial"/>
          <w:sz w:val="18"/>
          <w:szCs w:val="18"/>
        </w:rPr>
        <w:t>Recording comments in Grievance Mechanism Book</w:t>
      </w:r>
      <w:r w:rsidRPr="00F80A5F">
        <w:rPr>
          <w:rStyle w:val="Hyperlink"/>
          <w:sz w:val="18"/>
          <w:szCs w:val="18"/>
        </w:rPr>
        <w:t xml:space="preserve"> </w:t>
      </w:r>
    </w:p>
    <w:p w14:paraId="5BB9795A" w14:textId="0E90FA0D" w:rsidR="00F80A5F" w:rsidRDefault="00F80A5F" w:rsidP="002B078D">
      <w:pPr>
        <w:rPr>
          <w:rFonts w:ascii="Avenir Book" w:hAnsi="Avenir Book" w:cs="Arial"/>
        </w:rPr>
      </w:pPr>
    </w:p>
    <w:p w14:paraId="62487F90" w14:textId="77777777" w:rsidR="002B078D" w:rsidRDefault="002B078D" w:rsidP="002B078D">
      <w:pPr>
        <w:rPr>
          <w:rFonts w:ascii="Avenir Book" w:hAnsi="Avenir Book" w:cs="Arial"/>
        </w:rPr>
      </w:pPr>
    </w:p>
    <w:p w14:paraId="1252B1F9" w14:textId="77777777" w:rsidR="002B078D" w:rsidRDefault="002B078D" w:rsidP="002B078D">
      <w:pPr>
        <w:rPr>
          <w:rFonts w:ascii="Avenir Book" w:hAnsi="Avenir Book" w:cs="Arial"/>
        </w:rPr>
      </w:pPr>
    </w:p>
    <w:p w14:paraId="1AA86509" w14:textId="77777777" w:rsidR="00F80A5F" w:rsidRDefault="00F80A5F" w:rsidP="002B078D">
      <w:pPr>
        <w:rPr>
          <w:rFonts w:ascii="Avenir Book" w:hAnsi="Avenir Book" w:cs="Arial"/>
        </w:rPr>
      </w:pPr>
    </w:p>
    <w:p w14:paraId="4938BE58" w14:textId="77777777" w:rsidR="00F80A5F" w:rsidRDefault="00F80A5F" w:rsidP="002B078D">
      <w:pPr>
        <w:rPr>
          <w:rFonts w:ascii="Avenir Book" w:hAnsi="Avenir Book" w:cs="Arial"/>
        </w:rPr>
      </w:pPr>
    </w:p>
    <w:p w14:paraId="20EB1907" w14:textId="77777777" w:rsidR="00F80A5F" w:rsidRDefault="00F80A5F" w:rsidP="002B078D">
      <w:pPr>
        <w:rPr>
          <w:rFonts w:ascii="Avenir Book" w:hAnsi="Avenir Book" w:cs="Arial"/>
        </w:rPr>
      </w:pPr>
    </w:p>
    <w:p w14:paraId="762BD9F6" w14:textId="77777777" w:rsidR="00F80A5F" w:rsidRDefault="00F80A5F" w:rsidP="002B078D">
      <w:pPr>
        <w:rPr>
          <w:rFonts w:ascii="Avenir Book" w:hAnsi="Avenir Book" w:cs="Arial"/>
        </w:rPr>
      </w:pPr>
    </w:p>
    <w:p w14:paraId="0B55A9F5" w14:textId="58FC8187" w:rsidR="00F80A5F" w:rsidRDefault="00F80A5F" w:rsidP="002B078D">
      <w:pPr>
        <w:rPr>
          <w:rFonts w:ascii="Avenir Book" w:hAnsi="Avenir Book" w:cs="Arial"/>
        </w:rPr>
      </w:pPr>
    </w:p>
    <w:p w14:paraId="7065CB95" w14:textId="6A01EAB0" w:rsidR="00F80A5F" w:rsidRDefault="00F80A5F" w:rsidP="002B078D">
      <w:pPr>
        <w:rPr>
          <w:rFonts w:ascii="Avenir Book" w:hAnsi="Avenir Book" w:cs="Arial"/>
        </w:rPr>
      </w:pPr>
    </w:p>
    <w:p w14:paraId="0C3FFA15" w14:textId="5087354F" w:rsidR="00F80A5F" w:rsidRDefault="00F80A5F" w:rsidP="002B078D">
      <w:pPr>
        <w:rPr>
          <w:rFonts w:ascii="Avenir Book" w:hAnsi="Avenir Book" w:cs="Arial"/>
        </w:rPr>
      </w:pPr>
    </w:p>
    <w:p w14:paraId="1A28505D" w14:textId="77777777" w:rsidR="00F80A5F" w:rsidRPr="00F80A5F" w:rsidRDefault="00F80A5F" w:rsidP="00F80A5F">
      <w:pPr>
        <w:jc w:val="center"/>
        <w:rPr>
          <w:rStyle w:val="Hyperlink"/>
          <w:rFonts w:ascii="Avenir Book" w:hAnsi="Avenir Book" w:cs="Arial"/>
          <w:b/>
          <w:sz w:val="18"/>
          <w:szCs w:val="18"/>
        </w:rPr>
      </w:pPr>
      <w:r w:rsidRPr="00F80A5F">
        <w:rPr>
          <w:rStyle w:val="Hyperlink"/>
          <w:rFonts w:ascii="Avenir Book" w:hAnsi="Avenir Book" w:cs="Arial"/>
          <w:b/>
          <w:sz w:val="18"/>
          <w:szCs w:val="18"/>
        </w:rPr>
        <w:t xml:space="preserve">Social media has become the newest means of stakeholder engagement, reaching over 800 people, most of </w:t>
      </w:r>
      <w:proofErr w:type="gramStart"/>
      <w:r w:rsidRPr="00F80A5F">
        <w:rPr>
          <w:rStyle w:val="Hyperlink"/>
          <w:rFonts w:ascii="Avenir Book" w:hAnsi="Avenir Book" w:cs="Arial"/>
          <w:b/>
          <w:sz w:val="18"/>
          <w:szCs w:val="18"/>
        </w:rPr>
        <w:t>whom</w:t>
      </w:r>
      <w:proofErr w:type="gramEnd"/>
      <w:r w:rsidRPr="00F80A5F">
        <w:rPr>
          <w:rStyle w:val="Hyperlink"/>
          <w:rFonts w:ascii="Avenir Book" w:hAnsi="Avenir Book" w:cs="Arial"/>
          <w:b/>
          <w:sz w:val="18"/>
          <w:szCs w:val="18"/>
        </w:rPr>
        <w:t xml:space="preserve"> are from </w:t>
      </w:r>
      <w:proofErr w:type="spellStart"/>
      <w:r w:rsidRPr="00F80A5F">
        <w:rPr>
          <w:rStyle w:val="Hyperlink"/>
          <w:rFonts w:ascii="Avenir Book" w:hAnsi="Avenir Book" w:cs="Arial"/>
          <w:b/>
          <w:sz w:val="18"/>
          <w:szCs w:val="18"/>
        </w:rPr>
        <w:t>Reconcavo</w:t>
      </w:r>
      <w:proofErr w:type="spellEnd"/>
      <w:r w:rsidRPr="00F80A5F">
        <w:rPr>
          <w:rStyle w:val="Hyperlink"/>
          <w:rFonts w:ascii="Avenir Book" w:hAnsi="Avenir Book" w:cs="Arial"/>
          <w:b/>
          <w:sz w:val="18"/>
          <w:szCs w:val="18"/>
        </w:rPr>
        <w:t xml:space="preserve"> region.</w:t>
      </w:r>
    </w:p>
    <w:p w14:paraId="0D69C123" w14:textId="28CFB3E1" w:rsidR="00F80A5F" w:rsidRDefault="00F80A5F" w:rsidP="002B078D">
      <w:pPr>
        <w:rPr>
          <w:rFonts w:ascii="Avenir Book" w:hAnsi="Avenir Book" w:cs="Arial"/>
        </w:rPr>
      </w:pPr>
    </w:p>
    <w:p w14:paraId="2D231676" w14:textId="77777777" w:rsidR="00F80A5F" w:rsidRDefault="00F80A5F" w:rsidP="002B078D">
      <w:pPr>
        <w:rPr>
          <w:rFonts w:ascii="Avenir Book" w:hAnsi="Avenir Book" w:cs="Arial"/>
        </w:rPr>
      </w:pPr>
    </w:p>
    <w:p w14:paraId="36216FEE" w14:textId="77777777" w:rsidR="00F80A5F" w:rsidRDefault="00F80A5F" w:rsidP="002B078D">
      <w:pPr>
        <w:rPr>
          <w:rFonts w:ascii="Avenir Book" w:hAnsi="Avenir Book" w:cs="Arial"/>
        </w:rPr>
      </w:pPr>
    </w:p>
    <w:p w14:paraId="3BCFC6BE" w14:textId="77777777" w:rsidR="00F80A5F" w:rsidRDefault="00F80A5F" w:rsidP="002B078D">
      <w:pPr>
        <w:rPr>
          <w:rFonts w:ascii="Avenir Book" w:hAnsi="Avenir Book" w:cs="Arial"/>
        </w:rPr>
      </w:pPr>
    </w:p>
    <w:p w14:paraId="2D08333A" w14:textId="77777777" w:rsidR="00F80A5F" w:rsidRDefault="00F80A5F" w:rsidP="002B078D">
      <w:pPr>
        <w:rPr>
          <w:rFonts w:ascii="Avenir Book" w:hAnsi="Avenir Book" w:cs="Arial"/>
        </w:rPr>
      </w:pPr>
    </w:p>
    <w:p w14:paraId="2EA2077F" w14:textId="77777777" w:rsidR="00F80A5F" w:rsidRDefault="00F80A5F" w:rsidP="002B078D">
      <w:pPr>
        <w:rPr>
          <w:rFonts w:ascii="Avenir Book" w:hAnsi="Avenir Book" w:cs="Arial"/>
        </w:rPr>
      </w:pPr>
    </w:p>
    <w:p w14:paraId="09825E33" w14:textId="77777777" w:rsidR="002B078D" w:rsidRDefault="002B078D" w:rsidP="002B078D">
      <w:pPr>
        <w:rPr>
          <w:rFonts w:ascii="Avenir Book" w:hAnsi="Avenir Book" w:cs="Arial"/>
        </w:rPr>
      </w:pPr>
    </w:p>
    <w:p w14:paraId="31E64FDA" w14:textId="77777777" w:rsidR="002B078D" w:rsidRDefault="002B078D" w:rsidP="002B078D">
      <w:pPr>
        <w:rPr>
          <w:rFonts w:ascii="Avenir Book" w:hAnsi="Avenir Book" w:cs="Arial"/>
        </w:rPr>
      </w:pPr>
      <w:r w:rsidRPr="00ED2279">
        <w:rPr>
          <w:rFonts w:ascii="Avenir Book" w:hAnsi="Avenir Book" w:cs="Arial"/>
        </w:rPr>
        <w:t>Comments and views</w:t>
      </w:r>
      <w:r>
        <w:rPr>
          <w:rFonts w:ascii="Avenir Book" w:hAnsi="Avenir Book" w:cs="Arial"/>
        </w:rPr>
        <w:t xml:space="preserve"> of the Instituto Perene Facebook posts can be seen in the screenshots above and by visiting the Facebook page at </w:t>
      </w:r>
      <w:hyperlink r:id="rId65" w:history="1">
        <w:r w:rsidRPr="009923E1">
          <w:rPr>
            <w:rStyle w:val="Hyperlink"/>
            <w:rFonts w:ascii="Avenir Book" w:hAnsi="Avenir Book" w:cs="Arial"/>
          </w:rPr>
          <w:t>www.facebook.com/Instituto-Perene-118949438172366/</w:t>
        </w:r>
      </w:hyperlink>
      <w:r>
        <w:rPr>
          <w:rFonts w:ascii="Avenir Book" w:hAnsi="Avenir Book" w:cs="Arial"/>
        </w:rPr>
        <w:t>.  Over 830 visitors to the page viewed the photos and several comments were made, all positive.</w:t>
      </w:r>
    </w:p>
    <w:p w14:paraId="6B921D95" w14:textId="77777777" w:rsidR="002B078D" w:rsidRDefault="002B078D" w:rsidP="002B078D">
      <w:pPr>
        <w:rPr>
          <w:rFonts w:ascii="Avenir Book" w:hAnsi="Avenir Book" w:cs="Arial"/>
          <w:b/>
        </w:rPr>
      </w:pPr>
      <w:r>
        <w:rPr>
          <w:rFonts w:ascii="Avenir Book" w:hAnsi="Avenir Book" w:cs="Arial"/>
        </w:rPr>
        <w:t>There was no feedback received by email from NGO Supporters, although email confirmation receipt was requested and confirmed for approximately 40 recipients from the Gold Standard International NGO network.</w:t>
      </w:r>
    </w:p>
    <w:p w14:paraId="46A7E418" w14:textId="77777777" w:rsidR="002B078D" w:rsidRPr="007C1D64" w:rsidRDefault="002B078D" w:rsidP="00675CDA">
      <w:pPr>
        <w:rPr>
          <w:rFonts w:ascii="Avenir Book" w:eastAsia="MS Mincho" w:hAnsi="Avenir Book"/>
        </w:rPr>
      </w:pPr>
    </w:p>
    <w:p w14:paraId="30A2F82E" w14:textId="77777777" w:rsidR="00675CDA" w:rsidRPr="007C1D64" w:rsidRDefault="00675CDA" w:rsidP="00675CDA">
      <w:pPr>
        <w:pStyle w:val="SDMPDDPoASubSection1"/>
        <w:numPr>
          <w:ilvl w:val="2"/>
          <w:numId w:val="11"/>
        </w:numPr>
        <w:tabs>
          <w:tab w:val="clear" w:pos="1474"/>
        </w:tabs>
        <w:ind w:left="709" w:hanging="709"/>
        <w:rPr>
          <w:rFonts w:ascii="Avenir Book" w:hAnsi="Avenir Book"/>
        </w:rPr>
      </w:pPr>
      <w:r w:rsidRPr="007C1D64">
        <w:rPr>
          <w:rFonts w:ascii="Avenir Book" w:hAnsi="Avenir Book"/>
        </w:rPr>
        <w:tab/>
        <w:t>Report on consideration of comments received</w:t>
      </w:r>
    </w:p>
    <w:p w14:paraId="7717C769" w14:textId="77777777" w:rsidR="00675CDA" w:rsidRPr="007C1D64" w:rsidRDefault="00675CDA" w:rsidP="00675CDA">
      <w:pPr>
        <w:rPr>
          <w:rFonts w:ascii="Avenir Book" w:eastAsia="MS Mincho" w:hAnsi="Avenir Book"/>
          <w:i/>
        </w:rPr>
      </w:pPr>
      <w:bookmarkStart w:id="208" w:name="_Toc307488106"/>
      <w:bookmarkStart w:id="209" w:name="_Toc315340781"/>
      <w:bookmarkStart w:id="210" w:name="_Toc315881225"/>
      <w:bookmarkStart w:id="211" w:name="_Toc317686913"/>
      <w:r w:rsidRPr="007C1D64">
        <w:rPr>
          <w:rFonts w:ascii="Avenir Book" w:eastAsia="MS Mincho" w:hAnsi="Avenir Book"/>
        </w:rPr>
        <w:t xml:space="preserve">&gt;&gt; </w:t>
      </w:r>
      <w:r w:rsidRPr="007C1D64">
        <w:rPr>
          <w:rFonts w:ascii="Avenir Book" w:eastAsia="MS Mincho" w:hAnsi="Avenir Book"/>
          <w:i/>
        </w:rPr>
        <w:t>(Describe how the comments have been addressed by providing a clarification to the stakeholder or by altering the design of the project or by proposing to monitor any anticipated negative impacts etc.)</w:t>
      </w:r>
    </w:p>
    <w:p w14:paraId="664A0B04" w14:textId="77777777" w:rsidR="00675CDA" w:rsidRPr="007C1D64" w:rsidRDefault="00675CDA" w:rsidP="00675CDA">
      <w:pPr>
        <w:rPr>
          <w:rFonts w:ascii="Avenir Book" w:eastAsia="MS Mincho" w:hAnsi="Avenir Book"/>
        </w:rPr>
      </w:pPr>
    </w:p>
    <w:p w14:paraId="41958CAB" w14:textId="77777777" w:rsidR="00675CDA" w:rsidRPr="007C1D64" w:rsidRDefault="00675CDA" w:rsidP="00675CDA">
      <w:pPr>
        <w:rPr>
          <w:rFonts w:ascii="Avenir Book" w:eastAsia="MS Mincho" w:hAnsi="Avenir Book"/>
        </w:rPr>
      </w:pPr>
    </w:p>
    <w:bookmarkEnd w:id="208"/>
    <w:bookmarkEnd w:id="209"/>
    <w:bookmarkEnd w:id="210"/>
    <w:bookmarkEnd w:id="211"/>
    <w:p w14:paraId="21424B66" w14:textId="77777777" w:rsidR="00675CDA" w:rsidRPr="007C1D64" w:rsidRDefault="00675CDA" w:rsidP="00675CDA">
      <w:pPr>
        <w:rPr>
          <w:rFonts w:ascii="Avenir Book" w:eastAsia="MS Mincho" w:hAnsi="Avenir Book"/>
        </w:rPr>
      </w:pPr>
    </w:p>
    <w:p w14:paraId="238B94BA" w14:textId="3DD783D1" w:rsidR="00A959C1" w:rsidRDefault="00A959C1" w:rsidP="00A959C1">
      <w:pPr>
        <w:rPr>
          <w:rFonts w:ascii="Avenir Book" w:hAnsi="Avenir Book"/>
        </w:rPr>
      </w:pPr>
      <w:r>
        <w:rPr>
          <w:rFonts w:ascii="Avenir Book" w:hAnsi="Avenir Book"/>
        </w:rPr>
        <w:t>Several</w:t>
      </w:r>
      <w:r w:rsidRPr="004B2D69">
        <w:rPr>
          <w:rFonts w:ascii="Avenir Book" w:hAnsi="Avenir Book"/>
        </w:rPr>
        <w:t xml:space="preserve"> modifications were made during the design process of the </w:t>
      </w:r>
      <w:r>
        <w:rPr>
          <w:rFonts w:ascii="Avenir Book" w:hAnsi="Avenir Book"/>
        </w:rPr>
        <w:t>cookstove model</w:t>
      </w:r>
      <w:r w:rsidRPr="004B2D69">
        <w:rPr>
          <w:rFonts w:ascii="Avenir Book" w:hAnsi="Avenir Book"/>
        </w:rPr>
        <w:t xml:space="preserve"> due to user comments. </w:t>
      </w:r>
      <w:r>
        <w:rPr>
          <w:rFonts w:ascii="Avenir Book" w:hAnsi="Avenir Book"/>
        </w:rPr>
        <w:t>Women cooks were very vocal about preferring a built-in stove to a portable model, and having two burners instead of one. Other</w:t>
      </w:r>
      <w:r w:rsidRPr="004B2D69">
        <w:rPr>
          <w:rFonts w:ascii="Avenir Book" w:hAnsi="Avenir Book"/>
        </w:rPr>
        <w:t xml:space="preserve"> design changes in the stove resulting from stakeholder comments include the addition of a stove base and the construction technique for laying the bricks. Based on feedback from stakeholders in the Efficient Stoves I project, metal chimneys are no longer used, </w:t>
      </w:r>
      <w:r>
        <w:rPr>
          <w:rFonts w:ascii="Avenir Book" w:hAnsi="Avenir Book"/>
        </w:rPr>
        <w:t>and instead</w:t>
      </w:r>
      <w:r w:rsidRPr="004B2D69">
        <w:rPr>
          <w:rFonts w:ascii="Avenir Book" w:hAnsi="Avenir Book"/>
        </w:rPr>
        <w:t xml:space="preserve"> ceramic chimneys </w:t>
      </w:r>
      <w:r>
        <w:rPr>
          <w:rFonts w:ascii="Avenir Book" w:hAnsi="Avenir Book"/>
        </w:rPr>
        <w:t xml:space="preserve">will be used in </w:t>
      </w:r>
      <w:r w:rsidRPr="004B2D69">
        <w:rPr>
          <w:rFonts w:ascii="Avenir Book" w:hAnsi="Avenir Book"/>
        </w:rPr>
        <w:t xml:space="preserve">all </w:t>
      </w:r>
      <w:r w:rsidR="00C81D18">
        <w:rPr>
          <w:rFonts w:ascii="Avenir Book" w:hAnsi="Avenir Book"/>
        </w:rPr>
        <w:t xml:space="preserve">Efficient Cookstoves in Bahia III </w:t>
      </w:r>
      <w:r w:rsidRPr="004B2D69">
        <w:rPr>
          <w:rFonts w:ascii="Avenir Book" w:hAnsi="Avenir Book"/>
        </w:rPr>
        <w:t>installations.</w:t>
      </w:r>
    </w:p>
    <w:p w14:paraId="319458C8" w14:textId="77777777" w:rsidR="00A959C1" w:rsidRPr="004B2D69" w:rsidRDefault="00A959C1" w:rsidP="00A959C1">
      <w:pPr>
        <w:rPr>
          <w:rFonts w:ascii="Avenir Book" w:hAnsi="Avenir Book" w:cs="Arial"/>
        </w:rPr>
      </w:pPr>
    </w:p>
    <w:p w14:paraId="3CD571A5" w14:textId="77777777" w:rsidR="00A959C1" w:rsidRPr="00146B68" w:rsidRDefault="00A959C1" w:rsidP="00A959C1">
      <w:pPr>
        <w:rPr>
          <w:rFonts w:ascii="Avenir Book" w:hAnsi="Avenir Book"/>
        </w:rPr>
      </w:pPr>
      <w:r w:rsidRPr="004B2D69">
        <w:rPr>
          <w:rFonts w:ascii="Avenir Book" w:hAnsi="Avenir Book"/>
        </w:rPr>
        <w:t xml:space="preserve">It is important to note here that the entire design process for the regional stove model was participatory, with the active participation of local community members to design an appropriate stove for their needs. Instituto Perene's specific geographic focus on the </w:t>
      </w:r>
      <w:proofErr w:type="spellStart"/>
      <w:r w:rsidRPr="004B2D69">
        <w:rPr>
          <w:rFonts w:ascii="Avenir Book" w:hAnsi="Avenir Book"/>
        </w:rPr>
        <w:t>Reconcavo</w:t>
      </w:r>
      <w:proofErr w:type="spellEnd"/>
      <w:r w:rsidRPr="004B2D69">
        <w:rPr>
          <w:rFonts w:ascii="Avenir Book" w:hAnsi="Avenir Book"/>
        </w:rPr>
        <w:t xml:space="preserve"> Region of Bahia state, with its similar social, economic and environmental characteristics means that the rural communities are quite similar in current practices, making the current stove model readily acceptable in the communities of the Efficient Stoves II</w:t>
      </w:r>
      <w:r>
        <w:rPr>
          <w:rFonts w:ascii="Avenir Book" w:hAnsi="Avenir Book"/>
        </w:rPr>
        <w:t>I</w:t>
      </w:r>
      <w:r w:rsidRPr="004B2D69">
        <w:rPr>
          <w:rFonts w:ascii="Avenir Book" w:hAnsi="Avenir Book"/>
        </w:rPr>
        <w:t xml:space="preserve"> project.</w:t>
      </w:r>
    </w:p>
    <w:p w14:paraId="07534247" w14:textId="77777777" w:rsidR="00675CDA" w:rsidRDefault="00675CDA" w:rsidP="00675CDA">
      <w:pPr>
        <w:rPr>
          <w:rFonts w:ascii="Avenir Book" w:eastAsia="MS Mincho" w:hAnsi="Avenir Book"/>
        </w:rPr>
      </w:pPr>
    </w:p>
    <w:p w14:paraId="39EEC807" w14:textId="250F7963" w:rsidR="00AA7CDF" w:rsidRDefault="00894BA2" w:rsidP="00675CDA">
      <w:pPr>
        <w:rPr>
          <w:rFonts w:ascii="Avenir Book" w:eastAsia="MS Mincho" w:hAnsi="Avenir Book"/>
        </w:rPr>
      </w:pPr>
      <w:r>
        <w:rPr>
          <w:rFonts w:ascii="Avenir Book" w:eastAsia="MS Mincho" w:hAnsi="Avenir Book"/>
        </w:rPr>
        <w:t>The new Meeting Evaluation Report Template will be</w:t>
      </w:r>
    </w:p>
    <w:p w14:paraId="432D1620" w14:textId="3CB1D7CA" w:rsidR="00894BA2" w:rsidRDefault="00894BA2" w:rsidP="00675CDA">
      <w:pPr>
        <w:rPr>
          <w:rFonts w:ascii="Avenir Book" w:eastAsia="MS Mincho" w:hAnsi="Avenir Book"/>
        </w:rPr>
      </w:pPr>
      <w:r>
        <w:rPr>
          <w:noProof/>
          <w:lang w:val="pt-BR" w:eastAsia="zh-CN"/>
        </w:rPr>
        <w:drawing>
          <wp:anchor distT="0" distB="0" distL="114300" distR="114300" simplePos="0" relativeHeight="251718656" behindDoc="0" locked="0" layoutInCell="1" allowOverlap="1" wp14:anchorId="6280DD70" wp14:editId="66BE13EE">
            <wp:simplePos x="0" y="0"/>
            <wp:positionH relativeFrom="column">
              <wp:posOffset>1511300</wp:posOffset>
            </wp:positionH>
            <wp:positionV relativeFrom="paragraph">
              <wp:posOffset>131445</wp:posOffset>
            </wp:positionV>
            <wp:extent cx="3147060" cy="133921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21454" t="48523" r="25626" b="11429"/>
                    <a:stretch/>
                  </pic:blipFill>
                  <pic:spPr bwMode="auto">
                    <a:xfrm>
                      <a:off x="0" y="0"/>
                      <a:ext cx="3147060" cy="133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739760" w14:textId="139455F2" w:rsidR="00894BA2" w:rsidRDefault="00894BA2" w:rsidP="00675CDA">
      <w:pPr>
        <w:rPr>
          <w:rFonts w:ascii="Avenir Book" w:eastAsia="MS Mincho" w:hAnsi="Avenir Book"/>
        </w:rPr>
      </w:pPr>
    </w:p>
    <w:p w14:paraId="187C81A6" w14:textId="77777777" w:rsidR="00AA7CDF" w:rsidRDefault="00AA7CDF" w:rsidP="00675CDA">
      <w:pPr>
        <w:rPr>
          <w:rFonts w:ascii="Avenir Book" w:eastAsia="MS Mincho" w:hAnsi="Avenir Book"/>
        </w:rPr>
      </w:pPr>
    </w:p>
    <w:p w14:paraId="7B866D41" w14:textId="77777777" w:rsidR="00AA7CDF" w:rsidRDefault="00AA7CDF" w:rsidP="00675CDA">
      <w:pPr>
        <w:rPr>
          <w:rFonts w:ascii="Avenir Book" w:eastAsia="MS Mincho" w:hAnsi="Avenir Book"/>
        </w:rPr>
      </w:pPr>
    </w:p>
    <w:p w14:paraId="6F1A6067" w14:textId="77777777" w:rsidR="00AA7CDF" w:rsidRDefault="00AA7CDF" w:rsidP="00675CDA">
      <w:pPr>
        <w:rPr>
          <w:rFonts w:ascii="Avenir Book" w:eastAsia="MS Mincho" w:hAnsi="Avenir Book"/>
        </w:rPr>
      </w:pPr>
    </w:p>
    <w:p w14:paraId="61F1511E" w14:textId="77777777" w:rsidR="00AA7CDF" w:rsidRDefault="00AA7CDF" w:rsidP="00675CDA">
      <w:pPr>
        <w:rPr>
          <w:rFonts w:ascii="Avenir Book" w:eastAsia="MS Mincho" w:hAnsi="Avenir Book"/>
        </w:rPr>
      </w:pPr>
    </w:p>
    <w:p w14:paraId="01C1D5ED" w14:textId="77777777" w:rsidR="00AA7CDF" w:rsidRDefault="00AA7CDF" w:rsidP="00675CDA">
      <w:pPr>
        <w:rPr>
          <w:rFonts w:ascii="Avenir Book" w:eastAsia="MS Mincho" w:hAnsi="Avenir Book"/>
        </w:rPr>
      </w:pPr>
    </w:p>
    <w:p w14:paraId="04389967" w14:textId="77777777" w:rsidR="00AA7CDF" w:rsidRDefault="00AA7CDF" w:rsidP="00675CDA">
      <w:pPr>
        <w:rPr>
          <w:rFonts w:ascii="Avenir Book" w:eastAsia="MS Mincho" w:hAnsi="Avenir Book"/>
        </w:rPr>
      </w:pPr>
    </w:p>
    <w:p w14:paraId="0A61AFA8" w14:textId="77777777" w:rsidR="00AA7CDF" w:rsidRDefault="00AA7CDF" w:rsidP="00675CDA">
      <w:pPr>
        <w:rPr>
          <w:rFonts w:ascii="Avenir Book" w:eastAsia="MS Mincho" w:hAnsi="Avenir Book"/>
        </w:rPr>
      </w:pPr>
    </w:p>
    <w:p w14:paraId="609C8316" w14:textId="77777777" w:rsidR="00AA7CDF" w:rsidRDefault="00AA7CDF" w:rsidP="00675CDA">
      <w:pPr>
        <w:rPr>
          <w:rFonts w:ascii="Avenir Book" w:eastAsia="MS Mincho" w:hAnsi="Avenir Book"/>
        </w:rPr>
      </w:pPr>
    </w:p>
    <w:p w14:paraId="1CE71502" w14:textId="77777777" w:rsidR="002B078D" w:rsidRDefault="002B078D" w:rsidP="00675CDA">
      <w:pPr>
        <w:rPr>
          <w:rFonts w:ascii="Avenir Book" w:eastAsia="MS Mincho" w:hAnsi="Avenir Book"/>
        </w:rPr>
      </w:pPr>
    </w:p>
    <w:p w14:paraId="112D12A4" w14:textId="77777777" w:rsidR="00F80A5F" w:rsidRPr="00F80A5F" w:rsidRDefault="00F80A5F" w:rsidP="00F80A5F">
      <w:pPr>
        <w:rPr>
          <w:rFonts w:ascii="Avenir Book" w:eastAsia="MS Mincho" w:hAnsi="Avenir Book"/>
          <w:b/>
        </w:rPr>
      </w:pPr>
      <w:r w:rsidRPr="00F80A5F">
        <w:rPr>
          <w:rFonts w:ascii="Avenir Book" w:eastAsia="MS Mincho" w:hAnsi="Avenir Book"/>
          <w:b/>
        </w:rPr>
        <w:t>Feedback Round</w:t>
      </w:r>
    </w:p>
    <w:p w14:paraId="0930E1C4" w14:textId="77777777" w:rsidR="00F80A5F" w:rsidRDefault="00F80A5F" w:rsidP="00F80A5F">
      <w:pPr>
        <w:rPr>
          <w:rFonts w:ascii="Avenir Book" w:hAnsi="Avenir Book" w:cs="Arial"/>
        </w:rPr>
      </w:pPr>
    </w:p>
    <w:p w14:paraId="3351DAEB" w14:textId="77777777" w:rsidR="00F80A5F" w:rsidRDefault="00F80A5F" w:rsidP="00F80A5F">
      <w:pPr>
        <w:rPr>
          <w:rFonts w:ascii="Avenir Book" w:hAnsi="Avenir Book" w:cs="Arial"/>
        </w:rPr>
      </w:pPr>
      <w:r>
        <w:rPr>
          <w:rFonts w:ascii="Avenir Book" w:hAnsi="Avenir Book" w:cs="Arial"/>
        </w:rPr>
        <w:t>Both Focus Groups were very productive, and were documented through written records, photos and videos.  Each participant introduced herself/himself and spoke about her/his experience with the questions. Participants were also invited to record comments in the Grievance Mechanism book, presented after the table.  All points brought up in the first Stakeholder Consultation Round were discussed and feedback was given as to how the project incorporated or addressed the issues, as outlined in the table below. Several improvements were made to the project based on the stakeholder comments and the feedback from the Focus Group participants was very positive. Each issue is presented below.</w:t>
      </w:r>
    </w:p>
    <w:p w14:paraId="6648447B" w14:textId="77777777" w:rsidR="00F80A5F" w:rsidRDefault="00F80A5F" w:rsidP="00F80A5F">
      <w:pPr>
        <w:rPr>
          <w:rFonts w:ascii="Avenir Book" w:hAnsi="Avenir Book" w:cs="Arial"/>
        </w:rPr>
      </w:pPr>
    </w:p>
    <w:tbl>
      <w:tblPr>
        <w:tblW w:w="0" w:type="auto"/>
        <w:jc w:val="center"/>
        <w:tblInd w:w="-2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19"/>
        <w:gridCol w:w="1237"/>
        <w:gridCol w:w="3777"/>
        <w:gridCol w:w="4681"/>
      </w:tblGrid>
      <w:tr w:rsidR="00F80A5F" w:rsidRPr="00980219" w14:paraId="531C4768" w14:textId="77777777" w:rsidTr="007C46E0">
        <w:trPr>
          <w:jc w:val="center"/>
        </w:trPr>
        <w:tc>
          <w:tcPr>
            <w:tcW w:w="3319" w:type="dxa"/>
          </w:tcPr>
          <w:p w14:paraId="7D781E16" w14:textId="77777777" w:rsidR="00F80A5F" w:rsidRPr="00980219" w:rsidRDefault="00F80A5F" w:rsidP="007C46E0">
            <w:pPr>
              <w:rPr>
                <w:rFonts w:ascii="Avenir Book" w:hAnsi="Avenir Book" w:cs="Arial"/>
                <w:b/>
              </w:rPr>
            </w:pPr>
            <w:r w:rsidRPr="00980219">
              <w:rPr>
                <w:rFonts w:ascii="Avenir Book" w:hAnsi="Avenir Book" w:cs="Arial"/>
                <w:b/>
              </w:rPr>
              <w:t>Stakeholder comment</w:t>
            </w:r>
            <w:r>
              <w:rPr>
                <w:rFonts w:ascii="Avenir Book" w:hAnsi="Avenir Book" w:cs="Arial"/>
                <w:b/>
              </w:rPr>
              <w:t xml:space="preserve"> from Round 1</w:t>
            </w:r>
          </w:p>
        </w:tc>
        <w:tc>
          <w:tcPr>
            <w:tcW w:w="1237" w:type="dxa"/>
          </w:tcPr>
          <w:p w14:paraId="0427386B" w14:textId="77777777" w:rsidR="00F80A5F" w:rsidRPr="00980219" w:rsidRDefault="00F80A5F" w:rsidP="007C46E0">
            <w:pPr>
              <w:rPr>
                <w:rFonts w:ascii="Avenir Book" w:hAnsi="Avenir Book" w:cs="Arial"/>
                <w:b/>
              </w:rPr>
            </w:pPr>
            <w:r w:rsidRPr="00980219">
              <w:rPr>
                <w:rFonts w:ascii="Avenir Book" w:hAnsi="Avenir Book" w:cs="Arial"/>
                <w:b/>
              </w:rPr>
              <w:t>Was comment taken into account (Yes/ No)?</w:t>
            </w:r>
          </w:p>
        </w:tc>
        <w:tc>
          <w:tcPr>
            <w:tcW w:w="3777" w:type="dxa"/>
          </w:tcPr>
          <w:p w14:paraId="6FAC0F19" w14:textId="77777777" w:rsidR="00F80A5F" w:rsidRPr="00980219" w:rsidRDefault="00F80A5F" w:rsidP="007C46E0">
            <w:pPr>
              <w:rPr>
                <w:rFonts w:ascii="Avenir Book" w:hAnsi="Avenir Book" w:cs="Arial"/>
                <w:b/>
              </w:rPr>
            </w:pPr>
            <w:r w:rsidRPr="00980219">
              <w:rPr>
                <w:rFonts w:ascii="Avenir Book" w:hAnsi="Avenir Book" w:cs="Arial"/>
                <w:b/>
              </w:rPr>
              <w:t>Explanation (Why? How?)</w:t>
            </w:r>
          </w:p>
        </w:tc>
        <w:tc>
          <w:tcPr>
            <w:tcW w:w="4681" w:type="dxa"/>
          </w:tcPr>
          <w:p w14:paraId="36CC350F" w14:textId="77777777" w:rsidR="00F80A5F" w:rsidRPr="00980219" w:rsidRDefault="00F80A5F" w:rsidP="007C46E0">
            <w:pPr>
              <w:rPr>
                <w:rFonts w:ascii="Avenir Book" w:hAnsi="Avenir Book" w:cs="Arial"/>
                <w:b/>
              </w:rPr>
            </w:pPr>
            <w:r>
              <w:rPr>
                <w:rFonts w:ascii="Avenir Book" w:hAnsi="Avenir Book" w:cs="Arial"/>
                <w:b/>
              </w:rPr>
              <w:t>Response in Feedback Round</w:t>
            </w:r>
          </w:p>
        </w:tc>
      </w:tr>
      <w:tr w:rsidR="00F80A5F" w:rsidRPr="00924ADF" w14:paraId="0E4522C1" w14:textId="77777777" w:rsidTr="007C46E0">
        <w:trPr>
          <w:jc w:val="center"/>
        </w:trPr>
        <w:tc>
          <w:tcPr>
            <w:tcW w:w="3319" w:type="dxa"/>
          </w:tcPr>
          <w:p w14:paraId="7EEC3B24" w14:textId="77777777" w:rsidR="00F80A5F" w:rsidRPr="00980219" w:rsidRDefault="00F80A5F" w:rsidP="007C46E0">
            <w:pPr>
              <w:rPr>
                <w:rFonts w:ascii="Avenir Book" w:hAnsi="Avenir Book" w:cs="Arial"/>
              </w:rPr>
            </w:pPr>
            <w:r>
              <w:rPr>
                <w:rFonts w:ascii="Avenir Book" w:hAnsi="Avenir Book" w:cs="Arial"/>
              </w:rPr>
              <w:t xml:space="preserve">Is this project part of a political agenda, or will it depend on our </w:t>
            </w:r>
            <w:proofErr w:type="spellStart"/>
            <w:r>
              <w:rPr>
                <w:rFonts w:ascii="Avenir Book" w:hAnsi="Avenir Book" w:cs="Arial"/>
              </w:rPr>
              <w:t>our</w:t>
            </w:r>
            <w:proofErr w:type="spellEnd"/>
            <w:r>
              <w:rPr>
                <w:rFonts w:ascii="Avenir Book" w:hAnsi="Avenir Book" w:cs="Arial"/>
              </w:rPr>
              <w:t xml:space="preserve"> support to a particular politician?</w:t>
            </w:r>
          </w:p>
        </w:tc>
        <w:tc>
          <w:tcPr>
            <w:tcW w:w="1237" w:type="dxa"/>
          </w:tcPr>
          <w:p w14:paraId="47A5D687" w14:textId="77777777" w:rsidR="00F80A5F" w:rsidRPr="00980219" w:rsidRDefault="00F80A5F" w:rsidP="007C46E0">
            <w:pPr>
              <w:jc w:val="center"/>
              <w:rPr>
                <w:rFonts w:ascii="Avenir Book" w:hAnsi="Avenir Book" w:cs="Arial"/>
              </w:rPr>
            </w:pPr>
            <w:r>
              <w:rPr>
                <w:rFonts w:ascii="Avenir Book" w:hAnsi="Avenir Book" w:cs="Arial"/>
              </w:rPr>
              <w:t>Yes</w:t>
            </w:r>
          </w:p>
        </w:tc>
        <w:tc>
          <w:tcPr>
            <w:tcW w:w="3777" w:type="dxa"/>
          </w:tcPr>
          <w:p w14:paraId="4023DC06" w14:textId="77777777" w:rsidR="00F80A5F" w:rsidRPr="00980219" w:rsidRDefault="00F80A5F" w:rsidP="007C46E0">
            <w:pPr>
              <w:rPr>
                <w:rFonts w:ascii="Avenir Book" w:hAnsi="Avenir Book" w:cs="Arial"/>
              </w:rPr>
            </w:pPr>
            <w:r>
              <w:rPr>
                <w:rFonts w:ascii="Avenir Book" w:hAnsi="Avenir Book" w:cs="Arial"/>
              </w:rPr>
              <w:t xml:space="preserve">There is great </w:t>
            </w:r>
            <w:proofErr w:type="spellStart"/>
            <w:r>
              <w:rPr>
                <w:rFonts w:ascii="Avenir Book" w:hAnsi="Avenir Book" w:cs="Arial"/>
              </w:rPr>
              <w:t>skepticism</w:t>
            </w:r>
            <w:proofErr w:type="spellEnd"/>
            <w:r>
              <w:rPr>
                <w:rFonts w:ascii="Avenir Book" w:hAnsi="Avenir Book" w:cs="Arial"/>
              </w:rPr>
              <w:t xml:space="preserve"> among poor communities of political initiatives.  Often promises are made but do not result in concrete benefits. Perene´s director explained at length that this project has no connection with any candidate or political party, and will not depend on the results of elections.</w:t>
            </w:r>
          </w:p>
        </w:tc>
        <w:tc>
          <w:tcPr>
            <w:tcW w:w="4681" w:type="dxa"/>
          </w:tcPr>
          <w:p w14:paraId="3ABCA9FF" w14:textId="77777777" w:rsidR="00F80A5F" w:rsidRDefault="00F80A5F" w:rsidP="007C46E0">
            <w:pPr>
              <w:rPr>
                <w:rFonts w:ascii="Avenir Book" w:hAnsi="Avenir Book" w:cs="Arial"/>
              </w:rPr>
            </w:pPr>
            <w:r>
              <w:rPr>
                <w:rFonts w:ascii="Avenir Book" w:hAnsi="Avenir Book" w:cs="Arial"/>
              </w:rPr>
              <w:t xml:space="preserve">Participants in the Focus Group discussed this question at length and agreed on the importance of clarifying that the project has no political affiliation. Please see video clip of Community Agent Renata Silva Souza speaking on this point.  </w:t>
            </w:r>
          </w:p>
          <w:p w14:paraId="72D270FA" w14:textId="77777777" w:rsidR="00F80A5F" w:rsidRPr="00A86084" w:rsidRDefault="00F80A5F" w:rsidP="007C46E0">
            <w:pPr>
              <w:rPr>
                <w:rFonts w:ascii="Avenir Book" w:hAnsi="Avenir Book" w:cs="Arial"/>
                <w:lang w:val="pt-BR"/>
              </w:rPr>
            </w:pPr>
            <w:r w:rsidRPr="00A86084">
              <w:rPr>
                <w:rFonts w:ascii="Avenir Book" w:hAnsi="Avenir Book" w:cs="Arial"/>
                <w:b/>
                <w:u w:val="single"/>
                <w:lang w:val="pt-BR"/>
              </w:rPr>
              <w:t>Video link:</w:t>
            </w:r>
            <w:r w:rsidRPr="00A86084">
              <w:rPr>
                <w:lang w:val="pt-BR"/>
              </w:rPr>
              <w:t xml:space="preserve"> </w:t>
            </w:r>
            <w:r w:rsidRPr="00A86084">
              <w:rPr>
                <w:rFonts w:ascii="Avenir Book" w:hAnsi="Avenir Book" w:cs="Arial"/>
                <w:lang w:val="pt-BR"/>
              </w:rPr>
              <w:t>https://www.dropbox.com/s/a7rurddei9f19on/GS6050_Focus%20Group%20Feedback%20_video1.MOV?dl=0</w:t>
            </w:r>
          </w:p>
        </w:tc>
      </w:tr>
      <w:tr w:rsidR="00F80A5F" w:rsidRPr="00980219" w14:paraId="495897E4" w14:textId="77777777" w:rsidTr="007C46E0">
        <w:trPr>
          <w:jc w:val="center"/>
        </w:trPr>
        <w:tc>
          <w:tcPr>
            <w:tcW w:w="3319" w:type="dxa"/>
          </w:tcPr>
          <w:p w14:paraId="0D530A3A" w14:textId="77777777" w:rsidR="00F80A5F" w:rsidRPr="00980219" w:rsidRDefault="00F80A5F" w:rsidP="007C46E0">
            <w:pPr>
              <w:rPr>
                <w:rFonts w:ascii="Avenir Book" w:hAnsi="Avenir Book" w:cs="Arial"/>
              </w:rPr>
            </w:pPr>
            <w:r>
              <w:rPr>
                <w:rFonts w:ascii="Avenir Book" w:hAnsi="Avenir Book" w:cs="Arial"/>
              </w:rPr>
              <w:t xml:space="preserve">In order to be eligible for funding through the Natura Tender, projects must be Validated or </w:t>
            </w:r>
            <w:r>
              <w:rPr>
                <w:rFonts w:ascii="Avenir Book" w:hAnsi="Avenir Book" w:cs="Arial"/>
              </w:rPr>
              <w:lastRenderedPageBreak/>
              <w:t>demonstrate to be in process of Validation.</w:t>
            </w:r>
          </w:p>
        </w:tc>
        <w:tc>
          <w:tcPr>
            <w:tcW w:w="1237" w:type="dxa"/>
          </w:tcPr>
          <w:p w14:paraId="45BC0AD1" w14:textId="77777777" w:rsidR="00F80A5F" w:rsidRPr="00980219" w:rsidRDefault="00F80A5F" w:rsidP="007C46E0">
            <w:pPr>
              <w:jc w:val="center"/>
              <w:rPr>
                <w:rFonts w:ascii="Avenir Book" w:hAnsi="Avenir Book" w:cs="Arial"/>
              </w:rPr>
            </w:pPr>
            <w:r>
              <w:rPr>
                <w:rFonts w:ascii="Avenir Book" w:hAnsi="Avenir Book" w:cs="Arial"/>
              </w:rPr>
              <w:lastRenderedPageBreak/>
              <w:t>Yes</w:t>
            </w:r>
          </w:p>
        </w:tc>
        <w:tc>
          <w:tcPr>
            <w:tcW w:w="3777" w:type="dxa"/>
          </w:tcPr>
          <w:p w14:paraId="59F7D329" w14:textId="77777777" w:rsidR="00F80A5F" w:rsidRPr="00980219" w:rsidRDefault="00F80A5F" w:rsidP="007C46E0">
            <w:pPr>
              <w:rPr>
                <w:rFonts w:ascii="Avenir Book" w:hAnsi="Avenir Book" w:cs="Arial"/>
              </w:rPr>
            </w:pPr>
            <w:r>
              <w:rPr>
                <w:rFonts w:ascii="Avenir Book" w:hAnsi="Avenir Book" w:cs="Arial"/>
              </w:rPr>
              <w:t xml:space="preserve">Perene adjusted the stakeholder meeting to permit all documents necessary for Gold Standard review to </w:t>
            </w:r>
            <w:r>
              <w:rPr>
                <w:rFonts w:ascii="Avenir Book" w:hAnsi="Avenir Book" w:cs="Arial"/>
              </w:rPr>
              <w:lastRenderedPageBreak/>
              <w:t>be submitted by the Tender deadline of October 13.</w:t>
            </w:r>
          </w:p>
        </w:tc>
        <w:tc>
          <w:tcPr>
            <w:tcW w:w="4681" w:type="dxa"/>
          </w:tcPr>
          <w:p w14:paraId="136CA091" w14:textId="77777777" w:rsidR="00F80A5F" w:rsidRDefault="00F80A5F" w:rsidP="007C46E0">
            <w:pPr>
              <w:rPr>
                <w:rFonts w:ascii="Avenir Book" w:hAnsi="Avenir Book" w:cs="Arial"/>
              </w:rPr>
            </w:pPr>
            <w:r>
              <w:rPr>
                <w:rFonts w:ascii="Avenir Book" w:hAnsi="Avenir Book" w:cs="Arial"/>
              </w:rPr>
              <w:lastRenderedPageBreak/>
              <w:t>This is an on-going negotiation between Natura and Perene.</w:t>
            </w:r>
          </w:p>
        </w:tc>
      </w:tr>
      <w:tr w:rsidR="00F80A5F" w:rsidRPr="00980219" w14:paraId="162C2CF3" w14:textId="77777777" w:rsidTr="007C46E0">
        <w:trPr>
          <w:jc w:val="center"/>
        </w:trPr>
        <w:tc>
          <w:tcPr>
            <w:tcW w:w="3319" w:type="dxa"/>
          </w:tcPr>
          <w:p w14:paraId="66C7EF07" w14:textId="77777777" w:rsidR="00F80A5F" w:rsidRPr="00980219" w:rsidRDefault="00F80A5F" w:rsidP="007C46E0">
            <w:pPr>
              <w:rPr>
                <w:rFonts w:ascii="Avenir Book" w:hAnsi="Avenir Book" w:cs="Arial"/>
              </w:rPr>
            </w:pPr>
            <w:r>
              <w:rPr>
                <w:rFonts w:ascii="Avenir Book" w:hAnsi="Avenir Book" w:cs="Arial"/>
              </w:rPr>
              <w:lastRenderedPageBreak/>
              <w:t>Smoke from wood-fires causes our eyes to tear and sting</w:t>
            </w:r>
          </w:p>
        </w:tc>
        <w:tc>
          <w:tcPr>
            <w:tcW w:w="1237" w:type="dxa"/>
          </w:tcPr>
          <w:p w14:paraId="1F29BA49" w14:textId="77777777" w:rsidR="00F80A5F" w:rsidRPr="00980219" w:rsidRDefault="00F80A5F" w:rsidP="007C46E0">
            <w:pPr>
              <w:jc w:val="center"/>
              <w:rPr>
                <w:rFonts w:ascii="Avenir Book" w:hAnsi="Avenir Book" w:cs="Arial"/>
              </w:rPr>
            </w:pPr>
            <w:r>
              <w:rPr>
                <w:rFonts w:ascii="Avenir Book" w:hAnsi="Avenir Book" w:cs="Arial"/>
              </w:rPr>
              <w:t>Yes</w:t>
            </w:r>
          </w:p>
        </w:tc>
        <w:tc>
          <w:tcPr>
            <w:tcW w:w="3777" w:type="dxa"/>
          </w:tcPr>
          <w:p w14:paraId="1EDC34B9" w14:textId="77777777" w:rsidR="00F80A5F" w:rsidRPr="00980219" w:rsidRDefault="00F80A5F" w:rsidP="007C46E0">
            <w:pPr>
              <w:rPr>
                <w:rFonts w:ascii="Avenir Book" w:hAnsi="Avenir Book" w:cs="Arial"/>
              </w:rPr>
            </w:pPr>
            <w:r>
              <w:rPr>
                <w:rFonts w:ascii="Avenir Book" w:hAnsi="Avenir Book" w:cs="Arial"/>
              </w:rPr>
              <w:t xml:space="preserve">The efficient stove model Perene constructs is equipped with a durable </w:t>
            </w:r>
            <w:proofErr w:type="spellStart"/>
            <w:r>
              <w:rPr>
                <w:rFonts w:ascii="Avenir Book" w:hAnsi="Avenir Book" w:cs="Arial"/>
              </w:rPr>
              <w:t>cermic</w:t>
            </w:r>
            <w:proofErr w:type="spellEnd"/>
            <w:r>
              <w:rPr>
                <w:rFonts w:ascii="Avenir Book" w:hAnsi="Avenir Book" w:cs="Arial"/>
              </w:rPr>
              <w:t xml:space="preserve"> chimney.</w:t>
            </w:r>
          </w:p>
        </w:tc>
        <w:tc>
          <w:tcPr>
            <w:tcW w:w="4681" w:type="dxa"/>
          </w:tcPr>
          <w:p w14:paraId="00DF6B83" w14:textId="77777777" w:rsidR="00F80A5F" w:rsidRDefault="00F80A5F" w:rsidP="007C46E0">
            <w:pPr>
              <w:rPr>
                <w:rFonts w:ascii="Avenir Book" w:hAnsi="Avenir Book" w:cs="Arial"/>
              </w:rPr>
            </w:pPr>
            <w:r>
              <w:rPr>
                <w:rFonts w:ascii="Avenir Book" w:hAnsi="Avenir Book" w:cs="Arial"/>
              </w:rPr>
              <w:t xml:space="preserve">All responses from Focus Groups confirmed the harmful effects of smoke on vision and health in general.  See comments entered in Grievance Mechanism Book by </w:t>
            </w:r>
            <w:proofErr w:type="spellStart"/>
            <w:r>
              <w:rPr>
                <w:rFonts w:ascii="Avenir Book" w:hAnsi="Avenir Book" w:cs="Arial"/>
              </w:rPr>
              <w:t>Otavio</w:t>
            </w:r>
            <w:proofErr w:type="spellEnd"/>
            <w:r>
              <w:rPr>
                <w:rFonts w:ascii="Avenir Book" w:hAnsi="Avenir Book" w:cs="Arial"/>
              </w:rPr>
              <w:t xml:space="preserve"> Silva, translated from Portuguese: </w:t>
            </w:r>
            <w:r w:rsidRPr="00E9306F">
              <w:rPr>
                <w:rFonts w:ascii="Avenir Book" w:hAnsi="Avenir Book" w:cs="Arial"/>
                <w:i/>
              </w:rPr>
              <w:t>My mother is 81 years old. We took her to the Health Clinic because she was having difficulty breathing, was very tired and felt ill. The doctor said it was the smoke, years of smoke. My mother had 14 children, and spent the whole day burning wood. That old type of stove smokes too much.  My mother is better now, after 2 months of [medical] treatment.</w:t>
            </w:r>
          </w:p>
        </w:tc>
      </w:tr>
      <w:tr w:rsidR="00F80A5F" w:rsidRPr="00980219" w14:paraId="22851CB4" w14:textId="77777777" w:rsidTr="007C46E0">
        <w:trPr>
          <w:jc w:val="center"/>
        </w:trPr>
        <w:tc>
          <w:tcPr>
            <w:tcW w:w="3319" w:type="dxa"/>
          </w:tcPr>
          <w:p w14:paraId="37C52E23" w14:textId="77777777" w:rsidR="00F80A5F" w:rsidRDefault="00F80A5F" w:rsidP="007C46E0">
            <w:pPr>
              <w:rPr>
                <w:rFonts w:ascii="Avenir Book" w:hAnsi="Avenir Book" w:cs="Arial"/>
              </w:rPr>
            </w:pPr>
            <w:r>
              <w:rPr>
                <w:rFonts w:ascii="Avenir Book" w:hAnsi="Avenir Book" w:cs="Arial"/>
              </w:rPr>
              <w:t>Besides eye problems, smoke causes headache, tiredness and allergies</w:t>
            </w:r>
          </w:p>
        </w:tc>
        <w:tc>
          <w:tcPr>
            <w:tcW w:w="1237" w:type="dxa"/>
          </w:tcPr>
          <w:p w14:paraId="2287BB1D" w14:textId="77777777" w:rsidR="00F80A5F" w:rsidRDefault="00F80A5F" w:rsidP="007C46E0">
            <w:pPr>
              <w:jc w:val="center"/>
              <w:rPr>
                <w:rFonts w:ascii="Avenir Book" w:hAnsi="Avenir Book" w:cs="Arial"/>
              </w:rPr>
            </w:pPr>
            <w:r>
              <w:rPr>
                <w:rFonts w:ascii="Avenir Book" w:hAnsi="Avenir Book" w:cs="Arial"/>
              </w:rPr>
              <w:t>Yes</w:t>
            </w:r>
          </w:p>
        </w:tc>
        <w:tc>
          <w:tcPr>
            <w:tcW w:w="3777" w:type="dxa"/>
          </w:tcPr>
          <w:p w14:paraId="4C2200DB" w14:textId="77777777" w:rsidR="00F80A5F" w:rsidRDefault="00F80A5F" w:rsidP="007C46E0">
            <w:pPr>
              <w:rPr>
                <w:rFonts w:ascii="Avenir Book" w:hAnsi="Avenir Book" w:cs="Arial"/>
              </w:rPr>
            </w:pPr>
            <w:r>
              <w:rPr>
                <w:rFonts w:ascii="Avenir Book" w:hAnsi="Avenir Book" w:cs="Arial"/>
              </w:rPr>
              <w:t xml:space="preserve">Comments discusses </w:t>
            </w:r>
            <w:proofErr w:type="gramStart"/>
            <w:r>
              <w:rPr>
                <w:rFonts w:ascii="Avenir Book" w:hAnsi="Avenir Book" w:cs="Arial"/>
              </w:rPr>
              <w:t>and  included</w:t>
            </w:r>
            <w:proofErr w:type="gramEnd"/>
            <w:r>
              <w:rPr>
                <w:rFonts w:ascii="Avenir Book" w:hAnsi="Avenir Book" w:cs="Arial"/>
              </w:rPr>
              <w:t xml:space="preserve"> in the Sustainability Assessment. Community Agent explained that the stove reduces the smoke significantly and that proper cleaning of the stove is important to make sure the air flow is not blocked. Details on cleaning griddle, combustion chamber and chimney were NOT shared at this time, as it is premature to talk about the stove operation and maintenance until funding has been secured and there is certainty that the stoves will be built in this region. </w:t>
            </w:r>
          </w:p>
        </w:tc>
        <w:tc>
          <w:tcPr>
            <w:tcW w:w="4681" w:type="dxa"/>
          </w:tcPr>
          <w:p w14:paraId="4F87A9AC" w14:textId="77777777" w:rsidR="00F80A5F" w:rsidRDefault="00F80A5F" w:rsidP="007C46E0">
            <w:pPr>
              <w:rPr>
                <w:rFonts w:ascii="Avenir Book" w:hAnsi="Avenir Book" w:cs="Arial"/>
              </w:rPr>
            </w:pPr>
            <w:r>
              <w:rPr>
                <w:rFonts w:ascii="Avenir Book" w:hAnsi="Avenir Book" w:cs="Arial"/>
              </w:rPr>
              <w:t xml:space="preserve">As above, Focus Groups discussed at length the problems associated with smoke in the traditional stoves and the enormous improvement in household air with the new stove. Community Agents shared information about maintaining the stove clean, removing ashes and charcoal from fuel entrance, removing and cleaning the stove top, oiling the stove top to prevent rust, and removing soot from the side access.   </w:t>
            </w:r>
          </w:p>
        </w:tc>
      </w:tr>
      <w:tr w:rsidR="00F80A5F" w:rsidRPr="00980219" w14:paraId="2B18FA4D" w14:textId="77777777" w:rsidTr="007C46E0">
        <w:trPr>
          <w:jc w:val="center"/>
        </w:trPr>
        <w:tc>
          <w:tcPr>
            <w:tcW w:w="3319" w:type="dxa"/>
          </w:tcPr>
          <w:p w14:paraId="67AAEA79" w14:textId="77777777" w:rsidR="00F80A5F" w:rsidRPr="00980219" w:rsidRDefault="00F80A5F" w:rsidP="007C46E0">
            <w:pPr>
              <w:rPr>
                <w:rFonts w:ascii="Avenir Book" w:hAnsi="Avenir Book" w:cs="Arial"/>
              </w:rPr>
            </w:pPr>
            <w:r>
              <w:rPr>
                <w:rFonts w:ascii="Avenir Book" w:hAnsi="Avenir Book" w:cs="Arial"/>
              </w:rPr>
              <w:t>Most of the participants said they do not find wood near their house and have to walk to collect fuelwood.</w:t>
            </w:r>
          </w:p>
        </w:tc>
        <w:tc>
          <w:tcPr>
            <w:tcW w:w="1237" w:type="dxa"/>
          </w:tcPr>
          <w:p w14:paraId="22F20FEE" w14:textId="77777777" w:rsidR="00F80A5F" w:rsidRPr="00980219" w:rsidRDefault="00F80A5F" w:rsidP="007C46E0">
            <w:pPr>
              <w:jc w:val="center"/>
              <w:rPr>
                <w:rFonts w:ascii="Avenir Book" w:hAnsi="Avenir Book" w:cs="Arial"/>
              </w:rPr>
            </w:pPr>
            <w:r>
              <w:rPr>
                <w:rFonts w:ascii="Avenir Book" w:hAnsi="Avenir Book" w:cs="Arial"/>
              </w:rPr>
              <w:t>Yes</w:t>
            </w:r>
          </w:p>
        </w:tc>
        <w:tc>
          <w:tcPr>
            <w:tcW w:w="3777" w:type="dxa"/>
          </w:tcPr>
          <w:p w14:paraId="3B59ED7C" w14:textId="77777777" w:rsidR="00F80A5F" w:rsidRPr="00980219" w:rsidRDefault="00F80A5F" w:rsidP="007C46E0">
            <w:pPr>
              <w:rPr>
                <w:rFonts w:ascii="Avenir Book" w:hAnsi="Avenir Book" w:cs="Arial"/>
              </w:rPr>
            </w:pPr>
            <w:r>
              <w:rPr>
                <w:rFonts w:ascii="Avenir Book" w:hAnsi="Avenir Book" w:cs="Arial"/>
              </w:rPr>
              <w:t>Comment was discussed and potential positive impact of less time spent in fuel collecting was included in Sustainability Assessment.</w:t>
            </w:r>
          </w:p>
        </w:tc>
        <w:tc>
          <w:tcPr>
            <w:tcW w:w="4681" w:type="dxa"/>
          </w:tcPr>
          <w:p w14:paraId="03F88797" w14:textId="77777777" w:rsidR="00F80A5F" w:rsidRDefault="00F80A5F" w:rsidP="007C46E0">
            <w:pPr>
              <w:rPr>
                <w:rFonts w:ascii="Avenir Book" w:hAnsi="Avenir Book" w:cs="Arial"/>
              </w:rPr>
            </w:pPr>
            <w:r>
              <w:rPr>
                <w:rFonts w:ascii="Avenir Book" w:hAnsi="Avenir Book" w:cs="Arial"/>
              </w:rPr>
              <w:t xml:space="preserve">The Monitoring Survey questions were shared and considered appropriate by the Focus Group participants: </w:t>
            </w:r>
          </w:p>
          <w:p w14:paraId="707661A7" w14:textId="77777777" w:rsidR="00F80A5F" w:rsidRDefault="00F80A5F" w:rsidP="007C46E0">
            <w:pPr>
              <w:rPr>
                <w:rFonts w:ascii="Avenir Book" w:hAnsi="Avenir Book" w:cs="Arial"/>
              </w:rPr>
            </w:pPr>
            <w:r>
              <w:rPr>
                <w:rFonts w:ascii="Avenir Book" w:hAnsi="Avenir Book" w:cs="Arial"/>
              </w:rPr>
              <w:t>With the new stove (more/less/same) time is spent collecting wood than with the old stove.</w:t>
            </w:r>
          </w:p>
          <w:p w14:paraId="088D2D8C" w14:textId="77777777" w:rsidR="00F80A5F" w:rsidRDefault="00F80A5F" w:rsidP="007C46E0">
            <w:pPr>
              <w:rPr>
                <w:rFonts w:ascii="Avenir Book" w:hAnsi="Avenir Book" w:cs="Arial"/>
              </w:rPr>
            </w:pPr>
            <w:r>
              <w:rPr>
                <w:rFonts w:ascii="Avenir Book" w:hAnsi="Avenir Book" w:cs="Arial"/>
              </w:rPr>
              <w:t xml:space="preserve">The new stove uses (more/less/same) amount of </w:t>
            </w:r>
            <w:r>
              <w:rPr>
                <w:rFonts w:ascii="Avenir Book" w:hAnsi="Avenir Book" w:cs="Arial"/>
              </w:rPr>
              <w:lastRenderedPageBreak/>
              <w:t>wood than the old stove.</w:t>
            </w:r>
          </w:p>
        </w:tc>
      </w:tr>
      <w:tr w:rsidR="00F80A5F" w:rsidRPr="00980219" w14:paraId="57210398" w14:textId="77777777" w:rsidTr="007C46E0">
        <w:trPr>
          <w:jc w:val="center"/>
        </w:trPr>
        <w:tc>
          <w:tcPr>
            <w:tcW w:w="3319" w:type="dxa"/>
          </w:tcPr>
          <w:p w14:paraId="7847166A" w14:textId="77777777" w:rsidR="00F80A5F" w:rsidRDefault="00F80A5F" w:rsidP="007C46E0">
            <w:pPr>
              <w:rPr>
                <w:rFonts w:ascii="Avenir Book" w:hAnsi="Avenir Book" w:cs="Arial"/>
              </w:rPr>
            </w:pPr>
            <w:r>
              <w:rPr>
                <w:rFonts w:ascii="Avenir Book" w:hAnsi="Avenir Book" w:cs="Arial"/>
              </w:rPr>
              <w:lastRenderedPageBreak/>
              <w:t xml:space="preserve">One participant </w:t>
            </w:r>
            <w:proofErr w:type="gramStart"/>
            <w:r>
              <w:rPr>
                <w:rFonts w:ascii="Avenir Book" w:hAnsi="Avenir Book" w:cs="Arial"/>
              </w:rPr>
              <w:t>voiced  concern</w:t>
            </w:r>
            <w:proofErr w:type="gramEnd"/>
            <w:r>
              <w:rPr>
                <w:rFonts w:ascii="Avenir Book" w:hAnsi="Avenir Book" w:cs="Arial"/>
              </w:rPr>
              <w:t xml:space="preserve"> that the project may not actually be implemented.</w:t>
            </w:r>
          </w:p>
        </w:tc>
        <w:tc>
          <w:tcPr>
            <w:tcW w:w="1237" w:type="dxa"/>
          </w:tcPr>
          <w:p w14:paraId="5A33D46C" w14:textId="77777777" w:rsidR="00F80A5F" w:rsidRDefault="00F80A5F" w:rsidP="007C46E0">
            <w:pPr>
              <w:jc w:val="center"/>
              <w:rPr>
                <w:rFonts w:ascii="Avenir Book" w:hAnsi="Avenir Book" w:cs="Arial"/>
              </w:rPr>
            </w:pPr>
            <w:r>
              <w:rPr>
                <w:rFonts w:ascii="Avenir Book" w:hAnsi="Avenir Book" w:cs="Arial"/>
              </w:rPr>
              <w:t>Yes</w:t>
            </w:r>
          </w:p>
        </w:tc>
        <w:tc>
          <w:tcPr>
            <w:tcW w:w="3777" w:type="dxa"/>
          </w:tcPr>
          <w:p w14:paraId="11690D14" w14:textId="77777777" w:rsidR="00F80A5F" w:rsidRDefault="00F80A5F" w:rsidP="007C46E0">
            <w:pPr>
              <w:rPr>
                <w:rFonts w:ascii="Avenir Book" w:hAnsi="Avenir Book" w:cs="Arial"/>
              </w:rPr>
            </w:pPr>
            <w:r>
              <w:rPr>
                <w:rFonts w:ascii="Avenir Book" w:hAnsi="Avenir Book" w:cs="Arial"/>
              </w:rPr>
              <w:t xml:space="preserve">The director of Perene explained in detail that at this moment Perene is seeking funds for the project but that it is a selection process by the company Natura and we will not know if the stoves can be built until the selection process is over and results are made public.  Typically it takes 2-3 months after the Tender closes (October 13) for results to be announced, at which time Perene will communicate the results with the community. </w:t>
            </w:r>
          </w:p>
        </w:tc>
        <w:tc>
          <w:tcPr>
            <w:tcW w:w="4681" w:type="dxa"/>
          </w:tcPr>
          <w:p w14:paraId="06276394" w14:textId="77777777" w:rsidR="00F80A5F" w:rsidRDefault="00F80A5F" w:rsidP="007C46E0">
            <w:pPr>
              <w:rPr>
                <w:rFonts w:ascii="Avenir Book" w:hAnsi="Avenir Book" w:cs="Arial"/>
              </w:rPr>
            </w:pPr>
            <w:r>
              <w:rPr>
                <w:rFonts w:ascii="Avenir Book" w:hAnsi="Avenir Book" w:cs="Arial"/>
              </w:rPr>
              <w:t xml:space="preserve">The same information was reiterated as this depends on the funder and not on local participants. Participants </w:t>
            </w:r>
            <w:proofErr w:type="spellStart"/>
            <w:r>
              <w:rPr>
                <w:rFonts w:ascii="Avenir Book" w:hAnsi="Avenir Book" w:cs="Arial"/>
              </w:rPr>
              <w:t>Djara</w:t>
            </w:r>
            <w:proofErr w:type="spellEnd"/>
            <w:r>
              <w:rPr>
                <w:rFonts w:ascii="Avenir Book" w:hAnsi="Avenir Book" w:cs="Arial"/>
              </w:rPr>
              <w:t xml:space="preserve"> de Jesus and Sonia dos Santos expressed that there is a high large demand for the stove in their communities. Please see video clip.</w:t>
            </w:r>
          </w:p>
          <w:p w14:paraId="3023D7CB" w14:textId="77777777" w:rsidR="00F80A5F" w:rsidRDefault="00F80A5F" w:rsidP="007C46E0">
            <w:pPr>
              <w:rPr>
                <w:rFonts w:ascii="Avenir Book" w:hAnsi="Avenir Book" w:cs="Arial"/>
              </w:rPr>
            </w:pPr>
          </w:p>
          <w:p w14:paraId="6A1A54F8" w14:textId="77777777" w:rsidR="00F80A5F" w:rsidRPr="00A86084" w:rsidRDefault="00F80A5F" w:rsidP="007C46E0">
            <w:pPr>
              <w:rPr>
                <w:rFonts w:ascii="Avenir Book" w:hAnsi="Avenir Book" w:cs="Arial"/>
                <w:b/>
                <w:u w:val="single"/>
              </w:rPr>
            </w:pPr>
            <w:r w:rsidRPr="00A86084">
              <w:rPr>
                <w:rFonts w:ascii="Avenir Book" w:hAnsi="Avenir Book" w:cs="Arial"/>
                <w:b/>
                <w:u w:val="single"/>
              </w:rPr>
              <w:t>Video Link:</w:t>
            </w:r>
          </w:p>
          <w:p w14:paraId="0F3AA036" w14:textId="77777777" w:rsidR="00F80A5F" w:rsidRDefault="00F80A5F" w:rsidP="007C46E0">
            <w:pPr>
              <w:rPr>
                <w:rFonts w:ascii="Avenir Book" w:hAnsi="Avenir Book" w:cs="Arial"/>
              </w:rPr>
            </w:pPr>
            <w:r w:rsidRPr="00A86084">
              <w:rPr>
                <w:rFonts w:ascii="Avenir Book" w:hAnsi="Avenir Book" w:cs="Arial"/>
              </w:rPr>
              <w:t>https://www.dropbox.com/s/ekypip89aq0qv70/GS6050_Focus%20Group%20Feedback_video2.MOV?dl=0</w:t>
            </w:r>
          </w:p>
        </w:tc>
      </w:tr>
      <w:tr w:rsidR="00F80A5F" w:rsidRPr="00980219" w14:paraId="1FB2B492" w14:textId="77777777" w:rsidTr="007C46E0">
        <w:trPr>
          <w:jc w:val="center"/>
        </w:trPr>
        <w:tc>
          <w:tcPr>
            <w:tcW w:w="3319" w:type="dxa"/>
          </w:tcPr>
          <w:p w14:paraId="2893BF1A" w14:textId="77777777" w:rsidR="00F80A5F" w:rsidRDefault="00F80A5F" w:rsidP="007C46E0">
            <w:pPr>
              <w:rPr>
                <w:rFonts w:ascii="Avenir Book" w:hAnsi="Avenir Book" w:cs="Arial"/>
              </w:rPr>
            </w:pPr>
            <w:r>
              <w:rPr>
                <w:rFonts w:ascii="Avenir Book" w:hAnsi="Avenir Book" w:cs="Arial"/>
              </w:rPr>
              <w:t>Participants asked who could receive the stove.</w:t>
            </w:r>
          </w:p>
        </w:tc>
        <w:tc>
          <w:tcPr>
            <w:tcW w:w="1237" w:type="dxa"/>
          </w:tcPr>
          <w:p w14:paraId="47171CF7" w14:textId="77777777" w:rsidR="00F80A5F" w:rsidRDefault="00F80A5F" w:rsidP="007C46E0">
            <w:pPr>
              <w:jc w:val="center"/>
              <w:rPr>
                <w:rFonts w:ascii="Avenir Book" w:hAnsi="Avenir Book" w:cs="Arial"/>
              </w:rPr>
            </w:pPr>
            <w:r>
              <w:rPr>
                <w:rFonts w:ascii="Avenir Book" w:hAnsi="Avenir Book" w:cs="Arial"/>
              </w:rPr>
              <w:t>Yes</w:t>
            </w:r>
          </w:p>
        </w:tc>
        <w:tc>
          <w:tcPr>
            <w:tcW w:w="3777" w:type="dxa"/>
          </w:tcPr>
          <w:p w14:paraId="5CBF055F" w14:textId="77777777" w:rsidR="00F80A5F" w:rsidRPr="0078023D" w:rsidRDefault="00F80A5F" w:rsidP="007C46E0">
            <w:pPr>
              <w:rPr>
                <w:rFonts w:ascii="Avenir Book" w:hAnsi="Avenir Book" w:cs="Arial"/>
              </w:rPr>
            </w:pPr>
            <w:r>
              <w:rPr>
                <w:rFonts w:ascii="Avenir Book" w:hAnsi="Avenir Book" w:cs="Arial"/>
              </w:rPr>
              <w:t xml:space="preserve">It was explained that the stove is for households that use mostly wood for cooking, and that commit to using and maintaining the new cookstove. Further </w:t>
            </w:r>
            <w:proofErr w:type="gramStart"/>
            <w:r>
              <w:rPr>
                <w:rFonts w:ascii="Avenir Book" w:hAnsi="Avenir Book" w:cs="Arial"/>
              </w:rPr>
              <w:t>that  the</w:t>
            </w:r>
            <w:proofErr w:type="gramEnd"/>
            <w:r>
              <w:rPr>
                <w:rFonts w:ascii="Avenir Book" w:hAnsi="Avenir Book" w:cs="Arial"/>
              </w:rPr>
              <w:t xml:space="preserve"> project is not for any homes that have only a gas stove or use wood only occasionally and that this would be verified at the time of construction and during monitoring visits. In order to clarify this common doubt, Perene made the following alteration:  Three simple questions were included on the reverse side of the Terms of Agreement, as detailed in Section v below.  The questions serve as a pre-registration step in order to determine if the person is eligible to sign the agreement and participate in the agreement.</w:t>
            </w:r>
          </w:p>
        </w:tc>
        <w:tc>
          <w:tcPr>
            <w:tcW w:w="4681" w:type="dxa"/>
          </w:tcPr>
          <w:p w14:paraId="273DFEF4" w14:textId="77777777" w:rsidR="00F80A5F" w:rsidRDefault="00F80A5F" w:rsidP="007C46E0">
            <w:pPr>
              <w:rPr>
                <w:rFonts w:ascii="Avenir Book" w:hAnsi="Avenir Book" w:cs="Arial"/>
              </w:rPr>
            </w:pPr>
            <w:r>
              <w:rPr>
                <w:rFonts w:ascii="Avenir Book" w:hAnsi="Avenir Book" w:cs="Arial"/>
              </w:rPr>
              <w:t xml:space="preserve">The alteration to the Terms of Agreement was met with widespread approval and enthusiasm by Focus Group participants.  </w:t>
            </w:r>
          </w:p>
          <w:p w14:paraId="106AB0A2" w14:textId="77777777" w:rsidR="00F80A5F" w:rsidRDefault="00F80A5F" w:rsidP="007C46E0">
            <w:pPr>
              <w:rPr>
                <w:rFonts w:ascii="Avenir Book" w:hAnsi="Avenir Book" w:cs="Arial"/>
              </w:rPr>
            </w:pPr>
            <w:r>
              <w:rPr>
                <w:rFonts w:ascii="Avenir Book" w:hAnsi="Avenir Book" w:cs="Arial"/>
              </w:rPr>
              <w:t>There was extensive discussion in both Focus Groups about the means of verifying that only eligible households receive the stoves. Masons stated that most of the time the new stove is built in the place of the baseline stove and that it is therefore a simple task to confirm baseline stove use.  Homes that rely primarily on wood are readily identified by their blackened walls and roof, pots and pans and stacked firewood.</w:t>
            </w:r>
          </w:p>
          <w:p w14:paraId="6806F018" w14:textId="77777777" w:rsidR="00F80A5F" w:rsidRDefault="00F80A5F" w:rsidP="007C46E0">
            <w:pPr>
              <w:rPr>
                <w:rFonts w:ascii="Avenir Book" w:hAnsi="Avenir Book" w:cs="Arial"/>
              </w:rPr>
            </w:pPr>
            <w:r>
              <w:rPr>
                <w:rFonts w:ascii="Avenir Book" w:hAnsi="Avenir Book" w:cs="Arial"/>
              </w:rPr>
              <w:t xml:space="preserve">See Community Agent Supervisor Camila dos </w:t>
            </w:r>
            <w:proofErr w:type="spellStart"/>
            <w:r>
              <w:rPr>
                <w:rFonts w:ascii="Avenir Book" w:hAnsi="Avenir Book" w:cs="Arial"/>
              </w:rPr>
              <w:t>Anjos</w:t>
            </w:r>
            <w:proofErr w:type="spellEnd"/>
            <w:r>
              <w:rPr>
                <w:rFonts w:ascii="Avenir Book" w:hAnsi="Avenir Book" w:cs="Arial"/>
              </w:rPr>
              <w:t xml:space="preserve"> explaining the new questions included on the reverse side of the Terms of Agreement.</w:t>
            </w:r>
          </w:p>
          <w:p w14:paraId="6D35C03A" w14:textId="77777777" w:rsidR="00F80A5F" w:rsidRDefault="00F80A5F" w:rsidP="007C46E0">
            <w:pPr>
              <w:rPr>
                <w:rFonts w:ascii="Avenir Book" w:hAnsi="Avenir Book" w:cs="Arial"/>
              </w:rPr>
            </w:pPr>
            <w:r>
              <w:rPr>
                <w:rFonts w:ascii="Avenir Book" w:hAnsi="Avenir Book" w:cs="Arial"/>
              </w:rPr>
              <w:t>Video Link:</w:t>
            </w:r>
          </w:p>
          <w:p w14:paraId="421C6669" w14:textId="77777777" w:rsidR="00F80A5F" w:rsidRDefault="00924ADF" w:rsidP="007C46E0">
            <w:pPr>
              <w:rPr>
                <w:rFonts w:ascii="Avenir Book" w:hAnsi="Avenir Book" w:cs="Arial"/>
              </w:rPr>
            </w:pPr>
            <w:hyperlink w:history="1">
              <w:r w:rsidR="00F80A5F" w:rsidRPr="009923E1">
                <w:rPr>
                  <w:rStyle w:val="Hyperlink"/>
                  <w:rFonts w:ascii="Avenir Book" w:hAnsi="Avenir Book" w:cs="Arial"/>
                </w:rPr>
                <w:t>https://vimeo.com/251951179</w:t>
              </w:r>
            </w:hyperlink>
          </w:p>
          <w:p w14:paraId="56918EDA" w14:textId="77777777" w:rsidR="00F80A5F" w:rsidRDefault="00F80A5F" w:rsidP="007C46E0">
            <w:pPr>
              <w:rPr>
                <w:rFonts w:ascii="Avenir Book" w:hAnsi="Avenir Book" w:cs="Arial"/>
              </w:rPr>
            </w:pPr>
          </w:p>
          <w:p w14:paraId="292230B1" w14:textId="77777777" w:rsidR="00F80A5F" w:rsidRDefault="00F80A5F" w:rsidP="007C46E0">
            <w:pPr>
              <w:rPr>
                <w:rFonts w:ascii="Avenir Book" w:hAnsi="Avenir Book" w:cs="Arial"/>
              </w:rPr>
            </w:pPr>
          </w:p>
        </w:tc>
      </w:tr>
      <w:tr w:rsidR="00F80A5F" w:rsidRPr="00980219" w14:paraId="1038E8C4" w14:textId="77777777" w:rsidTr="007C46E0">
        <w:trPr>
          <w:jc w:val="center"/>
        </w:trPr>
        <w:tc>
          <w:tcPr>
            <w:tcW w:w="3319" w:type="dxa"/>
          </w:tcPr>
          <w:p w14:paraId="25C5F658" w14:textId="77777777" w:rsidR="00F80A5F" w:rsidRDefault="00F80A5F" w:rsidP="007C46E0">
            <w:pPr>
              <w:rPr>
                <w:rFonts w:ascii="Avenir Book" w:hAnsi="Avenir Book" w:cs="Arial"/>
              </w:rPr>
            </w:pPr>
            <w:r>
              <w:rPr>
                <w:rFonts w:ascii="Avenir Book" w:hAnsi="Avenir Book" w:cs="Arial"/>
              </w:rPr>
              <w:t xml:space="preserve">Participants asked if they had to pay anything to receive the new </w:t>
            </w:r>
            <w:r>
              <w:rPr>
                <w:rFonts w:ascii="Avenir Book" w:hAnsi="Avenir Book" w:cs="Arial"/>
              </w:rPr>
              <w:lastRenderedPageBreak/>
              <w:t>stove.</w:t>
            </w:r>
          </w:p>
        </w:tc>
        <w:tc>
          <w:tcPr>
            <w:tcW w:w="1237" w:type="dxa"/>
          </w:tcPr>
          <w:p w14:paraId="36885560" w14:textId="77777777" w:rsidR="00F80A5F" w:rsidRDefault="00F80A5F" w:rsidP="007C46E0">
            <w:pPr>
              <w:jc w:val="center"/>
              <w:rPr>
                <w:rFonts w:ascii="Avenir Book" w:hAnsi="Avenir Book" w:cs="Arial"/>
              </w:rPr>
            </w:pPr>
            <w:r>
              <w:rPr>
                <w:rFonts w:ascii="Avenir Book" w:hAnsi="Avenir Book" w:cs="Arial"/>
              </w:rPr>
              <w:lastRenderedPageBreak/>
              <w:t>Yes</w:t>
            </w:r>
          </w:p>
        </w:tc>
        <w:tc>
          <w:tcPr>
            <w:tcW w:w="3777" w:type="dxa"/>
          </w:tcPr>
          <w:p w14:paraId="274021B0" w14:textId="77777777" w:rsidR="00F80A5F" w:rsidRDefault="00F80A5F" w:rsidP="007C46E0">
            <w:pPr>
              <w:rPr>
                <w:rFonts w:ascii="Avenir Book" w:hAnsi="Avenir Book" w:cs="Arial"/>
              </w:rPr>
            </w:pPr>
            <w:r>
              <w:rPr>
                <w:rFonts w:ascii="Avenir Book" w:hAnsi="Avenir Book" w:cs="Arial"/>
              </w:rPr>
              <w:t xml:space="preserve">Perene explained that an in-kind contribution of bricks and cement for </w:t>
            </w:r>
            <w:r>
              <w:rPr>
                <w:rFonts w:ascii="Avenir Book" w:hAnsi="Avenir Book" w:cs="Arial"/>
              </w:rPr>
              <w:lastRenderedPageBreak/>
              <w:t xml:space="preserve">the stove base was required. All other components – griddle, combustion chamber, fuel shelf, chimney, bricks and cement for stove housing, and </w:t>
            </w:r>
            <w:proofErr w:type="spellStart"/>
            <w:r>
              <w:rPr>
                <w:rFonts w:ascii="Avenir Book" w:hAnsi="Avenir Book" w:cs="Arial"/>
              </w:rPr>
              <w:t>labor</w:t>
            </w:r>
            <w:proofErr w:type="spellEnd"/>
            <w:r>
              <w:rPr>
                <w:rFonts w:ascii="Avenir Book" w:hAnsi="Avenir Book" w:cs="Arial"/>
              </w:rPr>
              <w:t>, would be covered by the project.</w:t>
            </w:r>
          </w:p>
        </w:tc>
        <w:tc>
          <w:tcPr>
            <w:tcW w:w="4681" w:type="dxa"/>
          </w:tcPr>
          <w:p w14:paraId="6259204C" w14:textId="77777777" w:rsidR="00F80A5F" w:rsidRDefault="00F80A5F" w:rsidP="007C46E0">
            <w:pPr>
              <w:rPr>
                <w:rFonts w:ascii="Avenir Book" w:hAnsi="Avenir Book" w:cs="Arial"/>
              </w:rPr>
            </w:pPr>
            <w:r>
              <w:rPr>
                <w:rFonts w:ascii="Avenir Book" w:hAnsi="Avenir Book" w:cs="Arial"/>
              </w:rPr>
              <w:lastRenderedPageBreak/>
              <w:t xml:space="preserve">Masons described the importance of all participating households in a community being </w:t>
            </w:r>
            <w:r>
              <w:rPr>
                <w:rFonts w:ascii="Avenir Book" w:hAnsi="Avenir Book" w:cs="Arial"/>
              </w:rPr>
              <w:lastRenderedPageBreak/>
              <w:t>ready with the materials by the construction date in order to avoid wasting time in returning to the location.</w:t>
            </w:r>
          </w:p>
        </w:tc>
      </w:tr>
      <w:tr w:rsidR="00F80A5F" w:rsidRPr="00980219" w14:paraId="101CE358" w14:textId="77777777" w:rsidTr="007C46E0">
        <w:trPr>
          <w:jc w:val="center"/>
        </w:trPr>
        <w:tc>
          <w:tcPr>
            <w:tcW w:w="3319" w:type="dxa"/>
          </w:tcPr>
          <w:p w14:paraId="724662EB" w14:textId="77777777" w:rsidR="00F80A5F" w:rsidRDefault="00F80A5F" w:rsidP="007C46E0">
            <w:pPr>
              <w:rPr>
                <w:rFonts w:ascii="Avenir Book" w:hAnsi="Avenir Book" w:cs="Arial"/>
              </w:rPr>
            </w:pPr>
            <w:r>
              <w:rPr>
                <w:rFonts w:ascii="Avenir Book" w:hAnsi="Avenir Book" w:cs="Arial"/>
              </w:rPr>
              <w:lastRenderedPageBreak/>
              <w:t xml:space="preserve">Some participants want to include an oven in the stove model. </w:t>
            </w:r>
          </w:p>
        </w:tc>
        <w:tc>
          <w:tcPr>
            <w:tcW w:w="1237" w:type="dxa"/>
          </w:tcPr>
          <w:p w14:paraId="114DC8A9" w14:textId="77777777" w:rsidR="00F80A5F" w:rsidRDefault="00F80A5F" w:rsidP="007C46E0">
            <w:pPr>
              <w:jc w:val="center"/>
              <w:rPr>
                <w:rFonts w:ascii="Avenir Book" w:hAnsi="Avenir Book" w:cs="Arial"/>
              </w:rPr>
            </w:pPr>
            <w:r>
              <w:rPr>
                <w:rFonts w:ascii="Avenir Book" w:hAnsi="Avenir Book" w:cs="Arial"/>
              </w:rPr>
              <w:t>No</w:t>
            </w:r>
          </w:p>
        </w:tc>
        <w:tc>
          <w:tcPr>
            <w:tcW w:w="3777" w:type="dxa"/>
          </w:tcPr>
          <w:p w14:paraId="7017B576" w14:textId="77777777" w:rsidR="00F80A5F" w:rsidRDefault="00F80A5F" w:rsidP="007C46E0">
            <w:pPr>
              <w:rPr>
                <w:rFonts w:ascii="Avenir Book" w:hAnsi="Avenir Book" w:cs="Arial"/>
              </w:rPr>
            </w:pPr>
            <w:r>
              <w:rPr>
                <w:rFonts w:ascii="Avenir Book" w:hAnsi="Avenir Book" w:cs="Arial"/>
              </w:rPr>
              <w:t>This has been a request from the start of the project, however due to funding and technical constraints, it is not possible at this time to equip the stove model with an oven.</w:t>
            </w:r>
          </w:p>
        </w:tc>
        <w:tc>
          <w:tcPr>
            <w:tcW w:w="4681" w:type="dxa"/>
          </w:tcPr>
          <w:p w14:paraId="5899674D" w14:textId="77777777" w:rsidR="00F80A5F" w:rsidRDefault="00F80A5F" w:rsidP="007C46E0">
            <w:pPr>
              <w:rPr>
                <w:rFonts w:ascii="Avenir Book" w:hAnsi="Avenir Book" w:cs="Arial"/>
              </w:rPr>
            </w:pPr>
            <w:proofErr w:type="spellStart"/>
            <w:r>
              <w:rPr>
                <w:rFonts w:ascii="Avenir Book" w:hAnsi="Avenir Book" w:cs="Arial"/>
              </w:rPr>
              <w:t>Bajara</w:t>
            </w:r>
            <w:proofErr w:type="spellEnd"/>
            <w:r>
              <w:rPr>
                <w:rFonts w:ascii="Avenir Book" w:hAnsi="Avenir Book" w:cs="Arial"/>
              </w:rPr>
              <w:t xml:space="preserve"> de Jesus Rocha noted in the Grievance Mechanism book that the stove would be better if it included an oven.  The response was given Construction Supervisor Roque de Souza that it was not technically possible. Furthermore, it was discussed in the women´s Focus Group that many cooks have succeeded in baking cakes over the Project stove using a cake pan with a hole in the middle, placed over the larger burner, and covered by a larger pan to trap the heat.</w:t>
            </w:r>
          </w:p>
        </w:tc>
      </w:tr>
      <w:tr w:rsidR="00F80A5F" w:rsidRPr="00980219" w14:paraId="4EBBC7EE" w14:textId="77777777" w:rsidTr="007C46E0">
        <w:trPr>
          <w:jc w:val="center"/>
        </w:trPr>
        <w:tc>
          <w:tcPr>
            <w:tcW w:w="3319" w:type="dxa"/>
          </w:tcPr>
          <w:p w14:paraId="3F4A6FCD" w14:textId="77777777" w:rsidR="00F80A5F" w:rsidRDefault="00F80A5F" w:rsidP="007C46E0">
            <w:pPr>
              <w:rPr>
                <w:rFonts w:ascii="Avenir Book" w:hAnsi="Avenir Book" w:cs="Arial"/>
              </w:rPr>
            </w:pPr>
            <w:r>
              <w:rPr>
                <w:rFonts w:ascii="Avenir Book" w:hAnsi="Avenir Book" w:cs="Arial"/>
              </w:rPr>
              <w:t>HIVOS stated in an email 15Sep2017 that the organization is</w:t>
            </w:r>
            <w:r w:rsidRPr="00001F9A">
              <w:rPr>
                <w:rFonts w:ascii="Avenir Book" w:hAnsi="Avenir Book" w:cs="Arial"/>
              </w:rPr>
              <w:t xml:space="preserve"> not in favour of creating carbon credits that can be used for offsetting purposes based on the introduction of LPG stoves which is a fossil fuel.</w:t>
            </w:r>
          </w:p>
        </w:tc>
        <w:tc>
          <w:tcPr>
            <w:tcW w:w="1237" w:type="dxa"/>
          </w:tcPr>
          <w:p w14:paraId="25AFD43B" w14:textId="77777777" w:rsidR="00F80A5F" w:rsidRDefault="00F80A5F" w:rsidP="007C46E0">
            <w:pPr>
              <w:jc w:val="center"/>
              <w:rPr>
                <w:rFonts w:ascii="Avenir Book" w:hAnsi="Avenir Book" w:cs="Arial"/>
              </w:rPr>
            </w:pPr>
            <w:r>
              <w:rPr>
                <w:rFonts w:ascii="Avenir Book" w:hAnsi="Avenir Book" w:cs="Arial"/>
              </w:rPr>
              <w:t>Yes</w:t>
            </w:r>
          </w:p>
        </w:tc>
        <w:tc>
          <w:tcPr>
            <w:tcW w:w="3777" w:type="dxa"/>
          </w:tcPr>
          <w:p w14:paraId="656D9D38" w14:textId="77777777" w:rsidR="00F80A5F" w:rsidRDefault="00F80A5F" w:rsidP="007C46E0">
            <w:pPr>
              <w:rPr>
                <w:rFonts w:ascii="Avenir Book" w:hAnsi="Avenir Book" w:cs="Arial"/>
              </w:rPr>
            </w:pPr>
            <w:r>
              <w:rPr>
                <w:rFonts w:ascii="Avenir Book" w:hAnsi="Avenir Book" w:cs="Arial"/>
              </w:rPr>
              <w:t xml:space="preserve">Response was given by email 19Sep17, explaining Perene´s position that LPG has important potential in rural Brazil to substitute non-renewable biomass. In any case, the point is moot as the funding identified </w:t>
            </w:r>
            <w:proofErr w:type="gramStart"/>
            <w:r>
              <w:rPr>
                <w:rFonts w:ascii="Avenir Book" w:hAnsi="Avenir Book" w:cs="Arial"/>
              </w:rPr>
              <w:t>for  project</w:t>
            </w:r>
            <w:proofErr w:type="gramEnd"/>
            <w:r>
              <w:rPr>
                <w:rFonts w:ascii="Avenir Book" w:hAnsi="Avenir Book" w:cs="Arial"/>
              </w:rPr>
              <w:t xml:space="preserve"> GS6050 targets only efficient wood-burning cookstoves.</w:t>
            </w:r>
          </w:p>
        </w:tc>
        <w:tc>
          <w:tcPr>
            <w:tcW w:w="4681" w:type="dxa"/>
          </w:tcPr>
          <w:p w14:paraId="3935599E" w14:textId="77777777" w:rsidR="00F80A5F" w:rsidRDefault="00F80A5F" w:rsidP="007C46E0">
            <w:pPr>
              <w:rPr>
                <w:rFonts w:ascii="Avenir Book" w:hAnsi="Avenir Book" w:cs="Arial"/>
              </w:rPr>
            </w:pPr>
            <w:r>
              <w:rPr>
                <w:rFonts w:ascii="Avenir Book" w:hAnsi="Avenir Book" w:cs="Arial"/>
              </w:rPr>
              <w:t xml:space="preserve">The project information in the PDD and LSC was revised to include only efficient wood-burning </w:t>
            </w:r>
            <w:proofErr w:type="gramStart"/>
            <w:r>
              <w:rPr>
                <w:rFonts w:ascii="Avenir Book" w:hAnsi="Avenir Book" w:cs="Arial"/>
              </w:rPr>
              <w:t>stoves .</w:t>
            </w:r>
            <w:proofErr w:type="gramEnd"/>
          </w:p>
        </w:tc>
      </w:tr>
    </w:tbl>
    <w:p w14:paraId="14F1E4E2" w14:textId="77777777" w:rsidR="00F80A5F" w:rsidRDefault="00F80A5F" w:rsidP="00F80A5F">
      <w:pPr>
        <w:rPr>
          <w:rFonts w:ascii="Avenir Book" w:hAnsi="Avenir Book" w:cs="Arial"/>
        </w:rPr>
      </w:pPr>
    </w:p>
    <w:p w14:paraId="1EE66967" w14:textId="77777777" w:rsidR="00F80A5F" w:rsidRDefault="00F80A5F" w:rsidP="00F80A5F">
      <w:pPr>
        <w:rPr>
          <w:rFonts w:ascii="Avenir Book" w:hAnsi="Avenir Book" w:cs="Arial"/>
        </w:rPr>
      </w:pPr>
    </w:p>
    <w:p w14:paraId="681DA878" w14:textId="77777777" w:rsidR="002B078D" w:rsidRDefault="002B078D" w:rsidP="00675CDA">
      <w:pPr>
        <w:rPr>
          <w:rFonts w:ascii="Avenir Book" w:eastAsia="MS Mincho" w:hAnsi="Avenir Book"/>
        </w:rPr>
      </w:pPr>
    </w:p>
    <w:p w14:paraId="54D4ED04" w14:textId="77777777" w:rsidR="002B078D" w:rsidRDefault="002B078D" w:rsidP="00675CDA">
      <w:pPr>
        <w:rPr>
          <w:rFonts w:ascii="Avenir Book" w:eastAsia="MS Mincho" w:hAnsi="Avenir Book"/>
        </w:rPr>
      </w:pPr>
    </w:p>
    <w:p w14:paraId="0795A21A" w14:textId="77777777" w:rsidR="002B078D" w:rsidRDefault="002B078D" w:rsidP="00675CDA">
      <w:pPr>
        <w:rPr>
          <w:rFonts w:ascii="Avenir Book" w:eastAsia="MS Mincho" w:hAnsi="Avenir Book"/>
        </w:rPr>
      </w:pPr>
    </w:p>
    <w:p w14:paraId="1278654A" w14:textId="77777777" w:rsidR="002B078D" w:rsidRDefault="002B078D" w:rsidP="00675CDA">
      <w:pPr>
        <w:rPr>
          <w:rFonts w:ascii="Avenir Book" w:eastAsia="MS Mincho" w:hAnsi="Avenir Book"/>
        </w:rPr>
      </w:pPr>
    </w:p>
    <w:p w14:paraId="2FD270F2" w14:textId="77777777" w:rsidR="002B078D" w:rsidRDefault="002B078D" w:rsidP="00675CDA">
      <w:pPr>
        <w:rPr>
          <w:rFonts w:ascii="Avenir Book" w:eastAsia="MS Mincho" w:hAnsi="Avenir Book"/>
        </w:rPr>
      </w:pPr>
    </w:p>
    <w:p w14:paraId="3743BC12" w14:textId="77777777" w:rsidR="002B078D" w:rsidRDefault="002B078D" w:rsidP="00675CDA">
      <w:pPr>
        <w:rPr>
          <w:rFonts w:ascii="Avenir Book" w:eastAsia="MS Mincho" w:hAnsi="Avenir Book"/>
        </w:rPr>
      </w:pPr>
    </w:p>
    <w:p w14:paraId="3C92D54E" w14:textId="77777777" w:rsidR="002B078D" w:rsidRDefault="002B078D" w:rsidP="00675CDA">
      <w:pPr>
        <w:rPr>
          <w:rFonts w:ascii="Avenir Book" w:eastAsia="MS Mincho" w:hAnsi="Avenir Book"/>
        </w:rPr>
      </w:pPr>
    </w:p>
    <w:p w14:paraId="680DF836" w14:textId="77777777" w:rsidR="002B078D" w:rsidRDefault="002B078D" w:rsidP="00675CDA">
      <w:pPr>
        <w:rPr>
          <w:rFonts w:ascii="Avenir Book" w:eastAsia="MS Mincho" w:hAnsi="Avenir Book"/>
        </w:rPr>
      </w:pPr>
    </w:p>
    <w:p w14:paraId="7AF81883" w14:textId="77777777" w:rsidR="002B078D" w:rsidRDefault="002B078D" w:rsidP="00675CDA">
      <w:pPr>
        <w:rPr>
          <w:rFonts w:ascii="Avenir Book" w:eastAsia="MS Mincho" w:hAnsi="Avenir Book"/>
        </w:rPr>
      </w:pPr>
    </w:p>
    <w:p w14:paraId="1AD1652F" w14:textId="77777777" w:rsidR="002B078D" w:rsidRDefault="002B078D" w:rsidP="00675CDA">
      <w:pPr>
        <w:rPr>
          <w:rFonts w:ascii="Avenir Book" w:eastAsia="MS Mincho" w:hAnsi="Avenir Book"/>
        </w:rPr>
      </w:pPr>
    </w:p>
    <w:p w14:paraId="6E237ED5" w14:textId="77777777" w:rsidR="002B078D" w:rsidRDefault="002B078D" w:rsidP="00675CDA">
      <w:pPr>
        <w:rPr>
          <w:rFonts w:ascii="Avenir Book" w:eastAsia="MS Mincho" w:hAnsi="Avenir Book"/>
        </w:rPr>
      </w:pPr>
    </w:p>
    <w:p w14:paraId="62C5AB83" w14:textId="77777777" w:rsidR="002B078D" w:rsidRDefault="002B078D" w:rsidP="00675CDA">
      <w:pPr>
        <w:rPr>
          <w:rFonts w:ascii="Avenir Book" w:eastAsia="MS Mincho" w:hAnsi="Avenir Book"/>
        </w:rPr>
      </w:pPr>
    </w:p>
    <w:p w14:paraId="54519D46" w14:textId="77777777" w:rsidR="002B078D" w:rsidRDefault="002B078D" w:rsidP="00675CDA">
      <w:pPr>
        <w:rPr>
          <w:rFonts w:ascii="Avenir Book" w:eastAsia="MS Mincho" w:hAnsi="Avenir Book"/>
        </w:rPr>
      </w:pPr>
    </w:p>
    <w:p w14:paraId="5A0B7AB8" w14:textId="77777777" w:rsidR="002B078D" w:rsidRDefault="002B078D" w:rsidP="00675CDA">
      <w:pPr>
        <w:rPr>
          <w:rFonts w:ascii="Avenir Book" w:eastAsia="MS Mincho" w:hAnsi="Avenir Book"/>
        </w:rPr>
      </w:pPr>
    </w:p>
    <w:p w14:paraId="056FBB17" w14:textId="77777777" w:rsidR="002B078D" w:rsidRDefault="002B078D" w:rsidP="00675CDA">
      <w:pPr>
        <w:rPr>
          <w:rFonts w:ascii="Avenir Book" w:eastAsia="MS Mincho" w:hAnsi="Avenir Book"/>
        </w:rPr>
      </w:pPr>
    </w:p>
    <w:p w14:paraId="52B003BC" w14:textId="77777777" w:rsidR="00AA7CDF" w:rsidRDefault="00AA7CDF" w:rsidP="00675CDA">
      <w:pPr>
        <w:rPr>
          <w:rFonts w:ascii="Avenir Book" w:eastAsia="MS Mincho" w:hAnsi="Avenir Book"/>
        </w:rPr>
      </w:pPr>
    </w:p>
    <w:p w14:paraId="393C3C7B" w14:textId="687E5F03" w:rsidR="0010743C" w:rsidRPr="0010743C" w:rsidRDefault="0010743C" w:rsidP="0010743C">
      <w:pPr>
        <w:rPr>
          <w:rFonts w:asciiTheme="minorHAnsi" w:eastAsia="MS Mincho" w:hAnsiTheme="minorHAnsi" w:cstheme="minorHAnsi"/>
          <w:b/>
          <w:sz w:val="20"/>
          <w:u w:val="single"/>
        </w:rPr>
      </w:pPr>
      <w:r w:rsidRPr="0010743C">
        <w:rPr>
          <w:rFonts w:asciiTheme="minorHAnsi" w:eastAsia="MS Mincho" w:hAnsiTheme="minorHAnsi" w:cstheme="minorHAnsi"/>
          <w:b/>
          <w:sz w:val="20"/>
          <w:u w:val="single"/>
        </w:rPr>
        <w:t xml:space="preserve">Revisions </w:t>
      </w:r>
      <w:r>
        <w:rPr>
          <w:rFonts w:asciiTheme="minorHAnsi" w:eastAsia="MS Mincho" w:hAnsiTheme="minorHAnsi" w:cstheme="minorHAnsi"/>
          <w:b/>
          <w:sz w:val="20"/>
          <w:u w:val="single"/>
        </w:rPr>
        <w:t xml:space="preserve">to PDD </w:t>
      </w:r>
      <w:r w:rsidRPr="0010743C">
        <w:rPr>
          <w:rFonts w:asciiTheme="minorHAnsi" w:eastAsia="MS Mincho" w:hAnsiTheme="minorHAnsi" w:cstheme="minorHAnsi"/>
          <w:b/>
          <w:sz w:val="20"/>
          <w:u w:val="single"/>
        </w:rPr>
        <w:t>made in response to Validation Report</w:t>
      </w:r>
    </w:p>
    <w:p w14:paraId="530FE50F" w14:textId="77777777" w:rsidR="0010743C" w:rsidRDefault="0010743C" w:rsidP="0010743C">
      <w:pPr>
        <w:rPr>
          <w:rFonts w:asciiTheme="minorHAnsi" w:eastAsia="MS Mincho" w:hAnsiTheme="minorHAnsi" w:cstheme="minorHAnsi"/>
          <w:sz w:val="20"/>
        </w:rPr>
      </w:pPr>
    </w:p>
    <w:p w14:paraId="56E915DF" w14:textId="77777777" w:rsidR="0010743C" w:rsidRPr="0010743C" w:rsidRDefault="0010743C" w:rsidP="0010743C">
      <w:pPr>
        <w:rPr>
          <w:rFonts w:asciiTheme="minorHAnsi" w:eastAsia="MS Mincho" w:hAnsiTheme="minorHAnsi" w:cstheme="minorHAnsi"/>
          <w:sz w:val="20"/>
        </w:rPr>
      </w:pPr>
      <w:r w:rsidRPr="0010743C">
        <w:rPr>
          <w:rFonts w:asciiTheme="minorHAnsi" w:eastAsia="MS Mincho" w:hAnsiTheme="minorHAnsi" w:cstheme="minorHAnsi"/>
          <w:sz w:val="20"/>
        </w:rPr>
        <w:t>The Table below summarizes the responses from PD to each of the requests made during the Validation review process.</w:t>
      </w:r>
    </w:p>
    <w:p w14:paraId="5E3C7733" w14:textId="77777777" w:rsidR="0010743C" w:rsidRDefault="0010743C" w:rsidP="00675CDA">
      <w:pPr>
        <w:rPr>
          <w:rFonts w:ascii="Avenir Book" w:eastAsia="MS Mincho" w:hAnsi="Avenir Book"/>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780"/>
      </w:tblGrid>
      <w:tr w:rsidR="0010743C" w:rsidRPr="0010743C" w14:paraId="0017ED46"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310DF90B" w14:textId="77777777" w:rsidR="0010743C" w:rsidRDefault="0010743C" w:rsidP="00C40B4F">
            <w:pPr>
              <w:pStyle w:val="ListParagraph"/>
              <w:numPr>
                <w:ilvl w:val="0"/>
                <w:numId w:val="52"/>
              </w:numPr>
              <w:spacing w:line="240" w:lineRule="auto"/>
              <w:ind w:left="482" w:hanging="482"/>
              <w:jc w:val="both"/>
              <w:rPr>
                <w:rFonts w:ascii="Avenir Book" w:hAnsi="Avenir Book" w:cs="Arial"/>
                <w:b/>
                <w:szCs w:val="22"/>
                <w:lang w:val="en-US" w:eastAsia="en-US"/>
              </w:rPr>
            </w:pPr>
            <w:r>
              <w:rPr>
                <w:rFonts w:ascii="Avenir Book" w:hAnsi="Avenir Book" w:cs="Arial"/>
                <w:b/>
                <w:szCs w:val="22"/>
              </w:rPr>
              <w:t>Project Information and Project Participants</w:t>
            </w:r>
          </w:p>
        </w:tc>
      </w:tr>
      <w:tr w:rsidR="0010743C" w:rsidRPr="0010743C" w14:paraId="2084898B"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30F6347A" w14:textId="77777777" w:rsidR="0010743C" w:rsidRDefault="0010743C" w:rsidP="00C40B4F">
            <w:pPr>
              <w:pStyle w:val="ListParagraph"/>
              <w:widowControl w:val="0"/>
              <w:numPr>
                <w:ilvl w:val="0"/>
                <w:numId w:val="53"/>
              </w:numPr>
              <w:autoSpaceDE w:val="0"/>
              <w:autoSpaceDN w:val="0"/>
              <w:adjustRightInd w:val="0"/>
              <w:spacing w:line="240" w:lineRule="auto"/>
              <w:jc w:val="both"/>
              <w:rPr>
                <w:rFonts w:ascii="Avenir Book" w:hAnsi="Avenir Book"/>
                <w:szCs w:val="22"/>
                <w:lang w:eastAsia="en-US"/>
              </w:rPr>
            </w:pPr>
            <w:r>
              <w:rPr>
                <w:rFonts w:ascii="Avenir Book" w:hAnsi="Avenir Book"/>
                <w:szCs w:val="22"/>
              </w:rPr>
              <w:t>The number of estimated amount of SDG impact certified shall be consistent throughout all the sections of PDD, 7600tCO2 or 7642tCO2.</w:t>
            </w:r>
          </w:p>
          <w:p w14:paraId="7047FFF0" w14:textId="77777777" w:rsidR="0010743C" w:rsidRDefault="0010743C" w:rsidP="00C40B4F">
            <w:pPr>
              <w:pStyle w:val="ListParagraph"/>
              <w:widowControl w:val="0"/>
              <w:numPr>
                <w:ilvl w:val="0"/>
                <w:numId w:val="53"/>
              </w:numPr>
              <w:autoSpaceDE w:val="0"/>
              <w:autoSpaceDN w:val="0"/>
              <w:adjustRightInd w:val="0"/>
              <w:spacing w:line="240" w:lineRule="auto"/>
              <w:jc w:val="both"/>
              <w:rPr>
                <w:rFonts w:ascii="Avenir Book" w:hAnsi="Avenir Book"/>
                <w:szCs w:val="22"/>
              </w:rPr>
            </w:pPr>
            <w:r>
              <w:rPr>
                <w:rFonts w:ascii="Avenir Book" w:hAnsi="Avenir Book"/>
                <w:szCs w:val="22"/>
              </w:rPr>
              <w:t>The PD shall select a certification path way, i.e. project certification or impact statements &amp; products.</w:t>
            </w:r>
          </w:p>
          <w:p w14:paraId="15329CF1" w14:textId="77777777" w:rsidR="0010743C" w:rsidRDefault="0010743C" w:rsidP="00C40B4F">
            <w:pPr>
              <w:pStyle w:val="ListParagraph"/>
              <w:widowControl w:val="0"/>
              <w:numPr>
                <w:ilvl w:val="0"/>
                <w:numId w:val="53"/>
              </w:numPr>
              <w:autoSpaceDE w:val="0"/>
              <w:autoSpaceDN w:val="0"/>
              <w:adjustRightInd w:val="0"/>
              <w:spacing w:line="240" w:lineRule="auto"/>
              <w:jc w:val="both"/>
              <w:rPr>
                <w:rFonts w:ascii="Avenir Book" w:hAnsi="Avenir Book"/>
                <w:szCs w:val="22"/>
              </w:rPr>
            </w:pPr>
            <w:r>
              <w:rPr>
                <w:rFonts w:ascii="Avenir Book" w:hAnsi="Avenir Book"/>
                <w:szCs w:val="22"/>
              </w:rPr>
              <w:t>The PD shall clearly include the exact number of households or stoves that will be involved in the project activity.</w:t>
            </w:r>
          </w:p>
          <w:p w14:paraId="51BB7BAD" w14:textId="77777777" w:rsidR="0010743C" w:rsidRDefault="0010743C" w:rsidP="00C40B4F">
            <w:pPr>
              <w:pStyle w:val="ListParagraph"/>
              <w:widowControl w:val="0"/>
              <w:numPr>
                <w:ilvl w:val="0"/>
                <w:numId w:val="53"/>
              </w:numPr>
              <w:autoSpaceDE w:val="0"/>
              <w:autoSpaceDN w:val="0"/>
              <w:adjustRightInd w:val="0"/>
              <w:spacing w:line="240" w:lineRule="auto"/>
              <w:jc w:val="both"/>
              <w:rPr>
                <w:rFonts w:ascii="Avenir Book" w:hAnsi="Avenir Book"/>
                <w:szCs w:val="22"/>
                <w:lang w:val="en-US" w:eastAsia="en-US"/>
              </w:rPr>
            </w:pPr>
            <w:r>
              <w:rPr>
                <w:rFonts w:ascii="Avenir Book" w:hAnsi="Avenir Book"/>
                <w:szCs w:val="22"/>
              </w:rPr>
              <w:t>Evidence of project operational lifetime equal to 10 years shall be submitted for GS validation.</w:t>
            </w:r>
          </w:p>
        </w:tc>
      </w:tr>
      <w:tr w:rsidR="0010743C" w:rsidRPr="0010743C" w14:paraId="0DEB8117"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179D7057" w14:textId="77777777" w:rsidR="0010743C" w:rsidRDefault="0010743C" w:rsidP="00166609">
            <w:pPr>
              <w:widowControl w:val="0"/>
              <w:autoSpaceDE w:val="0"/>
              <w:autoSpaceDN w:val="0"/>
              <w:adjustRightInd w:val="0"/>
              <w:rPr>
                <w:rFonts w:ascii="Avenir Book" w:eastAsia="SimSun" w:hAnsi="Avenir Book"/>
                <w:b/>
                <w:szCs w:val="22"/>
                <w:lang w:val="en-US" w:eastAsia="en-US"/>
              </w:rPr>
            </w:pPr>
            <w:r>
              <w:rPr>
                <w:rFonts w:ascii="Avenir Book" w:hAnsi="Avenir Book"/>
                <w:b/>
                <w:szCs w:val="22"/>
              </w:rPr>
              <w:t>Response from PD (Round I):</w:t>
            </w:r>
          </w:p>
        </w:tc>
      </w:tr>
      <w:tr w:rsidR="0010743C" w:rsidRPr="0010743C" w14:paraId="20592578"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1EC40DC6" w14:textId="359E2F38" w:rsidR="0010743C" w:rsidRDefault="0010743C" w:rsidP="00C40B4F">
            <w:pPr>
              <w:pStyle w:val="ListParagraph"/>
              <w:widowControl w:val="0"/>
              <w:numPr>
                <w:ilvl w:val="0"/>
                <w:numId w:val="54"/>
              </w:numPr>
              <w:autoSpaceDE w:val="0"/>
              <w:autoSpaceDN w:val="0"/>
              <w:adjustRightInd w:val="0"/>
              <w:spacing w:line="240" w:lineRule="auto"/>
              <w:jc w:val="both"/>
              <w:rPr>
                <w:rFonts w:ascii="Avenir Book" w:hAnsi="Avenir Book"/>
                <w:szCs w:val="22"/>
                <w:lang w:eastAsia="en-US"/>
              </w:rPr>
            </w:pPr>
            <w:r>
              <w:rPr>
                <w:rFonts w:ascii="Avenir Book" w:hAnsi="Avenir Book"/>
                <w:szCs w:val="22"/>
              </w:rPr>
              <w:t>OK. Corrected to read 76,42</w:t>
            </w:r>
            <w:r w:rsidR="00275C8D">
              <w:rPr>
                <w:rFonts w:ascii="Avenir Book" w:hAnsi="Avenir Book"/>
                <w:szCs w:val="22"/>
              </w:rPr>
              <w:t>5</w:t>
            </w:r>
            <w:r>
              <w:rPr>
                <w:rFonts w:ascii="Avenir Book" w:hAnsi="Avenir Book"/>
                <w:szCs w:val="22"/>
              </w:rPr>
              <w:t xml:space="preserve"> total and 7,642 throughout the PDD.</w:t>
            </w:r>
          </w:p>
          <w:p w14:paraId="6251242B" w14:textId="77777777" w:rsidR="0010743C" w:rsidRDefault="0010743C" w:rsidP="00C40B4F">
            <w:pPr>
              <w:pStyle w:val="ListParagraph"/>
              <w:widowControl w:val="0"/>
              <w:numPr>
                <w:ilvl w:val="0"/>
                <w:numId w:val="54"/>
              </w:numPr>
              <w:autoSpaceDE w:val="0"/>
              <w:autoSpaceDN w:val="0"/>
              <w:adjustRightInd w:val="0"/>
              <w:spacing w:line="240" w:lineRule="auto"/>
              <w:jc w:val="both"/>
              <w:rPr>
                <w:rFonts w:ascii="Avenir Book" w:hAnsi="Avenir Book"/>
                <w:szCs w:val="22"/>
              </w:rPr>
            </w:pPr>
            <w:r>
              <w:rPr>
                <w:rFonts w:ascii="Avenir Book" w:hAnsi="Avenir Book"/>
                <w:szCs w:val="22"/>
              </w:rPr>
              <w:t>OK. Impact Statements &amp; Products select. We understand this is the correct choice for the future generation of VERs.</w:t>
            </w:r>
          </w:p>
          <w:p w14:paraId="5DE56B26" w14:textId="77777777" w:rsidR="0010743C" w:rsidRDefault="0010743C" w:rsidP="00C40B4F">
            <w:pPr>
              <w:pStyle w:val="ListParagraph"/>
              <w:widowControl w:val="0"/>
              <w:numPr>
                <w:ilvl w:val="0"/>
                <w:numId w:val="54"/>
              </w:numPr>
              <w:autoSpaceDE w:val="0"/>
              <w:autoSpaceDN w:val="0"/>
              <w:adjustRightInd w:val="0"/>
              <w:spacing w:line="240" w:lineRule="auto"/>
              <w:jc w:val="both"/>
              <w:rPr>
                <w:rFonts w:ascii="Avenir Book" w:hAnsi="Avenir Book"/>
                <w:szCs w:val="22"/>
              </w:rPr>
            </w:pPr>
            <w:r>
              <w:rPr>
                <w:rFonts w:ascii="Avenir Book" w:hAnsi="Avenir Book"/>
                <w:szCs w:val="22"/>
              </w:rPr>
              <w:t>OK, it was included in several different section that 3,000 stoves will be installed, benefitting 3,000 families.</w:t>
            </w:r>
          </w:p>
          <w:p w14:paraId="454C6F5D" w14:textId="77777777" w:rsidR="0010743C" w:rsidRDefault="0010743C" w:rsidP="00C40B4F">
            <w:pPr>
              <w:pStyle w:val="ListParagraph"/>
              <w:widowControl w:val="0"/>
              <w:numPr>
                <w:ilvl w:val="0"/>
                <w:numId w:val="54"/>
              </w:numPr>
              <w:autoSpaceDE w:val="0"/>
              <w:autoSpaceDN w:val="0"/>
              <w:adjustRightInd w:val="0"/>
              <w:spacing w:line="240" w:lineRule="auto"/>
              <w:jc w:val="both"/>
              <w:rPr>
                <w:rFonts w:ascii="Avenir Book" w:hAnsi="Avenir Book"/>
                <w:szCs w:val="22"/>
                <w:lang w:val="en-US" w:eastAsia="en-US"/>
              </w:rPr>
            </w:pPr>
            <w:r>
              <w:rPr>
                <w:rFonts w:ascii="Avenir Book" w:hAnsi="Avenir Book"/>
                <w:szCs w:val="22"/>
              </w:rPr>
              <w:t>OK. Explanation and references included.</w:t>
            </w:r>
          </w:p>
        </w:tc>
      </w:tr>
      <w:tr w:rsidR="0010743C" w14:paraId="55C2F599"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16FF288A"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GS Eligibility</w:t>
            </w:r>
          </w:p>
        </w:tc>
      </w:tr>
      <w:tr w:rsidR="0010743C" w:rsidRPr="0010743C" w14:paraId="04AEB132"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3354C2A7" w14:textId="77777777" w:rsidR="0010743C" w:rsidRDefault="0010743C" w:rsidP="00166609">
            <w:pPr>
              <w:pStyle w:val="ListParagraph"/>
              <w:numPr>
                <w:ilvl w:val="0"/>
                <w:numId w:val="43"/>
              </w:numPr>
              <w:autoSpaceDE w:val="0"/>
              <w:autoSpaceDN w:val="0"/>
              <w:adjustRightInd w:val="0"/>
              <w:spacing w:line="240" w:lineRule="auto"/>
              <w:ind w:left="0"/>
              <w:jc w:val="both"/>
              <w:rPr>
                <w:rFonts w:ascii="Avenir Book" w:hAnsi="Avenir Book"/>
                <w:szCs w:val="22"/>
              </w:rPr>
            </w:pPr>
            <w:r>
              <w:rPr>
                <w:rFonts w:ascii="Avenir Book" w:hAnsi="Avenir Book"/>
                <w:szCs w:val="22"/>
              </w:rPr>
              <w:t xml:space="preserve">1) The PP shall note that all GS4GG projects/activities are required to mandatorily apply the Gold Standard Gender Equality Guidelines &amp; Requirements. The requirements consist of two pathways: </w:t>
            </w:r>
          </w:p>
          <w:p w14:paraId="55BC52DD" w14:textId="77777777" w:rsidR="0010743C" w:rsidRDefault="0010743C" w:rsidP="00166609">
            <w:pPr>
              <w:pStyle w:val="ListParagraph"/>
              <w:numPr>
                <w:ilvl w:val="1"/>
                <w:numId w:val="43"/>
              </w:numPr>
              <w:autoSpaceDE w:val="0"/>
              <w:autoSpaceDN w:val="0"/>
              <w:adjustRightInd w:val="0"/>
              <w:spacing w:line="240" w:lineRule="auto"/>
              <w:jc w:val="both"/>
              <w:rPr>
                <w:rFonts w:ascii="Avenir Book" w:hAnsi="Avenir Book"/>
                <w:szCs w:val="22"/>
              </w:rPr>
            </w:pPr>
            <w:r>
              <w:rPr>
                <w:rFonts w:ascii="Avenir Book" w:hAnsi="Avenir Book"/>
                <w:szCs w:val="22"/>
              </w:rPr>
              <w:t xml:space="preserve">Foundation gender-sensitive requirements: These requirements are mandatory for all projects and include compliance with the Gender Safeguarding Principles and Requirements and gender sensitive stakeholder consultations. </w:t>
            </w:r>
          </w:p>
          <w:p w14:paraId="34C3CC17" w14:textId="77777777" w:rsidR="0010743C" w:rsidRDefault="0010743C" w:rsidP="00166609">
            <w:pPr>
              <w:pStyle w:val="ListParagraph"/>
              <w:numPr>
                <w:ilvl w:val="1"/>
                <w:numId w:val="43"/>
              </w:numPr>
              <w:autoSpaceDE w:val="0"/>
              <w:autoSpaceDN w:val="0"/>
              <w:adjustRightInd w:val="0"/>
              <w:spacing w:line="240" w:lineRule="auto"/>
              <w:jc w:val="both"/>
              <w:rPr>
                <w:rFonts w:ascii="Avenir Book" w:hAnsi="Avenir Book"/>
                <w:szCs w:val="22"/>
              </w:rPr>
            </w:pPr>
            <w:r>
              <w:rPr>
                <w:rFonts w:ascii="Avenir Book" w:hAnsi="Avenir Book"/>
                <w:szCs w:val="22"/>
              </w:rPr>
              <w:t xml:space="preserve">Pro-active gender-responsive approach: This applies to projects that </w:t>
            </w:r>
            <w:proofErr w:type="spellStart"/>
            <w:r>
              <w:rPr>
                <w:rFonts w:ascii="Avenir Book" w:hAnsi="Avenir Book"/>
                <w:szCs w:val="22"/>
              </w:rPr>
              <w:t>fulfill</w:t>
            </w:r>
            <w:proofErr w:type="spellEnd"/>
            <w:r>
              <w:rPr>
                <w:rFonts w:ascii="Avenir Book" w:hAnsi="Avenir Book"/>
                <w:szCs w:val="22"/>
              </w:rPr>
              <w:t xml:space="preserve"> the requirements of the gender-sensitive grade and proactively conduct gender analysis and undertake actions to intentionally address gender gaps and contribute to gender equality and women’s empowerment. Such projects are eligible to obtain certified gender impacts under SDG 5 and other relevant SDGs.</w:t>
            </w:r>
          </w:p>
          <w:p w14:paraId="56796618" w14:textId="77777777" w:rsidR="0010743C" w:rsidRPr="0010743C" w:rsidRDefault="0010743C" w:rsidP="00166609">
            <w:pPr>
              <w:pStyle w:val="ListParagraph"/>
              <w:widowControl w:val="0"/>
              <w:ind w:hanging="360"/>
              <w:rPr>
                <w:rFonts w:ascii="Avenir Book" w:hAnsi="Avenir Book"/>
                <w:szCs w:val="22"/>
              </w:rPr>
            </w:pPr>
          </w:p>
          <w:p w14:paraId="0A4E9B76" w14:textId="77777777" w:rsidR="0010743C" w:rsidRPr="0010743C" w:rsidRDefault="0010743C" w:rsidP="00166609">
            <w:pPr>
              <w:pStyle w:val="ListParagraph"/>
              <w:widowControl w:val="0"/>
              <w:ind w:hanging="360"/>
              <w:rPr>
                <w:rFonts w:ascii="Avenir Book" w:hAnsi="Avenir Book"/>
                <w:szCs w:val="22"/>
              </w:rPr>
            </w:pPr>
            <w:r w:rsidRPr="0010743C">
              <w:rPr>
                <w:rFonts w:ascii="Avenir Book" w:hAnsi="Avenir Book"/>
                <w:szCs w:val="22"/>
              </w:rPr>
              <w:t xml:space="preserve">There </w:t>
            </w:r>
            <w:proofErr w:type="gramStart"/>
            <w:r w:rsidRPr="0010743C">
              <w:rPr>
                <w:rFonts w:ascii="Avenir Book" w:hAnsi="Avenir Book"/>
                <w:szCs w:val="22"/>
              </w:rPr>
              <w:t>is</w:t>
            </w:r>
            <w:proofErr w:type="gramEnd"/>
            <w:r w:rsidRPr="0010743C">
              <w:rPr>
                <w:rFonts w:ascii="Avenir Book" w:hAnsi="Avenir Book"/>
                <w:szCs w:val="22"/>
              </w:rPr>
              <w:t xml:space="preserve"> a total of 3 for Pathway 1 steps to demonstrate compliance which requires all project developers to complete a gender safeguards assessment and gender-sensitive stakeholder consultations as part of initial project design and feasibility. Meeting these requirements enables projects to be ‘Gender-sensitive’. After completing Step 3, project developers should be able to indicate how gender sensitive the project design is. This is a mandatory </w:t>
            </w:r>
            <w:r w:rsidRPr="0010743C">
              <w:rPr>
                <w:rFonts w:ascii="Avenir Book" w:hAnsi="Avenir Book"/>
                <w:szCs w:val="22"/>
              </w:rPr>
              <w:lastRenderedPageBreak/>
              <w:t>foundational requirement that applies to all Gold Standard certifications.</w:t>
            </w:r>
          </w:p>
        </w:tc>
      </w:tr>
      <w:tr w:rsidR="0010743C" w:rsidRPr="0010743C" w14:paraId="2806EF30"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3CD08EE6" w14:textId="77777777" w:rsidR="0010743C" w:rsidRPr="0010743C" w:rsidRDefault="0010743C" w:rsidP="00166609">
            <w:pPr>
              <w:pStyle w:val="ListParagraph"/>
              <w:widowControl w:val="0"/>
              <w:autoSpaceDE w:val="0"/>
              <w:autoSpaceDN w:val="0"/>
              <w:adjustRightInd w:val="0"/>
              <w:spacing w:line="240" w:lineRule="auto"/>
              <w:ind w:hanging="360"/>
              <w:jc w:val="both"/>
              <w:rPr>
                <w:rFonts w:ascii="Avenir Book" w:hAnsi="Avenir Book"/>
                <w:szCs w:val="22"/>
              </w:rPr>
            </w:pPr>
            <w:r w:rsidRPr="0010743C">
              <w:rPr>
                <w:rFonts w:ascii="Avenir Book" w:hAnsi="Avenir Book"/>
                <w:szCs w:val="22"/>
              </w:rPr>
              <w:lastRenderedPageBreak/>
              <w:t>Response from PD (Round I):</w:t>
            </w:r>
          </w:p>
        </w:tc>
      </w:tr>
      <w:tr w:rsidR="0010743C" w:rsidRPr="0010743C" w14:paraId="460BD0CE"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2D12D1EA" w14:textId="77777777" w:rsidR="0010743C" w:rsidRPr="0010743C" w:rsidRDefault="0010743C" w:rsidP="00166609">
            <w:pPr>
              <w:pStyle w:val="ListParagraph"/>
              <w:numPr>
                <w:ilvl w:val="0"/>
                <w:numId w:val="43"/>
              </w:numPr>
              <w:autoSpaceDE w:val="0"/>
              <w:autoSpaceDN w:val="0"/>
              <w:adjustRightInd w:val="0"/>
              <w:spacing w:line="240" w:lineRule="auto"/>
              <w:ind w:left="0"/>
              <w:jc w:val="both"/>
              <w:rPr>
                <w:rFonts w:ascii="Avenir Book" w:hAnsi="Avenir Book"/>
                <w:szCs w:val="22"/>
              </w:rPr>
            </w:pPr>
            <w:r>
              <w:rPr>
                <w:rFonts w:ascii="Avenir Book" w:hAnsi="Avenir Book"/>
                <w:szCs w:val="22"/>
              </w:rPr>
              <w:t xml:space="preserve">OK. Pathway </w:t>
            </w:r>
            <w:proofErr w:type="gramStart"/>
            <w:r>
              <w:rPr>
                <w:rFonts w:ascii="Avenir Book" w:hAnsi="Avenir Book"/>
                <w:szCs w:val="22"/>
              </w:rPr>
              <w:t>1  and</w:t>
            </w:r>
            <w:proofErr w:type="gramEnd"/>
            <w:r>
              <w:rPr>
                <w:rFonts w:ascii="Avenir Book" w:hAnsi="Avenir Book"/>
                <w:szCs w:val="22"/>
              </w:rPr>
              <w:t xml:space="preserve"> Steps 1-3 outlined in Section A.2 Eligibility and brief explanation included for each step.</w:t>
            </w:r>
          </w:p>
        </w:tc>
      </w:tr>
      <w:tr w:rsidR="0010743C" w:rsidRPr="0010743C" w14:paraId="5D885987"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4E563DA9"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Application of the Applied Methodology</w:t>
            </w:r>
          </w:p>
        </w:tc>
      </w:tr>
      <w:tr w:rsidR="0010743C" w:rsidRPr="0010743C" w14:paraId="5E435A6F"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52DF87C7" w14:textId="77777777" w:rsidR="0010743C" w:rsidRDefault="0010743C" w:rsidP="00C40B4F">
            <w:pPr>
              <w:pStyle w:val="ListParagraph"/>
              <w:numPr>
                <w:ilvl w:val="0"/>
                <w:numId w:val="55"/>
              </w:numPr>
              <w:autoSpaceDE w:val="0"/>
              <w:autoSpaceDN w:val="0"/>
              <w:adjustRightInd w:val="0"/>
              <w:spacing w:line="240" w:lineRule="auto"/>
              <w:jc w:val="both"/>
              <w:rPr>
                <w:rFonts w:ascii="Avenir Book" w:hAnsi="Avenir Book"/>
                <w:szCs w:val="22"/>
              </w:rPr>
            </w:pPr>
            <w:r>
              <w:rPr>
                <w:rFonts w:ascii="Avenir Book" w:hAnsi="Avenir Book"/>
                <w:szCs w:val="22"/>
              </w:rPr>
              <w:t>The</w:t>
            </w:r>
            <w:r w:rsidRPr="0010743C">
              <w:rPr>
                <w:rFonts w:ascii="Avenir Book" w:hAnsi="Avenir Book"/>
                <w:szCs w:val="22"/>
              </w:rPr>
              <w:t xml:space="preserve"> PD shall also include justification on applicability condition 2-4 of the applied methodology.</w:t>
            </w:r>
          </w:p>
          <w:p w14:paraId="6468C12C" w14:textId="77777777" w:rsidR="0010743C" w:rsidRDefault="0010743C" w:rsidP="00C40B4F">
            <w:pPr>
              <w:pStyle w:val="ListParagraph"/>
              <w:numPr>
                <w:ilvl w:val="0"/>
                <w:numId w:val="55"/>
              </w:numPr>
              <w:autoSpaceDE w:val="0"/>
              <w:autoSpaceDN w:val="0"/>
              <w:adjustRightInd w:val="0"/>
              <w:spacing w:line="240" w:lineRule="auto"/>
              <w:jc w:val="both"/>
              <w:rPr>
                <w:rFonts w:ascii="Avenir Book" w:hAnsi="Avenir Book"/>
                <w:szCs w:val="22"/>
              </w:rPr>
            </w:pPr>
            <w:r>
              <w:rPr>
                <w:rFonts w:ascii="Avenir Book" w:hAnsi="Avenir Book"/>
                <w:szCs w:val="22"/>
              </w:rPr>
              <w:t>The evidence of thermal efficiency of project stove shall be submitted for validation.</w:t>
            </w:r>
          </w:p>
          <w:p w14:paraId="21C793B2" w14:textId="77777777" w:rsidR="0010743C" w:rsidRDefault="0010743C" w:rsidP="00C40B4F">
            <w:pPr>
              <w:pStyle w:val="ListParagraph"/>
              <w:numPr>
                <w:ilvl w:val="0"/>
                <w:numId w:val="55"/>
              </w:numPr>
              <w:autoSpaceDE w:val="0"/>
              <w:autoSpaceDN w:val="0"/>
              <w:adjustRightInd w:val="0"/>
              <w:spacing w:line="240" w:lineRule="auto"/>
              <w:jc w:val="both"/>
              <w:rPr>
                <w:rFonts w:ascii="Avenir Book" w:hAnsi="Avenir Book"/>
                <w:szCs w:val="22"/>
              </w:rPr>
            </w:pPr>
            <w:r>
              <w:rPr>
                <w:rFonts w:ascii="Avenir Book" w:hAnsi="Avenir Book"/>
                <w:szCs w:val="22"/>
              </w:rPr>
              <w:t>The reference of historical data for baseline fuel consumption shall be submitted for validation.</w:t>
            </w:r>
          </w:p>
          <w:p w14:paraId="0079DDEC" w14:textId="77777777" w:rsidR="0010743C" w:rsidRPr="0010743C" w:rsidRDefault="0010743C" w:rsidP="00C40B4F">
            <w:pPr>
              <w:pStyle w:val="ListParagraph"/>
              <w:numPr>
                <w:ilvl w:val="0"/>
                <w:numId w:val="55"/>
              </w:numPr>
              <w:autoSpaceDE w:val="0"/>
              <w:autoSpaceDN w:val="0"/>
              <w:adjustRightInd w:val="0"/>
              <w:spacing w:line="240" w:lineRule="auto"/>
              <w:jc w:val="both"/>
              <w:rPr>
                <w:rFonts w:ascii="Avenir Book" w:hAnsi="Avenir Book"/>
                <w:szCs w:val="22"/>
              </w:rPr>
            </w:pPr>
            <w:r>
              <w:rPr>
                <w:rFonts w:ascii="Avenir Book" w:hAnsi="Avenir Book"/>
                <w:szCs w:val="22"/>
              </w:rPr>
              <w:t>The PD shall clarify how the historical data is relevant to the target population from characteristics of households, fuel consumption type, survey date valid and etc.</w:t>
            </w:r>
          </w:p>
        </w:tc>
      </w:tr>
      <w:tr w:rsidR="0010743C" w:rsidRPr="0010743C" w14:paraId="396D8869"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58F13AE7" w14:textId="77777777" w:rsidR="0010743C" w:rsidRPr="0010743C" w:rsidRDefault="0010743C" w:rsidP="00166609">
            <w:pPr>
              <w:pStyle w:val="ListParagraph"/>
              <w:ind w:left="0" w:hanging="480"/>
              <w:rPr>
                <w:rFonts w:ascii="Avenir Book" w:hAnsi="Avenir Book"/>
                <w:szCs w:val="22"/>
              </w:rPr>
            </w:pPr>
            <w:r>
              <w:rPr>
                <w:rFonts w:ascii="Avenir Book" w:hAnsi="Avenir Book"/>
                <w:szCs w:val="22"/>
              </w:rPr>
              <w:t xml:space="preserve">              </w:t>
            </w:r>
            <w:r w:rsidRPr="0010743C">
              <w:rPr>
                <w:rFonts w:ascii="Avenir Book" w:hAnsi="Avenir Book"/>
                <w:szCs w:val="22"/>
              </w:rPr>
              <w:t>Response from PD (Round I):</w:t>
            </w:r>
          </w:p>
        </w:tc>
      </w:tr>
      <w:tr w:rsidR="0010743C" w:rsidRPr="0010743C" w14:paraId="459A415D"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3A16EB7A" w14:textId="77777777" w:rsidR="0010743C" w:rsidRDefault="0010743C" w:rsidP="00C40B4F">
            <w:pPr>
              <w:pStyle w:val="ListParagraph"/>
              <w:numPr>
                <w:ilvl w:val="0"/>
                <w:numId w:val="56"/>
              </w:numPr>
              <w:autoSpaceDE w:val="0"/>
              <w:autoSpaceDN w:val="0"/>
              <w:adjustRightInd w:val="0"/>
              <w:spacing w:line="240" w:lineRule="auto"/>
              <w:jc w:val="both"/>
              <w:rPr>
                <w:rFonts w:ascii="Avenir Book" w:hAnsi="Avenir Book"/>
                <w:szCs w:val="22"/>
              </w:rPr>
            </w:pPr>
            <w:r>
              <w:rPr>
                <w:rFonts w:ascii="Avenir Book" w:hAnsi="Avenir Book"/>
                <w:szCs w:val="22"/>
              </w:rPr>
              <w:t>OK. Justifications 2 through 4 completed.</w:t>
            </w:r>
          </w:p>
          <w:p w14:paraId="1C547E2A" w14:textId="77777777" w:rsidR="0010743C" w:rsidRDefault="0010743C" w:rsidP="00C40B4F">
            <w:pPr>
              <w:pStyle w:val="ListParagraph"/>
              <w:numPr>
                <w:ilvl w:val="0"/>
                <w:numId w:val="56"/>
              </w:numPr>
              <w:autoSpaceDE w:val="0"/>
              <w:autoSpaceDN w:val="0"/>
              <w:adjustRightInd w:val="0"/>
              <w:spacing w:line="240" w:lineRule="auto"/>
              <w:jc w:val="both"/>
              <w:rPr>
                <w:rFonts w:ascii="Avenir Book" w:hAnsi="Avenir Book"/>
                <w:szCs w:val="22"/>
              </w:rPr>
            </w:pPr>
            <w:r>
              <w:rPr>
                <w:rFonts w:ascii="Avenir Book" w:hAnsi="Avenir Book"/>
                <w:szCs w:val="22"/>
              </w:rPr>
              <w:t>OK. WBT report included in Annex 3.</w:t>
            </w:r>
          </w:p>
          <w:p w14:paraId="7078D8BD" w14:textId="77777777" w:rsidR="0010743C" w:rsidRDefault="0010743C" w:rsidP="00C40B4F">
            <w:pPr>
              <w:pStyle w:val="ListParagraph"/>
              <w:numPr>
                <w:ilvl w:val="0"/>
                <w:numId w:val="56"/>
              </w:numPr>
              <w:autoSpaceDE w:val="0"/>
              <w:autoSpaceDN w:val="0"/>
              <w:adjustRightInd w:val="0"/>
              <w:spacing w:line="240" w:lineRule="auto"/>
              <w:jc w:val="both"/>
              <w:rPr>
                <w:rFonts w:ascii="Avenir Book" w:hAnsi="Avenir Book"/>
                <w:szCs w:val="22"/>
              </w:rPr>
            </w:pPr>
            <w:r>
              <w:rPr>
                <w:rFonts w:ascii="Avenir Book" w:hAnsi="Avenir Book"/>
                <w:szCs w:val="22"/>
              </w:rPr>
              <w:t>OK. References included in Annex 2_1 through Annex 2_4.</w:t>
            </w:r>
          </w:p>
          <w:p w14:paraId="671FAF70" w14:textId="77777777" w:rsidR="0010743C" w:rsidRPr="0010743C" w:rsidRDefault="0010743C" w:rsidP="00C40B4F">
            <w:pPr>
              <w:pStyle w:val="ListParagraph"/>
              <w:numPr>
                <w:ilvl w:val="0"/>
                <w:numId w:val="56"/>
              </w:numPr>
              <w:autoSpaceDE w:val="0"/>
              <w:autoSpaceDN w:val="0"/>
              <w:adjustRightInd w:val="0"/>
              <w:spacing w:line="240" w:lineRule="auto"/>
              <w:jc w:val="both"/>
              <w:rPr>
                <w:rFonts w:ascii="Avenir Book" w:hAnsi="Avenir Book"/>
                <w:szCs w:val="22"/>
              </w:rPr>
            </w:pPr>
            <w:r>
              <w:rPr>
                <w:rFonts w:ascii="Avenir Book" w:hAnsi="Avenir Book"/>
                <w:szCs w:val="22"/>
              </w:rPr>
              <w:t>OK. Clarification included in Section B.4</w:t>
            </w:r>
          </w:p>
        </w:tc>
      </w:tr>
      <w:tr w:rsidR="0010743C" w:rsidRPr="0010743C" w14:paraId="779B9997"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49CA7948" w14:textId="77777777" w:rsidR="0010743C" w:rsidRPr="0010743C" w:rsidRDefault="0010743C" w:rsidP="00166609">
            <w:pPr>
              <w:pStyle w:val="ListParagraph"/>
              <w:autoSpaceDE w:val="0"/>
              <w:autoSpaceDN w:val="0"/>
              <w:adjustRightInd w:val="0"/>
              <w:spacing w:line="240" w:lineRule="auto"/>
              <w:ind w:left="360" w:hanging="480"/>
              <w:jc w:val="both"/>
              <w:rPr>
                <w:rFonts w:ascii="Avenir Book" w:hAnsi="Avenir Book"/>
                <w:szCs w:val="22"/>
              </w:rPr>
            </w:pPr>
          </w:p>
        </w:tc>
      </w:tr>
      <w:tr w:rsidR="0010743C" w14:paraId="32683F37"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27603F47"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Sustainable Development Goals outcomes</w:t>
            </w:r>
          </w:p>
        </w:tc>
      </w:tr>
      <w:tr w:rsidR="0010743C" w14:paraId="5CE7D2B5"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644DF233" w14:textId="77777777" w:rsidR="0010743C" w:rsidRPr="0010743C" w:rsidRDefault="0010743C" w:rsidP="00166609">
            <w:pPr>
              <w:pStyle w:val="ListParagraph"/>
              <w:ind w:left="360" w:hanging="480"/>
              <w:rPr>
                <w:rFonts w:ascii="Avenir Book" w:hAnsi="Avenir Book"/>
                <w:szCs w:val="22"/>
              </w:rPr>
            </w:pPr>
          </w:p>
          <w:p w14:paraId="1D518AD6" w14:textId="77777777" w:rsidR="0010743C" w:rsidRDefault="0010743C" w:rsidP="00C40B4F">
            <w:pPr>
              <w:pStyle w:val="ListParagraph"/>
              <w:widowControl w:val="0"/>
              <w:numPr>
                <w:ilvl w:val="0"/>
                <w:numId w:val="57"/>
              </w:numPr>
              <w:autoSpaceDE w:val="0"/>
              <w:autoSpaceDN w:val="0"/>
              <w:adjustRightInd w:val="0"/>
              <w:spacing w:line="240" w:lineRule="auto"/>
              <w:jc w:val="both"/>
              <w:rPr>
                <w:rFonts w:ascii="Avenir Book" w:hAnsi="Avenir Book"/>
                <w:szCs w:val="22"/>
              </w:rPr>
            </w:pPr>
            <w:r>
              <w:rPr>
                <w:rFonts w:ascii="Avenir Book" w:hAnsi="Avenir Book"/>
                <w:szCs w:val="22"/>
              </w:rPr>
              <w:t>Section B.6.2 on ‘explanation of methodological choices/approaches for estimating the SDG outcome’ and Section B.6.4 ‘Ex ante estimation of outcomes’ linked to each of the three SDGs shall be filled in the PDD.</w:t>
            </w:r>
          </w:p>
          <w:p w14:paraId="5C47F454" w14:textId="77777777" w:rsidR="0010743C" w:rsidRPr="0010743C" w:rsidRDefault="0010743C" w:rsidP="00C40B4F">
            <w:pPr>
              <w:pStyle w:val="ListParagraph"/>
              <w:widowControl w:val="0"/>
              <w:numPr>
                <w:ilvl w:val="0"/>
                <w:numId w:val="57"/>
              </w:numPr>
              <w:autoSpaceDE w:val="0"/>
              <w:autoSpaceDN w:val="0"/>
              <w:adjustRightInd w:val="0"/>
              <w:spacing w:line="240" w:lineRule="auto"/>
              <w:jc w:val="both"/>
              <w:rPr>
                <w:rFonts w:ascii="Avenir Book" w:hAnsi="Avenir Book"/>
                <w:szCs w:val="22"/>
              </w:rPr>
            </w:pPr>
            <w:r>
              <w:rPr>
                <w:rFonts w:ascii="Avenir Book" w:hAnsi="Avenir Book"/>
                <w:szCs w:val="22"/>
              </w:rPr>
              <w:t xml:space="preserve">Besides of SDG13 outcome, the PD shall also provide a summary of ex ante estimates of SDG 5 &amp; 7 </w:t>
            </w:r>
            <w:proofErr w:type="gramStart"/>
            <w:r>
              <w:rPr>
                <w:rFonts w:ascii="Avenir Book" w:hAnsi="Avenir Book"/>
                <w:szCs w:val="22"/>
              </w:rPr>
              <w:t>The</w:t>
            </w:r>
            <w:proofErr w:type="gramEnd"/>
            <w:r>
              <w:rPr>
                <w:rFonts w:ascii="Avenir Book" w:hAnsi="Avenir Book"/>
                <w:szCs w:val="22"/>
              </w:rPr>
              <w:t xml:space="preserve"> PD shall specify the SDG target together with its monitoring indicator/parameter for each of three SDGs address by the project. For details, please refer to http://www.un.org/sustainabledevelopment/sustainable-development-goals/. </w:t>
            </w:r>
          </w:p>
          <w:p w14:paraId="4F752A62" w14:textId="77777777" w:rsidR="0010743C" w:rsidRPr="0010743C" w:rsidRDefault="0010743C" w:rsidP="00C40B4F">
            <w:pPr>
              <w:pStyle w:val="ListParagraph"/>
              <w:widowControl w:val="0"/>
              <w:numPr>
                <w:ilvl w:val="0"/>
                <w:numId w:val="57"/>
              </w:numPr>
              <w:autoSpaceDE w:val="0"/>
              <w:autoSpaceDN w:val="0"/>
              <w:adjustRightInd w:val="0"/>
              <w:spacing w:line="240" w:lineRule="auto"/>
              <w:jc w:val="both"/>
              <w:rPr>
                <w:rFonts w:ascii="Avenir Book" w:hAnsi="Avenir Book"/>
                <w:szCs w:val="22"/>
              </w:rPr>
            </w:pPr>
            <w:r w:rsidRPr="0010743C">
              <w:rPr>
                <w:rFonts w:ascii="Avenir Book" w:hAnsi="Avenir Book"/>
                <w:szCs w:val="22"/>
              </w:rPr>
              <w:t xml:space="preserve">The PD shall note that to claim a positive contribution to SDG # 5, the project shall apply and demonstrate compliance to the GS Gender Equality Guidelines &amp; Requirements. In case PP does not wish to apply the gender guidelines, information/data on SDG # 5 can be reported in project documentation, but will not be certified as ‘positive’ by GS. Please refer to the guidelines </w:t>
            </w:r>
            <w:hyperlink r:id="rId67" w:history="1">
              <w:r w:rsidRPr="0010743C">
                <w:rPr>
                  <w:rStyle w:val="Hyperlink"/>
                  <w:rFonts w:ascii="Avenir Book" w:hAnsi="Avenir Book"/>
                  <w:szCs w:val="22"/>
                </w:rPr>
                <w:t>here</w:t>
              </w:r>
            </w:hyperlink>
            <w:r w:rsidRPr="0010743C">
              <w:rPr>
                <w:rFonts w:ascii="Avenir Book" w:hAnsi="Avenir Book"/>
                <w:szCs w:val="22"/>
              </w:rPr>
              <w:t xml:space="preserve"> for more information.</w:t>
            </w:r>
          </w:p>
        </w:tc>
      </w:tr>
      <w:tr w:rsidR="0010743C" w:rsidRPr="0010743C" w14:paraId="3002D4FE"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448B532E" w14:textId="77777777" w:rsidR="0010743C" w:rsidRPr="0010743C" w:rsidRDefault="0010743C" w:rsidP="00166609">
            <w:pPr>
              <w:pStyle w:val="ListParagraph"/>
              <w:ind w:left="360" w:hanging="480"/>
              <w:rPr>
                <w:rFonts w:ascii="Avenir Book" w:hAnsi="Avenir Book"/>
                <w:szCs w:val="22"/>
              </w:rPr>
            </w:pPr>
            <w:r w:rsidRPr="0010743C">
              <w:rPr>
                <w:rFonts w:ascii="Avenir Book" w:hAnsi="Avenir Book"/>
                <w:szCs w:val="22"/>
              </w:rPr>
              <w:t>Response from PD (Round I):</w:t>
            </w:r>
          </w:p>
        </w:tc>
      </w:tr>
      <w:tr w:rsidR="0010743C" w:rsidRPr="0010743C" w14:paraId="74538556"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77B1E079" w14:textId="77777777" w:rsidR="0010743C" w:rsidRDefault="0010743C" w:rsidP="00C40B4F">
            <w:pPr>
              <w:pStyle w:val="ListParagraph"/>
              <w:widowControl w:val="0"/>
              <w:numPr>
                <w:ilvl w:val="0"/>
                <w:numId w:val="58"/>
              </w:numPr>
              <w:autoSpaceDE w:val="0"/>
              <w:autoSpaceDN w:val="0"/>
              <w:adjustRightInd w:val="0"/>
              <w:spacing w:line="240" w:lineRule="auto"/>
              <w:jc w:val="both"/>
              <w:rPr>
                <w:rFonts w:ascii="Avenir Book" w:hAnsi="Avenir Book"/>
                <w:szCs w:val="22"/>
              </w:rPr>
            </w:pPr>
            <w:r>
              <w:rPr>
                <w:rFonts w:ascii="Avenir Book" w:hAnsi="Avenir Book"/>
                <w:szCs w:val="22"/>
              </w:rPr>
              <w:t>OK. Explanation of methodological choices and ex-ante outcomes included for each SDG.</w:t>
            </w:r>
          </w:p>
          <w:p w14:paraId="7DFD77BE" w14:textId="77777777" w:rsidR="0010743C" w:rsidRPr="0010743C" w:rsidRDefault="0010743C" w:rsidP="00C40B4F">
            <w:pPr>
              <w:pStyle w:val="ListParagraph"/>
              <w:widowControl w:val="0"/>
              <w:numPr>
                <w:ilvl w:val="0"/>
                <w:numId w:val="58"/>
              </w:numPr>
              <w:autoSpaceDE w:val="0"/>
              <w:autoSpaceDN w:val="0"/>
              <w:adjustRightInd w:val="0"/>
              <w:spacing w:line="240" w:lineRule="auto"/>
              <w:jc w:val="both"/>
              <w:rPr>
                <w:rFonts w:ascii="Avenir Book" w:hAnsi="Avenir Book"/>
                <w:szCs w:val="22"/>
              </w:rPr>
            </w:pPr>
            <w:r>
              <w:rPr>
                <w:rFonts w:ascii="Avenir Book" w:hAnsi="Avenir Book"/>
                <w:szCs w:val="22"/>
              </w:rPr>
              <w:t xml:space="preserve">OK. Ex-ante estimates included for SDG 5&amp; 7. However, for SDG 5, these were not included in section B.6.2 because the Gender parameters are not </w:t>
            </w:r>
            <w:proofErr w:type="gramStart"/>
            <w:r>
              <w:rPr>
                <w:rFonts w:ascii="Avenir Book" w:hAnsi="Avenir Book"/>
                <w:szCs w:val="22"/>
              </w:rPr>
              <w:t>FIXED,</w:t>
            </w:r>
            <w:proofErr w:type="gramEnd"/>
            <w:r>
              <w:rPr>
                <w:rFonts w:ascii="Avenir Book" w:hAnsi="Avenir Book"/>
                <w:szCs w:val="22"/>
              </w:rPr>
              <w:t xml:space="preserve"> rather they are monitored, and therefore included in B.7.</w:t>
            </w:r>
          </w:p>
          <w:p w14:paraId="7FE7A28A" w14:textId="77777777" w:rsidR="0010743C" w:rsidRPr="0010743C" w:rsidRDefault="0010743C" w:rsidP="00C40B4F">
            <w:pPr>
              <w:pStyle w:val="ListParagraph"/>
              <w:widowControl w:val="0"/>
              <w:numPr>
                <w:ilvl w:val="0"/>
                <w:numId w:val="58"/>
              </w:numPr>
              <w:autoSpaceDE w:val="0"/>
              <w:autoSpaceDN w:val="0"/>
              <w:adjustRightInd w:val="0"/>
              <w:spacing w:line="240" w:lineRule="auto"/>
              <w:jc w:val="both"/>
              <w:rPr>
                <w:rFonts w:ascii="Avenir Book" w:hAnsi="Avenir Book"/>
                <w:szCs w:val="22"/>
              </w:rPr>
            </w:pPr>
            <w:r>
              <w:rPr>
                <w:rFonts w:ascii="Avenir Book" w:hAnsi="Avenir Book"/>
                <w:szCs w:val="22"/>
              </w:rPr>
              <w:t>The project aims to apply and comply with the GS Gender Equality Guidelines &amp; Requirements.</w:t>
            </w:r>
          </w:p>
        </w:tc>
      </w:tr>
      <w:tr w:rsidR="0010743C" w:rsidRPr="0010743C" w14:paraId="023E6AB8"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432F222A" w14:textId="77777777" w:rsidR="0010743C" w:rsidRPr="0010743C" w:rsidRDefault="0010743C" w:rsidP="00166609">
            <w:pPr>
              <w:pStyle w:val="ListParagraph"/>
              <w:autoSpaceDE w:val="0"/>
              <w:autoSpaceDN w:val="0"/>
              <w:adjustRightInd w:val="0"/>
              <w:spacing w:line="240" w:lineRule="auto"/>
              <w:ind w:left="360" w:hanging="480"/>
              <w:jc w:val="both"/>
              <w:rPr>
                <w:rFonts w:ascii="Avenir Book" w:hAnsi="Avenir Book"/>
                <w:szCs w:val="22"/>
              </w:rPr>
            </w:pPr>
          </w:p>
        </w:tc>
      </w:tr>
      <w:tr w:rsidR="0010743C" w14:paraId="62924A3E"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2F90D6EF"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Monitoring Plan</w:t>
            </w:r>
          </w:p>
        </w:tc>
      </w:tr>
      <w:tr w:rsidR="0010743C" w:rsidRPr="0010743C" w14:paraId="5AAAC509"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21371EF1" w14:textId="77777777" w:rsidR="0010743C" w:rsidRPr="0010743C" w:rsidRDefault="0010743C" w:rsidP="00C40B4F">
            <w:pPr>
              <w:pStyle w:val="ListParagraph"/>
              <w:widowControl w:val="0"/>
              <w:numPr>
                <w:ilvl w:val="0"/>
                <w:numId w:val="59"/>
              </w:numPr>
              <w:autoSpaceDE w:val="0"/>
              <w:autoSpaceDN w:val="0"/>
              <w:adjustRightInd w:val="0"/>
              <w:spacing w:line="240" w:lineRule="auto"/>
              <w:jc w:val="both"/>
              <w:rPr>
                <w:rFonts w:ascii="Avenir Book" w:hAnsi="Avenir Book"/>
                <w:szCs w:val="22"/>
              </w:rPr>
            </w:pPr>
            <w:r w:rsidRPr="0010743C">
              <w:rPr>
                <w:rFonts w:ascii="Avenir Book" w:hAnsi="Avenir Book"/>
                <w:szCs w:val="22"/>
              </w:rPr>
              <w:t>Measurement</w:t>
            </w:r>
            <w:r>
              <w:rPr>
                <w:rFonts w:ascii="Avenir Book" w:hAnsi="Avenir Book"/>
                <w:szCs w:val="22"/>
              </w:rPr>
              <w:t xml:space="preserve"> method and procedures, Monitoring frequency, QA/QC procedures as well as purpose of data for each of three SDGs monitoring shall be added in the monitoring plan.</w:t>
            </w:r>
          </w:p>
        </w:tc>
      </w:tr>
      <w:tr w:rsidR="0010743C" w:rsidRPr="0010743C" w14:paraId="4DA6C5EC"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6455E107" w14:textId="77777777" w:rsidR="0010743C" w:rsidRPr="0010743C" w:rsidRDefault="0010743C" w:rsidP="00166609">
            <w:pPr>
              <w:pStyle w:val="ListParagraph"/>
              <w:ind w:left="360" w:hanging="480"/>
              <w:rPr>
                <w:rFonts w:ascii="Avenir Book" w:hAnsi="Avenir Book"/>
                <w:szCs w:val="22"/>
              </w:rPr>
            </w:pPr>
            <w:r w:rsidRPr="0010743C">
              <w:rPr>
                <w:rFonts w:ascii="Avenir Book" w:hAnsi="Avenir Book"/>
                <w:szCs w:val="22"/>
              </w:rPr>
              <w:t>Response from PD (Round I):</w:t>
            </w:r>
          </w:p>
        </w:tc>
      </w:tr>
      <w:tr w:rsidR="0010743C" w:rsidRPr="0010743C" w14:paraId="3934DE6A"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1203DCA8" w14:textId="77777777" w:rsidR="0010743C" w:rsidRPr="0010743C" w:rsidRDefault="0010743C" w:rsidP="00C40B4F">
            <w:pPr>
              <w:pStyle w:val="ListParagraph"/>
              <w:numPr>
                <w:ilvl w:val="0"/>
                <w:numId w:val="60"/>
              </w:numPr>
              <w:autoSpaceDE w:val="0"/>
              <w:autoSpaceDN w:val="0"/>
              <w:adjustRightInd w:val="0"/>
              <w:spacing w:line="240" w:lineRule="auto"/>
              <w:jc w:val="both"/>
              <w:rPr>
                <w:rFonts w:ascii="Avenir Book" w:hAnsi="Avenir Book"/>
                <w:szCs w:val="22"/>
              </w:rPr>
            </w:pPr>
            <w:r>
              <w:rPr>
                <w:rFonts w:ascii="Avenir Book" w:hAnsi="Avenir Book"/>
                <w:szCs w:val="22"/>
              </w:rPr>
              <w:lastRenderedPageBreak/>
              <w:t>OK. All fields included in the Monitoring Plan for each SDG Indicator.</w:t>
            </w:r>
          </w:p>
        </w:tc>
      </w:tr>
      <w:tr w:rsidR="0010743C" w:rsidRPr="0010743C" w14:paraId="4DFFF4D0"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3C4569FD" w14:textId="77777777" w:rsidR="0010743C" w:rsidRPr="0010743C" w:rsidRDefault="0010743C" w:rsidP="00166609">
            <w:pPr>
              <w:pStyle w:val="ListParagraph"/>
              <w:ind w:left="360" w:hanging="480"/>
              <w:rPr>
                <w:rFonts w:ascii="Avenir Book" w:hAnsi="Avenir Book"/>
                <w:szCs w:val="22"/>
              </w:rPr>
            </w:pPr>
          </w:p>
        </w:tc>
      </w:tr>
      <w:tr w:rsidR="0010743C" w14:paraId="4420A405"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6F5FAA99"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Safeguarding Principles Assessment</w:t>
            </w:r>
          </w:p>
        </w:tc>
      </w:tr>
      <w:tr w:rsidR="0010743C" w:rsidRPr="0010743C" w14:paraId="7D0382B0"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334137FF" w14:textId="77777777" w:rsidR="0010743C" w:rsidRDefault="0010743C" w:rsidP="00C40B4F">
            <w:pPr>
              <w:pStyle w:val="ListParagraph"/>
              <w:numPr>
                <w:ilvl w:val="0"/>
                <w:numId w:val="61"/>
              </w:numPr>
              <w:autoSpaceDE w:val="0"/>
              <w:autoSpaceDN w:val="0"/>
              <w:adjustRightInd w:val="0"/>
              <w:spacing w:line="240" w:lineRule="auto"/>
              <w:jc w:val="both"/>
              <w:rPr>
                <w:rFonts w:ascii="Avenir Book" w:hAnsi="Avenir Book"/>
                <w:szCs w:val="22"/>
              </w:rPr>
            </w:pPr>
            <w:r>
              <w:rPr>
                <w:rFonts w:ascii="Avenir Book" w:hAnsi="Avenir Book"/>
                <w:szCs w:val="22"/>
              </w:rPr>
              <w:t>The PD shall complete the entire safeguarding principles assessment by addressing all the principles listed in the GS Safeguarding Principles and Requirements document.</w:t>
            </w:r>
          </w:p>
          <w:p w14:paraId="680E05DB" w14:textId="77777777" w:rsidR="0010743C" w:rsidRPr="0010743C" w:rsidRDefault="0010743C" w:rsidP="00C40B4F">
            <w:pPr>
              <w:pStyle w:val="ListParagraph"/>
              <w:numPr>
                <w:ilvl w:val="0"/>
                <w:numId w:val="61"/>
              </w:numPr>
              <w:autoSpaceDE w:val="0"/>
              <w:autoSpaceDN w:val="0"/>
              <w:adjustRightInd w:val="0"/>
              <w:spacing w:line="240" w:lineRule="auto"/>
              <w:jc w:val="both"/>
              <w:rPr>
                <w:rFonts w:ascii="Avenir Book" w:hAnsi="Avenir Book"/>
                <w:szCs w:val="22"/>
              </w:rPr>
            </w:pPr>
            <w:r>
              <w:rPr>
                <w:rFonts w:ascii="Avenir Book" w:hAnsi="Avenir Book"/>
                <w:szCs w:val="22"/>
              </w:rPr>
              <w:t>Certain principles have mandatory requirements. The PD shall justify the mandatory requirements have been met by the project activity.</w:t>
            </w:r>
          </w:p>
        </w:tc>
      </w:tr>
      <w:tr w:rsidR="0010743C" w:rsidRPr="0010743C" w14:paraId="0D9D45C7"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0AB99BDE" w14:textId="77777777" w:rsidR="0010743C" w:rsidRPr="0010743C" w:rsidRDefault="0010743C" w:rsidP="00166609">
            <w:pPr>
              <w:pStyle w:val="ListParagraph"/>
              <w:ind w:left="360" w:hanging="480"/>
              <w:rPr>
                <w:rFonts w:ascii="Avenir Book" w:hAnsi="Avenir Book"/>
                <w:szCs w:val="22"/>
              </w:rPr>
            </w:pPr>
            <w:r w:rsidRPr="0010743C">
              <w:rPr>
                <w:rFonts w:ascii="Avenir Book" w:hAnsi="Avenir Book"/>
                <w:szCs w:val="22"/>
              </w:rPr>
              <w:t>Response from PD (Round I):</w:t>
            </w:r>
          </w:p>
        </w:tc>
      </w:tr>
      <w:tr w:rsidR="0010743C" w:rsidRPr="0010743C" w14:paraId="5DD2FB93"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658AAA9F" w14:textId="77777777" w:rsidR="0010743C" w:rsidRDefault="0010743C" w:rsidP="00C40B4F">
            <w:pPr>
              <w:pStyle w:val="ListParagraph"/>
              <w:numPr>
                <w:ilvl w:val="0"/>
                <w:numId w:val="62"/>
              </w:numPr>
              <w:autoSpaceDE w:val="0"/>
              <w:autoSpaceDN w:val="0"/>
              <w:adjustRightInd w:val="0"/>
              <w:spacing w:line="240" w:lineRule="auto"/>
              <w:jc w:val="both"/>
              <w:rPr>
                <w:rFonts w:ascii="Avenir Book" w:hAnsi="Avenir Book"/>
                <w:szCs w:val="22"/>
              </w:rPr>
            </w:pPr>
            <w:r>
              <w:rPr>
                <w:rFonts w:ascii="Avenir Book" w:hAnsi="Avenir Book"/>
                <w:szCs w:val="22"/>
              </w:rPr>
              <w:t>OK. All Principles included in Table. SOCIAL &amp; ECONOMIC SAFEGUARDING PRINCIPLES 1-6 and ENVIRONMENTAL &amp; ECOLOGICAL SAFEGUARDING PRINCIPLES 1-3. Two Principles changed from “No” to “Potential” with mitigation measures included.</w:t>
            </w:r>
          </w:p>
          <w:p w14:paraId="13C092F8" w14:textId="77777777" w:rsidR="0010743C" w:rsidRPr="0010743C" w:rsidRDefault="0010743C" w:rsidP="00C40B4F">
            <w:pPr>
              <w:pStyle w:val="ListParagraph"/>
              <w:numPr>
                <w:ilvl w:val="0"/>
                <w:numId w:val="62"/>
              </w:numPr>
              <w:autoSpaceDE w:val="0"/>
              <w:autoSpaceDN w:val="0"/>
              <w:adjustRightInd w:val="0"/>
              <w:spacing w:line="240" w:lineRule="auto"/>
              <w:jc w:val="both"/>
              <w:rPr>
                <w:rFonts w:ascii="Avenir Book" w:hAnsi="Avenir Book"/>
                <w:szCs w:val="22"/>
              </w:rPr>
            </w:pPr>
            <w:r>
              <w:rPr>
                <w:rFonts w:ascii="Avenir Book" w:hAnsi="Avenir Book"/>
                <w:szCs w:val="22"/>
              </w:rPr>
              <w:t>OK. All Mandatory Requirements included.</w:t>
            </w:r>
          </w:p>
        </w:tc>
      </w:tr>
      <w:tr w:rsidR="0010743C" w:rsidRPr="0010743C" w14:paraId="58C19950"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020A1B2F" w14:textId="77777777" w:rsidR="0010743C" w:rsidRPr="0010743C" w:rsidRDefault="0010743C" w:rsidP="00166609">
            <w:pPr>
              <w:pStyle w:val="ListParagraph"/>
              <w:ind w:left="360" w:hanging="480"/>
              <w:rPr>
                <w:rFonts w:ascii="Avenir Book" w:hAnsi="Avenir Book"/>
                <w:szCs w:val="22"/>
              </w:rPr>
            </w:pPr>
          </w:p>
        </w:tc>
      </w:tr>
      <w:tr w:rsidR="0010743C" w14:paraId="69AFD16A"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16237798"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Local Stakeholder Consultation</w:t>
            </w:r>
          </w:p>
        </w:tc>
      </w:tr>
      <w:tr w:rsidR="0010743C" w:rsidRPr="0010743C" w14:paraId="0A90C31B"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1901CF7D" w14:textId="77777777" w:rsid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r>
              <w:rPr>
                <w:rFonts w:ascii="Avenir Book" w:hAnsi="Avenir Book"/>
                <w:szCs w:val="22"/>
              </w:rPr>
              <w:t>1) The PD shall explain how the stakeholder consultation has been designed considering the various gender elements as required by the GS Gender Guidelines. For e.g., the PD shall discuss what measures and actions were put in place to ensure equal gender participation and how the inputs and insights from both men and women have been sought out, listened to, considered, addressed and documented. The PD shall also clarify if any specific arrangements were made to ensure that all constituencies are engaged in the consultation (speak to women and men separately; have focus groups for women and focus groups for men before gathering them together to ensure their meaningful participation; adapt timing schedule to men’s and women’s working schedules).</w:t>
            </w:r>
          </w:p>
          <w:p w14:paraId="7581AB2D" w14:textId="77777777" w:rsidR="0010743C" w:rsidRP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r>
              <w:rPr>
                <w:rFonts w:ascii="Avenir Book" w:hAnsi="Avenir Book"/>
                <w:szCs w:val="22"/>
              </w:rPr>
              <w:t>2) The PD shall update the templates of the stakeholder evaluation forms as per the GS Stakeholder Procedure, Requirements and Guidelines document.</w:t>
            </w:r>
          </w:p>
        </w:tc>
      </w:tr>
      <w:tr w:rsidR="0010743C" w14:paraId="133E962E"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6E99898B" w14:textId="77777777" w:rsidR="0010743C" w:rsidRP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r w:rsidRPr="0010743C">
              <w:rPr>
                <w:rFonts w:ascii="Avenir Book" w:hAnsi="Avenir Book"/>
                <w:szCs w:val="22"/>
              </w:rPr>
              <w:t>Response from PD (Round 1):</w:t>
            </w:r>
          </w:p>
        </w:tc>
      </w:tr>
      <w:tr w:rsidR="0010743C" w:rsidRPr="0010743C" w14:paraId="16005A92"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63141FC7" w14:textId="77777777" w:rsid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r>
              <w:rPr>
                <w:rFonts w:ascii="Avenir Book" w:hAnsi="Avenir Book"/>
                <w:szCs w:val="22"/>
              </w:rPr>
              <w:t xml:space="preserve">1) OK. Measures </w:t>
            </w:r>
            <w:proofErr w:type="gramStart"/>
            <w:r>
              <w:rPr>
                <w:rFonts w:ascii="Avenir Book" w:hAnsi="Avenir Book"/>
                <w:szCs w:val="22"/>
              </w:rPr>
              <w:t>listed  and</w:t>
            </w:r>
            <w:proofErr w:type="gramEnd"/>
            <w:r>
              <w:rPr>
                <w:rFonts w:ascii="Avenir Book" w:hAnsi="Avenir Book"/>
                <w:szCs w:val="22"/>
              </w:rPr>
              <w:t xml:space="preserve"> described.</w:t>
            </w:r>
          </w:p>
          <w:p w14:paraId="1613F08F" w14:textId="77777777" w:rsidR="0010743C" w:rsidRP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r>
              <w:rPr>
                <w:rFonts w:ascii="Avenir Book" w:hAnsi="Avenir Book"/>
                <w:szCs w:val="22"/>
              </w:rPr>
              <w:t>2) OK. New template included in PDD and will be used for feedback meeting.</w:t>
            </w:r>
          </w:p>
        </w:tc>
      </w:tr>
      <w:tr w:rsidR="0010743C" w:rsidRPr="0010743C" w14:paraId="47136B1E"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269F447E" w14:textId="77777777" w:rsidR="0010743C" w:rsidRPr="0010743C" w:rsidRDefault="0010743C" w:rsidP="00C40B4F">
            <w:pPr>
              <w:pStyle w:val="ListParagraph"/>
              <w:numPr>
                <w:ilvl w:val="0"/>
                <w:numId w:val="63"/>
              </w:numPr>
              <w:autoSpaceDE w:val="0"/>
              <w:autoSpaceDN w:val="0"/>
              <w:adjustRightInd w:val="0"/>
              <w:spacing w:line="240" w:lineRule="auto"/>
              <w:ind w:left="0"/>
              <w:jc w:val="both"/>
              <w:rPr>
                <w:rFonts w:ascii="Avenir Book" w:hAnsi="Avenir Book"/>
                <w:szCs w:val="22"/>
              </w:rPr>
            </w:pPr>
          </w:p>
        </w:tc>
      </w:tr>
      <w:tr w:rsidR="0010743C" w14:paraId="7C2046B3"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CCCCCC"/>
            <w:hideMark/>
          </w:tcPr>
          <w:p w14:paraId="4F013377" w14:textId="77777777" w:rsidR="0010743C" w:rsidRPr="0010743C" w:rsidRDefault="0010743C" w:rsidP="00C40B4F">
            <w:pPr>
              <w:pStyle w:val="ListParagraph"/>
              <w:numPr>
                <w:ilvl w:val="0"/>
                <w:numId w:val="52"/>
              </w:numPr>
              <w:spacing w:line="240" w:lineRule="auto"/>
              <w:ind w:left="482" w:hanging="482"/>
              <w:jc w:val="both"/>
              <w:rPr>
                <w:rFonts w:ascii="Avenir Book" w:hAnsi="Avenir Book"/>
                <w:szCs w:val="22"/>
              </w:rPr>
            </w:pPr>
            <w:r w:rsidRPr="0010743C">
              <w:rPr>
                <w:rFonts w:ascii="Avenir Book" w:hAnsi="Avenir Book"/>
                <w:szCs w:val="22"/>
              </w:rPr>
              <w:t>Other</w:t>
            </w:r>
          </w:p>
        </w:tc>
      </w:tr>
      <w:tr w:rsidR="0010743C" w:rsidRPr="0010743C" w14:paraId="65881EBB"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7D45457F" w14:textId="77777777" w:rsidR="0010743C" w:rsidRPr="0010743C" w:rsidRDefault="0010743C" w:rsidP="00C40B4F">
            <w:pPr>
              <w:pStyle w:val="ListParagraph"/>
              <w:numPr>
                <w:ilvl w:val="0"/>
                <w:numId w:val="64"/>
              </w:numPr>
              <w:autoSpaceDE w:val="0"/>
              <w:autoSpaceDN w:val="0"/>
              <w:adjustRightInd w:val="0"/>
              <w:spacing w:line="240" w:lineRule="auto"/>
              <w:jc w:val="both"/>
              <w:rPr>
                <w:rFonts w:ascii="Avenir Book" w:hAnsi="Avenir Book"/>
                <w:szCs w:val="22"/>
              </w:rPr>
            </w:pPr>
            <w:r>
              <w:rPr>
                <w:rFonts w:ascii="Avenir Book" w:hAnsi="Avenir Book"/>
                <w:szCs w:val="22"/>
              </w:rPr>
              <w:t>The</w:t>
            </w:r>
            <w:r w:rsidRPr="0010743C">
              <w:rPr>
                <w:rFonts w:ascii="Avenir Book" w:hAnsi="Avenir Book"/>
                <w:szCs w:val="22"/>
              </w:rPr>
              <w:t xml:space="preserve"> PD shall upload a copy of the updated GS4GG Terms and Conditions and Cover Letter on GS Registry.</w:t>
            </w:r>
          </w:p>
        </w:tc>
      </w:tr>
      <w:tr w:rsidR="0010743C" w:rsidRPr="0010743C" w14:paraId="271F552F" w14:textId="77777777" w:rsidTr="00166609">
        <w:tc>
          <w:tcPr>
            <w:tcW w:w="5000" w:type="pct"/>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14:paraId="320FE70B" w14:textId="77777777" w:rsidR="0010743C" w:rsidRPr="0010743C" w:rsidRDefault="0010743C" w:rsidP="00166609">
            <w:pPr>
              <w:pStyle w:val="ListParagraph"/>
              <w:ind w:left="0" w:hanging="480"/>
              <w:rPr>
                <w:rFonts w:ascii="Avenir Book" w:hAnsi="Avenir Book"/>
                <w:szCs w:val="22"/>
              </w:rPr>
            </w:pPr>
            <w:r>
              <w:rPr>
                <w:rFonts w:ascii="Avenir Book" w:hAnsi="Avenir Book"/>
                <w:szCs w:val="22"/>
              </w:rPr>
              <w:t xml:space="preserve">           </w:t>
            </w:r>
            <w:r w:rsidRPr="0010743C">
              <w:rPr>
                <w:rFonts w:ascii="Avenir Book" w:hAnsi="Avenir Book"/>
                <w:szCs w:val="22"/>
              </w:rPr>
              <w:t>Response from PD (Round 1):</w:t>
            </w:r>
            <w:r>
              <w:rPr>
                <w:rFonts w:ascii="Avenir Book" w:hAnsi="Avenir Book"/>
                <w:szCs w:val="22"/>
              </w:rPr>
              <w:t xml:space="preserve"> OK uploaded</w:t>
            </w:r>
          </w:p>
        </w:tc>
      </w:tr>
      <w:tr w:rsidR="0010743C" w:rsidRPr="0010743C" w14:paraId="258BE27F"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7813AAC9" w14:textId="77777777" w:rsidR="0010743C" w:rsidRPr="0010743C" w:rsidRDefault="0010743C" w:rsidP="00166609">
            <w:pPr>
              <w:pStyle w:val="ListParagraph"/>
              <w:ind w:left="0" w:hanging="480"/>
              <w:rPr>
                <w:rFonts w:ascii="Avenir Book" w:hAnsi="Avenir Book"/>
                <w:szCs w:val="22"/>
              </w:rPr>
            </w:pPr>
          </w:p>
        </w:tc>
      </w:tr>
      <w:tr w:rsidR="0010743C" w:rsidRPr="0010743C" w14:paraId="0F237FC6" w14:textId="77777777" w:rsidTr="00166609">
        <w:tc>
          <w:tcPr>
            <w:tcW w:w="5000" w:type="pct"/>
            <w:tcBorders>
              <w:top w:val="single" w:sz="4" w:space="0" w:color="000000"/>
              <w:left w:val="single" w:sz="4" w:space="0" w:color="000000"/>
              <w:bottom w:val="single" w:sz="4" w:space="0" w:color="000000"/>
              <w:right w:val="single" w:sz="4" w:space="0" w:color="000000"/>
            </w:tcBorders>
            <w:hideMark/>
          </w:tcPr>
          <w:p w14:paraId="027CF72F" w14:textId="77777777" w:rsidR="0010743C" w:rsidRPr="0010743C" w:rsidRDefault="0010743C" w:rsidP="00166609">
            <w:pPr>
              <w:pStyle w:val="ListParagraph"/>
              <w:ind w:left="0" w:hanging="480"/>
              <w:rPr>
                <w:rFonts w:ascii="Avenir Book" w:hAnsi="Avenir Book"/>
                <w:szCs w:val="22"/>
              </w:rPr>
            </w:pPr>
          </w:p>
        </w:tc>
      </w:tr>
    </w:tbl>
    <w:p w14:paraId="50B5D4F0" w14:textId="77777777" w:rsidR="0010743C" w:rsidRPr="0010743C" w:rsidRDefault="0010743C" w:rsidP="00675CDA">
      <w:pPr>
        <w:rPr>
          <w:rFonts w:ascii="Avenir Book" w:eastAsia="MS Mincho" w:hAnsi="Avenir Book"/>
          <w:lang w:val="en-US"/>
        </w:rPr>
      </w:pPr>
    </w:p>
    <w:p w14:paraId="6C99FBD7" w14:textId="77777777" w:rsidR="002842CA" w:rsidRDefault="002842CA" w:rsidP="00675CDA">
      <w:pPr>
        <w:rPr>
          <w:rFonts w:ascii="Avenir Book" w:eastAsia="MS Mincho" w:hAnsi="Avenir Book"/>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496"/>
        <w:gridCol w:w="4631"/>
        <w:gridCol w:w="3380"/>
      </w:tblGrid>
      <w:tr w:rsidR="002842CA" w:rsidRPr="00554A90" w14:paraId="40558368" w14:textId="77777777" w:rsidTr="007C46E0">
        <w:trPr>
          <w:tblHeader/>
        </w:trPr>
        <w:tc>
          <w:tcPr>
            <w:tcW w:w="14780" w:type="dxa"/>
            <w:gridSpan w:val="4"/>
            <w:shd w:val="clear" w:color="auto" w:fill="BFBFBF"/>
            <w:vAlign w:val="center"/>
          </w:tcPr>
          <w:p w14:paraId="79F8294E" w14:textId="40DC13A7" w:rsidR="002842CA" w:rsidRPr="00554A90" w:rsidRDefault="002842CA" w:rsidP="002842CA">
            <w:pPr>
              <w:autoSpaceDE w:val="0"/>
              <w:autoSpaceDN w:val="0"/>
              <w:adjustRightInd w:val="0"/>
              <w:jc w:val="left"/>
              <w:rPr>
                <w:rFonts w:ascii="Avenir Book" w:hAnsi="Avenir Book" w:cs="Times"/>
                <w:b/>
              </w:rPr>
            </w:pPr>
            <w:r w:rsidRPr="00554A90">
              <w:rPr>
                <w:rFonts w:ascii="Avenir Book" w:hAnsi="Avenir Book" w:cs="Arial"/>
                <w:szCs w:val="22"/>
              </w:rPr>
              <w:t>Date of GS feedback - I round:</w:t>
            </w:r>
            <w:r>
              <w:rPr>
                <w:rFonts w:ascii="Avenir Book" w:hAnsi="Avenir Book" w:cs="Arial"/>
                <w:szCs w:val="22"/>
              </w:rPr>
              <w:t xml:space="preserve"> 21</w:t>
            </w:r>
            <w:r w:rsidRPr="00554A90">
              <w:rPr>
                <w:rFonts w:ascii="Avenir Book" w:hAnsi="Avenir Book" w:cs="Arial"/>
                <w:szCs w:val="22"/>
              </w:rPr>
              <w:t>/02/2018</w:t>
            </w:r>
            <w:ins w:id="212" w:author="Author">
              <w:r w:rsidR="00875794">
                <w:rPr>
                  <w:rFonts w:ascii="Avenir Book" w:hAnsi="Avenir Book" w:cs="Arial"/>
                  <w:szCs w:val="22"/>
                </w:rPr>
                <w:t xml:space="preserve">   II round: 19/03/2018</w:t>
              </w:r>
            </w:ins>
          </w:p>
        </w:tc>
      </w:tr>
      <w:tr w:rsidR="002842CA" w:rsidRPr="00554A90" w14:paraId="11592A75" w14:textId="77777777" w:rsidTr="002842CA">
        <w:trPr>
          <w:tblHeader/>
        </w:trPr>
        <w:tc>
          <w:tcPr>
            <w:tcW w:w="1273" w:type="dxa"/>
            <w:shd w:val="clear" w:color="auto" w:fill="BFBFBF"/>
            <w:vAlign w:val="center"/>
          </w:tcPr>
          <w:p w14:paraId="0A3DAD4A" w14:textId="77777777" w:rsidR="002842CA" w:rsidRPr="00554A90" w:rsidRDefault="002842CA" w:rsidP="007C46E0">
            <w:pPr>
              <w:autoSpaceDE w:val="0"/>
              <w:autoSpaceDN w:val="0"/>
              <w:adjustRightInd w:val="0"/>
              <w:jc w:val="center"/>
              <w:rPr>
                <w:rFonts w:ascii="Avenir Book" w:hAnsi="Avenir Book" w:cs="Times"/>
                <w:b/>
              </w:rPr>
            </w:pPr>
            <w:r w:rsidRPr="00554A90">
              <w:rPr>
                <w:rFonts w:ascii="Avenir Book" w:hAnsi="Avenir Book" w:cs="Times"/>
                <w:b/>
              </w:rPr>
              <w:t>Sections</w:t>
            </w:r>
          </w:p>
        </w:tc>
        <w:tc>
          <w:tcPr>
            <w:tcW w:w="5496" w:type="dxa"/>
            <w:shd w:val="clear" w:color="auto" w:fill="BFBFBF"/>
            <w:vAlign w:val="center"/>
          </w:tcPr>
          <w:p w14:paraId="7B2D9E69" w14:textId="77777777" w:rsidR="002842CA" w:rsidRPr="00554A90" w:rsidRDefault="002842CA" w:rsidP="007C46E0">
            <w:pPr>
              <w:autoSpaceDE w:val="0"/>
              <w:autoSpaceDN w:val="0"/>
              <w:adjustRightInd w:val="0"/>
              <w:jc w:val="center"/>
              <w:rPr>
                <w:rFonts w:ascii="Avenir Book" w:hAnsi="Avenir Book" w:cs="Times"/>
                <w:b/>
              </w:rPr>
            </w:pPr>
            <w:r w:rsidRPr="00554A90">
              <w:rPr>
                <w:rFonts w:ascii="Avenir Book" w:hAnsi="Avenir Book" w:cs="Times"/>
                <w:b/>
              </w:rPr>
              <w:t>Clarifications and/or corrective action needed</w:t>
            </w:r>
          </w:p>
        </w:tc>
        <w:tc>
          <w:tcPr>
            <w:tcW w:w="4631" w:type="dxa"/>
            <w:shd w:val="clear" w:color="auto" w:fill="BFBFBF"/>
            <w:vAlign w:val="center"/>
          </w:tcPr>
          <w:p w14:paraId="20231AA2" w14:textId="77777777" w:rsidR="002842CA" w:rsidRPr="00554A90" w:rsidRDefault="002842CA" w:rsidP="00BC1A84">
            <w:pPr>
              <w:autoSpaceDE w:val="0"/>
              <w:autoSpaceDN w:val="0"/>
              <w:adjustRightInd w:val="0"/>
              <w:jc w:val="center"/>
              <w:rPr>
                <w:rFonts w:ascii="Avenir Book" w:hAnsi="Avenir Book" w:cs="Times"/>
                <w:b/>
              </w:rPr>
            </w:pPr>
            <w:r w:rsidRPr="00554A90">
              <w:rPr>
                <w:rFonts w:ascii="Avenir Book" w:hAnsi="Avenir Book" w:cs="Times"/>
                <w:b/>
              </w:rPr>
              <w:t>Reasons for clarification and/or corrective action</w:t>
            </w:r>
          </w:p>
          <w:p w14:paraId="7DC16F52" w14:textId="77777777" w:rsidR="002842CA" w:rsidRPr="00554A90" w:rsidRDefault="002842CA" w:rsidP="00BC1A84">
            <w:pPr>
              <w:autoSpaceDE w:val="0"/>
              <w:autoSpaceDN w:val="0"/>
              <w:adjustRightInd w:val="0"/>
              <w:jc w:val="center"/>
              <w:rPr>
                <w:rFonts w:ascii="Avenir Book" w:hAnsi="Avenir Book" w:cs="Times"/>
                <w:b/>
              </w:rPr>
            </w:pPr>
            <w:r w:rsidRPr="00554A90">
              <w:rPr>
                <w:rFonts w:ascii="Avenir Book" w:hAnsi="Avenir Book" w:cs="Times"/>
                <w:b/>
              </w:rPr>
              <w:t xml:space="preserve">Suggestions on how to proceed </w:t>
            </w:r>
          </w:p>
        </w:tc>
        <w:tc>
          <w:tcPr>
            <w:tcW w:w="3380" w:type="dxa"/>
            <w:shd w:val="clear" w:color="auto" w:fill="BFBFBF"/>
            <w:vAlign w:val="center"/>
          </w:tcPr>
          <w:p w14:paraId="00D89F05" w14:textId="77777777" w:rsidR="002842CA" w:rsidRPr="00554A90" w:rsidRDefault="002842CA" w:rsidP="007C46E0">
            <w:pPr>
              <w:autoSpaceDE w:val="0"/>
              <w:autoSpaceDN w:val="0"/>
              <w:adjustRightInd w:val="0"/>
              <w:jc w:val="center"/>
              <w:rPr>
                <w:rFonts w:ascii="Avenir Book" w:hAnsi="Avenir Book" w:cs="Times"/>
                <w:b/>
              </w:rPr>
            </w:pPr>
            <w:r w:rsidRPr="00554A90">
              <w:rPr>
                <w:rFonts w:ascii="Avenir Book" w:hAnsi="Avenir Book" w:cs="Times"/>
                <w:b/>
              </w:rPr>
              <w:t>Response by Project Proponent</w:t>
            </w:r>
          </w:p>
        </w:tc>
      </w:tr>
      <w:tr w:rsidR="002842CA" w:rsidRPr="00554A90" w14:paraId="3B753D8A" w14:textId="77777777" w:rsidTr="002842CA">
        <w:tc>
          <w:tcPr>
            <w:tcW w:w="14780" w:type="dxa"/>
            <w:gridSpan w:val="4"/>
            <w:shd w:val="clear" w:color="auto" w:fill="auto"/>
          </w:tcPr>
          <w:p w14:paraId="24BE815B" w14:textId="77777777" w:rsidR="002842CA" w:rsidRPr="00554A90" w:rsidRDefault="002842CA" w:rsidP="007C46E0">
            <w:pPr>
              <w:autoSpaceDE w:val="0"/>
              <w:autoSpaceDN w:val="0"/>
              <w:adjustRightInd w:val="0"/>
              <w:rPr>
                <w:rFonts w:ascii="Avenir Book" w:hAnsi="Avenir Book" w:cs="Times"/>
              </w:rPr>
            </w:pPr>
            <w:r w:rsidRPr="00554A90">
              <w:rPr>
                <w:rFonts w:ascii="Avenir Book" w:hAnsi="Avenir Book" w:cs="Times"/>
              </w:rPr>
              <w:t>VPA Design Document</w:t>
            </w:r>
          </w:p>
        </w:tc>
      </w:tr>
      <w:tr w:rsidR="002842CA" w:rsidRPr="00554A90" w14:paraId="4DCD5306" w14:textId="77777777" w:rsidTr="002842CA">
        <w:tc>
          <w:tcPr>
            <w:tcW w:w="1273" w:type="dxa"/>
            <w:shd w:val="clear" w:color="auto" w:fill="auto"/>
          </w:tcPr>
          <w:p w14:paraId="1BC69F2E"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Cover Page</w:t>
            </w:r>
          </w:p>
        </w:tc>
        <w:tc>
          <w:tcPr>
            <w:tcW w:w="5496" w:type="dxa"/>
            <w:shd w:val="clear" w:color="auto" w:fill="auto"/>
          </w:tcPr>
          <w:p w14:paraId="2DD560E2"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PD shall submit the proof of start date of 01/01/2018.</w:t>
            </w:r>
          </w:p>
        </w:tc>
        <w:tc>
          <w:tcPr>
            <w:tcW w:w="4631" w:type="dxa"/>
            <w:shd w:val="clear" w:color="auto" w:fill="auto"/>
          </w:tcPr>
          <w:p w14:paraId="6DF28847"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0C630541" w14:textId="7B2FBEA3"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 xml:space="preserve">Project did NOT start on Jan 1, 2018. New start date is expected to be April 01, 2018 – the actual </w:t>
            </w:r>
            <w:r>
              <w:rPr>
                <w:rFonts w:ascii="Avenir Book" w:hAnsi="Avenir Book" w:cs="Times"/>
                <w:szCs w:val="22"/>
              </w:rPr>
              <w:lastRenderedPageBreak/>
              <w:t>start date of construction depends on disbursement of funds by Natura, which is contingent upon Validation and therefore Perene cannot specify the actual date at this time.</w:t>
            </w:r>
            <w:ins w:id="213" w:author="Author">
              <w:r w:rsidR="00875794">
                <w:rPr>
                  <w:rFonts w:ascii="Avenir Book" w:hAnsi="Avenir Book" w:cs="Times"/>
                  <w:szCs w:val="22"/>
                </w:rPr>
                <w:t xml:space="preserve"> The event marking project start date will be the date the contract is signed with the local construction company.  The event marking crediting period start date will be the start of construction, as evidenced by the Project Database and supporting documents.</w:t>
              </w:r>
            </w:ins>
          </w:p>
        </w:tc>
      </w:tr>
      <w:tr w:rsidR="002842CA" w:rsidRPr="00554A90" w14:paraId="4DD41927" w14:textId="77777777" w:rsidTr="002842CA">
        <w:tc>
          <w:tcPr>
            <w:tcW w:w="1273" w:type="dxa"/>
            <w:shd w:val="clear" w:color="auto" w:fill="auto"/>
          </w:tcPr>
          <w:p w14:paraId="58F6E0CC"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lastRenderedPageBreak/>
              <w:t>Cover Page</w:t>
            </w:r>
          </w:p>
        </w:tc>
        <w:tc>
          <w:tcPr>
            <w:tcW w:w="5496" w:type="dxa"/>
            <w:shd w:val="clear" w:color="auto" w:fill="auto"/>
          </w:tcPr>
          <w:p w14:paraId="121AE73A"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PD shall clearly mention the version number of the methodology. </w:t>
            </w:r>
          </w:p>
        </w:tc>
        <w:tc>
          <w:tcPr>
            <w:tcW w:w="4631" w:type="dxa"/>
            <w:shd w:val="clear" w:color="auto" w:fill="auto"/>
          </w:tcPr>
          <w:p w14:paraId="2D254BE0"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0ADCA5DF"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Version 1.0 included</w:t>
            </w:r>
          </w:p>
        </w:tc>
      </w:tr>
      <w:tr w:rsidR="002842CA" w:rsidRPr="00554A90" w14:paraId="658BCEA8" w14:textId="77777777" w:rsidTr="002842CA">
        <w:tc>
          <w:tcPr>
            <w:tcW w:w="1273" w:type="dxa"/>
            <w:shd w:val="clear" w:color="auto" w:fill="auto"/>
          </w:tcPr>
          <w:p w14:paraId="5CD5CF66"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A.3</w:t>
            </w:r>
          </w:p>
        </w:tc>
        <w:tc>
          <w:tcPr>
            <w:tcW w:w="5496" w:type="dxa"/>
            <w:shd w:val="clear" w:color="auto" w:fill="auto"/>
          </w:tcPr>
          <w:p w14:paraId="11825AEB" w14:textId="77777777" w:rsidR="002842CA" w:rsidRPr="00554A90" w:rsidRDefault="002842CA" w:rsidP="007C46E0">
            <w:pPr>
              <w:autoSpaceDE w:val="0"/>
              <w:autoSpaceDN w:val="0"/>
              <w:adjustRightInd w:val="0"/>
              <w:rPr>
                <w:rFonts w:ascii="Avenir Book" w:hAnsi="Avenir Book" w:cs="Times"/>
                <w:szCs w:val="22"/>
                <w:lang w:eastAsia="zh-CN"/>
              </w:rPr>
            </w:pPr>
            <w:r w:rsidRPr="00554A90">
              <w:rPr>
                <w:rFonts w:ascii="Avenir Book" w:hAnsi="Avenir Book" w:cs="Times"/>
                <w:szCs w:val="22"/>
                <w:lang w:eastAsia="zh-CN"/>
              </w:rPr>
              <w:t>PD shall upload a sample copy of the signed carbon credits transfer contract to the GS registry.</w:t>
            </w:r>
          </w:p>
        </w:tc>
        <w:tc>
          <w:tcPr>
            <w:tcW w:w="4631" w:type="dxa"/>
            <w:shd w:val="clear" w:color="auto" w:fill="auto"/>
          </w:tcPr>
          <w:p w14:paraId="50E69B33"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39DCC55A" w14:textId="6A4D68A6" w:rsidR="002842CA" w:rsidRPr="00554A90" w:rsidRDefault="002842CA" w:rsidP="007C46E0">
            <w:pPr>
              <w:autoSpaceDE w:val="0"/>
              <w:autoSpaceDN w:val="0"/>
              <w:adjustRightInd w:val="0"/>
              <w:rPr>
                <w:rFonts w:ascii="Avenir Book" w:hAnsi="Avenir Book" w:cs="Times"/>
                <w:szCs w:val="22"/>
              </w:rPr>
            </w:pPr>
            <w:r w:rsidRPr="00164596">
              <w:rPr>
                <w:rFonts w:ascii="Avenir Book" w:hAnsi="Avenir Book" w:cs="Times"/>
                <w:szCs w:val="22"/>
              </w:rPr>
              <w:t>OK, sample from GS1028 uploaded.</w:t>
            </w:r>
            <w:r>
              <w:rPr>
                <w:rFonts w:ascii="Avenir Book" w:hAnsi="Avenir Book" w:cs="Times"/>
                <w:szCs w:val="22"/>
              </w:rPr>
              <w:t xml:space="preserve"> No contracts for GS6050 have been signed yet as PD cannot guarantee to the local population that stoves will be constructed as funding is contingent on Validation.</w:t>
            </w:r>
            <w:ins w:id="214" w:author="Author">
              <w:r w:rsidR="00875794">
                <w:rPr>
                  <w:rFonts w:ascii="Avenir Book" w:hAnsi="Avenir Book" w:cs="Times"/>
                  <w:szCs w:val="22"/>
                </w:rPr>
                <w:t xml:space="preserve"> See FAR #2.</w:t>
              </w:r>
            </w:ins>
          </w:p>
        </w:tc>
      </w:tr>
      <w:tr w:rsidR="002842CA" w:rsidRPr="00554A90" w14:paraId="616925E6" w14:textId="77777777" w:rsidTr="002842CA">
        <w:tc>
          <w:tcPr>
            <w:tcW w:w="1273" w:type="dxa"/>
            <w:shd w:val="clear" w:color="auto" w:fill="auto"/>
          </w:tcPr>
          <w:p w14:paraId="3F83EF61"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A.7</w:t>
            </w:r>
          </w:p>
        </w:tc>
        <w:tc>
          <w:tcPr>
            <w:tcW w:w="5496" w:type="dxa"/>
            <w:shd w:val="clear" w:color="auto" w:fill="auto"/>
          </w:tcPr>
          <w:p w14:paraId="438328BD"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PD shall clarify a bit on the funding status of the project activity. </w:t>
            </w:r>
          </w:p>
        </w:tc>
        <w:tc>
          <w:tcPr>
            <w:tcW w:w="4631" w:type="dxa"/>
            <w:shd w:val="clear" w:color="auto" w:fill="auto"/>
          </w:tcPr>
          <w:p w14:paraId="19BEC5F6"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46BD260A"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status updated.</w:t>
            </w:r>
          </w:p>
        </w:tc>
      </w:tr>
      <w:tr w:rsidR="002842CA" w:rsidRPr="00554A90" w14:paraId="618CDEFD" w14:textId="77777777" w:rsidTr="002842CA">
        <w:tc>
          <w:tcPr>
            <w:tcW w:w="1273" w:type="dxa"/>
            <w:shd w:val="clear" w:color="auto" w:fill="auto"/>
          </w:tcPr>
          <w:p w14:paraId="19DFC159"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B.4</w:t>
            </w:r>
          </w:p>
        </w:tc>
        <w:tc>
          <w:tcPr>
            <w:tcW w:w="5496" w:type="dxa"/>
            <w:shd w:val="clear" w:color="auto" w:fill="auto"/>
          </w:tcPr>
          <w:p w14:paraId="3809302D"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PD is recommended to use other options available in the methodology to determine baseline since a fuel wood consumption value of around 11 </w:t>
            </w:r>
            <w:proofErr w:type="spellStart"/>
            <w:r w:rsidRPr="00554A90">
              <w:rPr>
                <w:rFonts w:ascii="Avenir Book" w:hAnsi="Avenir Book" w:cs="Times"/>
                <w:szCs w:val="22"/>
                <w:lang w:eastAsia="zh-CN"/>
              </w:rPr>
              <w:t>kgs</w:t>
            </w:r>
            <w:proofErr w:type="spellEnd"/>
            <w:r w:rsidRPr="00554A90">
              <w:rPr>
                <w:rFonts w:ascii="Avenir Book" w:hAnsi="Avenir Book" w:cs="Times"/>
                <w:szCs w:val="22"/>
                <w:lang w:eastAsia="zh-CN"/>
              </w:rPr>
              <w:t xml:space="preserve">/day/HH i.e. 4200/365 seems to be very high. </w:t>
            </w:r>
          </w:p>
        </w:tc>
        <w:tc>
          <w:tcPr>
            <w:tcW w:w="4631" w:type="dxa"/>
            <w:shd w:val="clear" w:color="auto" w:fill="auto"/>
          </w:tcPr>
          <w:p w14:paraId="5389F4B4" w14:textId="77777777" w:rsidR="002842CA" w:rsidRPr="00554A90" w:rsidRDefault="002842CA" w:rsidP="007C46E0">
            <w:r w:rsidRPr="00554A90">
              <w:rPr>
                <w:rFonts w:ascii="Avenir Book" w:hAnsi="Avenir Book" w:cs="Times"/>
                <w:szCs w:val="22"/>
              </w:rPr>
              <w:t xml:space="preserve">As per the methodology, for option (a) the project proponents need to make sure that historical data is relevant to the target population and appropriately justified. </w:t>
            </w:r>
          </w:p>
        </w:tc>
        <w:tc>
          <w:tcPr>
            <w:tcW w:w="3380" w:type="dxa"/>
            <w:shd w:val="clear" w:color="auto" w:fill="auto"/>
          </w:tcPr>
          <w:p w14:paraId="6E7D8CBB" w14:textId="3FF12C00"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 xml:space="preserve">Perene requests that this comment be included as a FAR, as it will take considerable time to organize and execute a baseline </w:t>
            </w:r>
            <w:r>
              <w:rPr>
                <w:rFonts w:ascii="Avenir Book" w:hAnsi="Avenir Book" w:cs="Times"/>
                <w:szCs w:val="22"/>
              </w:rPr>
              <w:lastRenderedPageBreak/>
              <w:t xml:space="preserve">study based on another option, as recommended by GS. By including this as FAR, Perene will submit new baseline study in time for Verification I. </w:t>
            </w:r>
            <w:ins w:id="215" w:author="Author">
              <w:r w:rsidR="00875794">
                <w:rPr>
                  <w:rFonts w:ascii="Avenir Book" w:hAnsi="Avenir Book" w:cs="Times"/>
                  <w:szCs w:val="22"/>
                </w:rPr>
                <w:t xml:space="preserve"> See FAR #3.</w:t>
              </w:r>
            </w:ins>
          </w:p>
        </w:tc>
      </w:tr>
      <w:tr w:rsidR="002842CA" w:rsidRPr="00554A90" w14:paraId="5F7EE0B4" w14:textId="77777777" w:rsidTr="002842CA">
        <w:tc>
          <w:tcPr>
            <w:tcW w:w="1273" w:type="dxa"/>
            <w:shd w:val="clear" w:color="auto" w:fill="auto"/>
          </w:tcPr>
          <w:p w14:paraId="74536FE4"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lastRenderedPageBreak/>
              <w:t>Section B.5</w:t>
            </w:r>
          </w:p>
        </w:tc>
        <w:tc>
          <w:tcPr>
            <w:tcW w:w="5496" w:type="dxa"/>
            <w:shd w:val="clear" w:color="auto" w:fill="auto"/>
          </w:tcPr>
          <w:p w14:paraId="3FF871D1"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The project activity is a Type II project and hence the eligibility for additionality shall be demonstrated in terms of annual energy savings and not as per tCo2 saved. </w:t>
            </w:r>
          </w:p>
        </w:tc>
        <w:tc>
          <w:tcPr>
            <w:tcW w:w="4631" w:type="dxa"/>
            <w:shd w:val="clear" w:color="auto" w:fill="auto"/>
          </w:tcPr>
          <w:p w14:paraId="39333FA9"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7E1DFCF9"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corrected to show annual energy savings.</w:t>
            </w:r>
          </w:p>
        </w:tc>
      </w:tr>
      <w:tr w:rsidR="002842CA" w:rsidRPr="00554A90" w14:paraId="1FEB4DC8" w14:textId="77777777" w:rsidTr="002842CA">
        <w:tc>
          <w:tcPr>
            <w:tcW w:w="1273" w:type="dxa"/>
            <w:shd w:val="clear" w:color="auto" w:fill="auto"/>
          </w:tcPr>
          <w:p w14:paraId="217F4A29"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B.6.1</w:t>
            </w:r>
          </w:p>
        </w:tc>
        <w:tc>
          <w:tcPr>
            <w:tcW w:w="5496" w:type="dxa"/>
            <w:shd w:val="clear" w:color="auto" w:fill="auto"/>
          </w:tcPr>
          <w:p w14:paraId="2B4CC889"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PD shall opt for relevant target for each of the SDGs in line with http://www.un.org/sustainabledevelopment/energy/.</w:t>
            </w:r>
          </w:p>
        </w:tc>
        <w:tc>
          <w:tcPr>
            <w:tcW w:w="4631" w:type="dxa"/>
            <w:shd w:val="clear" w:color="auto" w:fill="auto"/>
          </w:tcPr>
          <w:p w14:paraId="3BB5E7BE"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4C8831CC"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targets copied directly from the UN Global Goals website</w:t>
            </w:r>
          </w:p>
        </w:tc>
      </w:tr>
      <w:tr w:rsidR="002842CA" w:rsidRPr="00554A90" w14:paraId="2F28C9F6" w14:textId="77777777" w:rsidTr="002842CA">
        <w:tc>
          <w:tcPr>
            <w:tcW w:w="1273" w:type="dxa"/>
            <w:shd w:val="clear" w:color="auto" w:fill="auto"/>
          </w:tcPr>
          <w:p w14:paraId="2113B000" w14:textId="77777777" w:rsidR="002842CA" w:rsidRPr="00554A90" w:rsidRDefault="002842CA" w:rsidP="007C46E0">
            <w:pPr>
              <w:autoSpaceDE w:val="0"/>
              <w:autoSpaceDN w:val="0"/>
              <w:adjustRightInd w:val="0"/>
              <w:rPr>
                <w:rFonts w:ascii="Avenir Book" w:hAnsi="Avenir Book" w:cs="Times"/>
                <w:szCs w:val="22"/>
              </w:rPr>
            </w:pPr>
          </w:p>
        </w:tc>
        <w:tc>
          <w:tcPr>
            <w:tcW w:w="5496" w:type="dxa"/>
            <w:shd w:val="clear" w:color="auto" w:fill="auto"/>
          </w:tcPr>
          <w:p w14:paraId="0B53A846" w14:textId="77777777" w:rsidR="002842CA" w:rsidRPr="00554A90" w:rsidRDefault="002842CA" w:rsidP="007C46E0">
            <w:pPr>
              <w:pStyle w:val="p1"/>
              <w:jc w:val="both"/>
              <w:rPr>
                <w:rFonts w:ascii="Avenir Book" w:hAnsi="Avenir Book" w:cs="Times"/>
                <w:sz w:val="22"/>
                <w:szCs w:val="22"/>
                <w:lang w:eastAsia="zh-CN"/>
              </w:rPr>
            </w:pPr>
            <w:r w:rsidRPr="00554A90">
              <w:rPr>
                <w:rFonts w:ascii="Avenir Book" w:hAnsi="Avenir Book" w:cs="Times"/>
                <w:sz w:val="22"/>
                <w:szCs w:val="22"/>
                <w:lang w:eastAsia="zh-CN"/>
              </w:rPr>
              <w:t>PP shall remove contribution to SDG 5 from the project documentation as Steps 4-6 of the Gender Guidelines are required to be followed in order to claim any positive contribution to this SDG.</w:t>
            </w:r>
          </w:p>
        </w:tc>
        <w:tc>
          <w:tcPr>
            <w:tcW w:w="4631" w:type="dxa"/>
            <w:shd w:val="clear" w:color="auto" w:fill="auto"/>
          </w:tcPr>
          <w:p w14:paraId="236B48B8"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65D172AA"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SDG 5 removed and replaced by SDG 1.</w:t>
            </w:r>
          </w:p>
        </w:tc>
      </w:tr>
      <w:tr w:rsidR="002842CA" w:rsidRPr="00554A90" w14:paraId="5239D715" w14:textId="77777777" w:rsidTr="002842CA">
        <w:tc>
          <w:tcPr>
            <w:tcW w:w="1273" w:type="dxa"/>
            <w:shd w:val="clear" w:color="auto" w:fill="auto"/>
          </w:tcPr>
          <w:p w14:paraId="4AD8B2EA"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B.6.3</w:t>
            </w:r>
          </w:p>
        </w:tc>
        <w:tc>
          <w:tcPr>
            <w:tcW w:w="5496" w:type="dxa"/>
            <w:shd w:val="clear" w:color="auto" w:fill="auto"/>
          </w:tcPr>
          <w:p w14:paraId="76549EF6"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PD shall include relevant information in section B.6.3.</w:t>
            </w:r>
          </w:p>
        </w:tc>
        <w:tc>
          <w:tcPr>
            <w:tcW w:w="4631" w:type="dxa"/>
            <w:shd w:val="clear" w:color="auto" w:fill="auto"/>
          </w:tcPr>
          <w:p w14:paraId="2763290C"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222A7792"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outcomes included.</w:t>
            </w:r>
          </w:p>
        </w:tc>
      </w:tr>
      <w:tr w:rsidR="002842CA" w:rsidRPr="00554A90" w14:paraId="115947A2" w14:textId="77777777" w:rsidTr="002842CA">
        <w:tc>
          <w:tcPr>
            <w:tcW w:w="1273" w:type="dxa"/>
            <w:shd w:val="clear" w:color="auto" w:fill="auto"/>
          </w:tcPr>
          <w:p w14:paraId="0FFD1F91"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B.7.1</w:t>
            </w:r>
          </w:p>
        </w:tc>
        <w:tc>
          <w:tcPr>
            <w:tcW w:w="5496" w:type="dxa"/>
            <w:shd w:val="clear" w:color="auto" w:fill="auto"/>
          </w:tcPr>
          <w:p w14:paraId="7CB0B678"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PD shall include value of </w:t>
            </w:r>
            <w:proofErr w:type="spellStart"/>
            <w:r w:rsidRPr="00554A90">
              <w:rPr>
                <w:rFonts w:ascii="Avenir Book" w:hAnsi="Avenir Book" w:cs="Times"/>
                <w:szCs w:val="22"/>
                <w:lang w:eastAsia="zh-CN"/>
              </w:rPr>
              <w:t>Up</w:t>
            </w:r>
            <w:proofErr w:type="gramStart"/>
            <w:r w:rsidRPr="00554A90">
              <w:rPr>
                <w:rFonts w:ascii="Avenir Book" w:hAnsi="Avenir Book" w:cs="Times"/>
                <w:szCs w:val="22"/>
                <w:lang w:eastAsia="zh-CN"/>
              </w:rPr>
              <w:t>,y,Np,y</w:t>
            </w:r>
            <w:proofErr w:type="spellEnd"/>
            <w:proofErr w:type="gramEnd"/>
            <w:r w:rsidRPr="00554A90">
              <w:rPr>
                <w:rFonts w:ascii="Avenir Book" w:hAnsi="Avenir Book" w:cs="Times"/>
                <w:szCs w:val="22"/>
                <w:lang w:eastAsia="zh-CN"/>
              </w:rPr>
              <w:t xml:space="preserve"> and </w:t>
            </w:r>
            <w:proofErr w:type="spellStart"/>
            <w:r w:rsidRPr="00554A90">
              <w:rPr>
                <w:rFonts w:ascii="Avenir Book" w:hAnsi="Avenir Book" w:cs="Times"/>
                <w:szCs w:val="22"/>
                <w:lang w:eastAsia="zh-CN"/>
              </w:rPr>
              <w:t>DFp,stove,y</w:t>
            </w:r>
            <w:proofErr w:type="spellEnd"/>
            <w:r w:rsidRPr="00554A90">
              <w:rPr>
                <w:rFonts w:ascii="Avenir Book" w:hAnsi="Avenir Book" w:cs="Times"/>
                <w:szCs w:val="22"/>
                <w:lang w:eastAsia="zh-CN"/>
              </w:rPr>
              <w:t xml:space="preserve"> used for ex-ante estimations of ERs.</w:t>
            </w:r>
          </w:p>
        </w:tc>
        <w:tc>
          <w:tcPr>
            <w:tcW w:w="4631" w:type="dxa"/>
            <w:shd w:val="clear" w:color="auto" w:fill="auto"/>
          </w:tcPr>
          <w:p w14:paraId="22550DA9"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33F9CDCF"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included.</w:t>
            </w:r>
          </w:p>
        </w:tc>
      </w:tr>
      <w:tr w:rsidR="002842CA" w:rsidRPr="00554A90" w14:paraId="7B0D719F" w14:textId="77777777" w:rsidTr="002842CA">
        <w:tc>
          <w:tcPr>
            <w:tcW w:w="1273" w:type="dxa"/>
            <w:shd w:val="clear" w:color="auto" w:fill="auto"/>
          </w:tcPr>
          <w:p w14:paraId="291DC5A1"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B.7.3</w:t>
            </w:r>
          </w:p>
        </w:tc>
        <w:tc>
          <w:tcPr>
            <w:tcW w:w="5496" w:type="dxa"/>
            <w:shd w:val="clear" w:color="auto" w:fill="auto"/>
          </w:tcPr>
          <w:p w14:paraId="763378AB"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PD shall include information on monitoring survey carried out annually.</w:t>
            </w:r>
          </w:p>
        </w:tc>
        <w:tc>
          <w:tcPr>
            <w:tcW w:w="4631" w:type="dxa"/>
            <w:shd w:val="clear" w:color="auto" w:fill="auto"/>
          </w:tcPr>
          <w:p w14:paraId="2FA92764"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0758F721"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included.</w:t>
            </w:r>
          </w:p>
        </w:tc>
      </w:tr>
      <w:tr w:rsidR="002842CA" w:rsidRPr="00554A90" w14:paraId="2A3DD0F4" w14:textId="77777777" w:rsidTr="002842CA">
        <w:tc>
          <w:tcPr>
            <w:tcW w:w="1273" w:type="dxa"/>
            <w:shd w:val="clear" w:color="auto" w:fill="auto"/>
          </w:tcPr>
          <w:p w14:paraId="4DCCC949"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C.1.1.</w:t>
            </w:r>
          </w:p>
        </w:tc>
        <w:tc>
          <w:tcPr>
            <w:tcW w:w="5496" w:type="dxa"/>
            <w:shd w:val="clear" w:color="auto" w:fill="auto"/>
          </w:tcPr>
          <w:p w14:paraId="4452DE58"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PD shall include the event which signifies the start date of 01/01/2018 and submit proof of start date on the GS registry.</w:t>
            </w:r>
          </w:p>
        </w:tc>
        <w:tc>
          <w:tcPr>
            <w:tcW w:w="4631" w:type="dxa"/>
            <w:shd w:val="clear" w:color="auto" w:fill="auto"/>
          </w:tcPr>
          <w:p w14:paraId="3A28B43B"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4697023E"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Revised  to 01/04/2018</w:t>
            </w:r>
          </w:p>
        </w:tc>
      </w:tr>
      <w:tr w:rsidR="002842CA" w:rsidRPr="00554A90" w14:paraId="08A454DA" w14:textId="77777777" w:rsidTr="002842CA">
        <w:tc>
          <w:tcPr>
            <w:tcW w:w="1273" w:type="dxa"/>
            <w:shd w:val="clear" w:color="auto" w:fill="auto"/>
          </w:tcPr>
          <w:p w14:paraId="2085DE9C" w14:textId="77777777" w:rsidR="002842CA" w:rsidRPr="00554A90" w:rsidRDefault="002842CA" w:rsidP="007C46E0">
            <w:pPr>
              <w:autoSpaceDE w:val="0"/>
              <w:autoSpaceDN w:val="0"/>
              <w:adjustRightInd w:val="0"/>
              <w:rPr>
                <w:rFonts w:ascii="Avenir Book" w:hAnsi="Avenir Book" w:cs="Times"/>
                <w:szCs w:val="22"/>
              </w:rPr>
            </w:pPr>
            <w:r w:rsidRPr="00554A90">
              <w:rPr>
                <w:rFonts w:ascii="Avenir Book" w:hAnsi="Avenir Book" w:cs="Times"/>
                <w:szCs w:val="22"/>
              </w:rPr>
              <w:t>Section D.1</w:t>
            </w:r>
          </w:p>
        </w:tc>
        <w:tc>
          <w:tcPr>
            <w:tcW w:w="5496" w:type="dxa"/>
            <w:shd w:val="clear" w:color="auto" w:fill="auto"/>
          </w:tcPr>
          <w:p w14:paraId="4AB9C277"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sidRPr="00554A90">
              <w:rPr>
                <w:rFonts w:ascii="Avenir Book" w:hAnsi="Avenir Book" w:cs="Times"/>
                <w:szCs w:val="22"/>
                <w:lang w:eastAsia="zh-CN"/>
              </w:rPr>
              <w:t xml:space="preserve">Mitigation actions against the potential risk perceived by the project activity shall be included </w:t>
            </w:r>
            <w:r>
              <w:rPr>
                <w:rFonts w:ascii="Avenir Book" w:hAnsi="Avenir Book" w:cs="Times"/>
                <w:szCs w:val="22"/>
                <w:lang w:eastAsia="zh-CN"/>
              </w:rPr>
              <w:t xml:space="preserve">as monitored parameters </w:t>
            </w:r>
            <w:r w:rsidRPr="00554A90">
              <w:rPr>
                <w:rFonts w:ascii="Avenir Book" w:hAnsi="Avenir Book" w:cs="Times"/>
                <w:szCs w:val="22"/>
                <w:lang w:eastAsia="zh-CN"/>
              </w:rPr>
              <w:t>in the monitoring plan by the PD.</w:t>
            </w:r>
          </w:p>
        </w:tc>
        <w:tc>
          <w:tcPr>
            <w:tcW w:w="4631" w:type="dxa"/>
            <w:shd w:val="clear" w:color="auto" w:fill="auto"/>
          </w:tcPr>
          <w:p w14:paraId="5366271F"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10F7AC94"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mitigation actions included in the table of section B.7.1</w:t>
            </w:r>
          </w:p>
        </w:tc>
      </w:tr>
      <w:tr w:rsidR="002842CA" w:rsidRPr="00554A90" w14:paraId="03669846" w14:textId="77777777" w:rsidTr="002842CA">
        <w:tc>
          <w:tcPr>
            <w:tcW w:w="1273" w:type="dxa"/>
            <w:shd w:val="clear" w:color="auto" w:fill="auto"/>
          </w:tcPr>
          <w:p w14:paraId="2357F3AF"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Section E</w:t>
            </w:r>
          </w:p>
        </w:tc>
        <w:tc>
          <w:tcPr>
            <w:tcW w:w="5496" w:type="dxa"/>
            <w:shd w:val="clear" w:color="auto" w:fill="auto"/>
          </w:tcPr>
          <w:p w14:paraId="002C34CE" w14:textId="77777777" w:rsidR="002842CA" w:rsidRPr="00554A90" w:rsidRDefault="002842CA" w:rsidP="002842CA">
            <w:pPr>
              <w:numPr>
                <w:ilvl w:val="0"/>
                <w:numId w:val="72"/>
              </w:numPr>
              <w:autoSpaceDE w:val="0"/>
              <w:autoSpaceDN w:val="0"/>
              <w:adjustRightInd w:val="0"/>
              <w:ind w:left="0"/>
              <w:rPr>
                <w:rFonts w:ascii="Avenir Book" w:hAnsi="Avenir Book" w:cs="Times"/>
                <w:szCs w:val="22"/>
                <w:lang w:eastAsia="zh-CN"/>
              </w:rPr>
            </w:pPr>
            <w:r>
              <w:rPr>
                <w:rFonts w:ascii="Avenir Book" w:hAnsi="Avenir Book" w:cs="Times"/>
                <w:szCs w:val="22"/>
                <w:lang w:eastAsia="zh-CN"/>
              </w:rPr>
              <w:t xml:space="preserve">PD shall include information on the Stakeholder Feedback round. </w:t>
            </w:r>
          </w:p>
        </w:tc>
        <w:tc>
          <w:tcPr>
            <w:tcW w:w="4631" w:type="dxa"/>
            <w:shd w:val="clear" w:color="auto" w:fill="auto"/>
          </w:tcPr>
          <w:p w14:paraId="3AF2671A" w14:textId="77777777" w:rsidR="002842CA" w:rsidRPr="00554A90" w:rsidRDefault="002842CA" w:rsidP="007C46E0">
            <w:pPr>
              <w:autoSpaceDE w:val="0"/>
              <w:autoSpaceDN w:val="0"/>
              <w:adjustRightInd w:val="0"/>
              <w:rPr>
                <w:rFonts w:ascii="Avenir Book" w:hAnsi="Avenir Book" w:cs="Times"/>
                <w:szCs w:val="22"/>
              </w:rPr>
            </w:pPr>
          </w:p>
        </w:tc>
        <w:tc>
          <w:tcPr>
            <w:tcW w:w="3380" w:type="dxa"/>
            <w:shd w:val="clear" w:color="auto" w:fill="auto"/>
          </w:tcPr>
          <w:p w14:paraId="006A26FE" w14:textId="77777777" w:rsidR="002842CA" w:rsidRPr="00554A90" w:rsidRDefault="002842CA" w:rsidP="007C46E0">
            <w:pPr>
              <w:autoSpaceDE w:val="0"/>
              <w:autoSpaceDN w:val="0"/>
              <w:adjustRightInd w:val="0"/>
              <w:rPr>
                <w:rFonts w:ascii="Avenir Book" w:hAnsi="Avenir Book" w:cs="Times"/>
                <w:szCs w:val="22"/>
              </w:rPr>
            </w:pPr>
            <w:r>
              <w:rPr>
                <w:rFonts w:ascii="Avenir Book" w:hAnsi="Avenir Book" w:cs="Times"/>
                <w:szCs w:val="22"/>
              </w:rPr>
              <w:t>Ok, included.</w:t>
            </w:r>
          </w:p>
        </w:tc>
      </w:tr>
    </w:tbl>
    <w:p w14:paraId="23D34AAA" w14:textId="77777777" w:rsidR="0010743C" w:rsidRDefault="0010743C" w:rsidP="00675CDA">
      <w:pPr>
        <w:rPr>
          <w:rFonts w:ascii="Avenir Book" w:eastAsia="MS Mincho" w:hAnsi="Avenir Book"/>
        </w:rPr>
      </w:pPr>
    </w:p>
    <w:p w14:paraId="7BE429E8" w14:textId="77777777" w:rsidR="0010743C" w:rsidRDefault="0010743C" w:rsidP="00675CDA">
      <w:pPr>
        <w:rPr>
          <w:rFonts w:ascii="Avenir Book" w:eastAsia="MS Mincho" w:hAnsi="Avenir Book"/>
        </w:rPr>
      </w:pPr>
    </w:p>
    <w:p w14:paraId="7B28946D" w14:textId="77777777" w:rsidR="0010743C" w:rsidRDefault="0010743C" w:rsidP="00675CDA">
      <w:pPr>
        <w:rPr>
          <w:rFonts w:ascii="Avenir Book" w:eastAsia="MS Mincho" w:hAnsi="Avenir Book"/>
        </w:rPr>
      </w:pPr>
    </w:p>
    <w:p w14:paraId="5ED3100F" w14:textId="77777777" w:rsidR="0010743C" w:rsidRDefault="0010743C" w:rsidP="00675CDA">
      <w:pPr>
        <w:rPr>
          <w:rFonts w:ascii="Avenir Book" w:eastAsia="MS Mincho" w:hAnsi="Avenir Book"/>
        </w:rPr>
      </w:pPr>
    </w:p>
    <w:p w14:paraId="621BF008" w14:textId="77777777" w:rsidR="0010743C" w:rsidRDefault="0010743C" w:rsidP="00675CDA">
      <w:pPr>
        <w:rPr>
          <w:rFonts w:ascii="Avenir Book" w:eastAsia="MS Mincho" w:hAnsi="Avenir Book"/>
        </w:rPr>
      </w:pPr>
    </w:p>
    <w:p w14:paraId="64D441EA" w14:textId="77777777" w:rsidR="0010743C" w:rsidRDefault="0010743C" w:rsidP="00675CDA">
      <w:pPr>
        <w:rPr>
          <w:rFonts w:ascii="Avenir Book" w:eastAsia="MS Mincho" w:hAnsi="Avenir Book"/>
        </w:rPr>
      </w:pPr>
    </w:p>
    <w:p w14:paraId="5C26630A" w14:textId="77777777" w:rsidR="00875794" w:rsidRPr="00554A90" w:rsidRDefault="00875794" w:rsidP="00875794">
      <w:pPr>
        <w:rPr>
          <w:ins w:id="216" w:author="Author"/>
          <w:rFonts w:ascii="Avenir Book" w:hAnsi="Avenir Book" w:cs="Arial"/>
          <w:b/>
          <w:u w:val="single"/>
        </w:rPr>
      </w:pPr>
      <w:ins w:id="217" w:author="Author">
        <w:r w:rsidRPr="00554A90">
          <w:rPr>
            <w:rFonts w:ascii="Avenir Book" w:hAnsi="Avenir Book" w:cs="Arial"/>
            <w:b/>
            <w:u w:val="single"/>
          </w:rPr>
          <w:t>Summary of Forward Action Requests (FARs):</w:t>
        </w:r>
      </w:ins>
    </w:p>
    <w:p w14:paraId="47B270B1" w14:textId="77777777" w:rsidR="00875794" w:rsidRPr="00554A90" w:rsidRDefault="00875794" w:rsidP="00875794">
      <w:pPr>
        <w:rPr>
          <w:ins w:id="218" w:author="Author"/>
          <w:rFonts w:ascii="Avenir Book" w:hAnsi="Avenir Book" w:cs="Arial"/>
          <w:b/>
          <w:u w:val="single"/>
        </w:rPr>
      </w:pPr>
    </w:p>
    <w:p w14:paraId="239A177C" w14:textId="77777777" w:rsidR="00875794" w:rsidRDefault="00875794" w:rsidP="00875794">
      <w:pPr>
        <w:rPr>
          <w:ins w:id="219" w:author="Author"/>
          <w:rFonts w:ascii="Avenir Book" w:hAnsi="Avenir Book" w:cs="Arial"/>
          <w:b/>
        </w:rPr>
      </w:pPr>
      <w:ins w:id="220" w:author="Author">
        <w:r w:rsidRPr="00554A90">
          <w:rPr>
            <w:rFonts w:ascii="Avenir Book" w:hAnsi="Avenir Book" w:cs="Arial"/>
            <w:b/>
          </w:rPr>
          <w:t>Forward Action Request # 1: The PD shall submit results of WBT in time for 1</w:t>
        </w:r>
        <w:r w:rsidRPr="00554A90">
          <w:rPr>
            <w:rFonts w:ascii="Avenir Book" w:hAnsi="Avenir Book" w:cs="Arial"/>
            <w:b/>
            <w:vertAlign w:val="superscript"/>
          </w:rPr>
          <w:t>st</w:t>
        </w:r>
        <w:r w:rsidRPr="00554A90">
          <w:rPr>
            <w:rFonts w:ascii="Avenir Book" w:hAnsi="Avenir Book" w:cs="Arial"/>
            <w:b/>
          </w:rPr>
          <w:t xml:space="preserve"> verification.</w:t>
        </w:r>
      </w:ins>
    </w:p>
    <w:p w14:paraId="6983BA13" w14:textId="77777777" w:rsidR="00875794" w:rsidRDefault="00875794" w:rsidP="00875794">
      <w:pPr>
        <w:rPr>
          <w:ins w:id="221" w:author="Author"/>
          <w:rFonts w:ascii="Avenir Book" w:hAnsi="Avenir Book" w:cs="Arial"/>
          <w:b/>
        </w:rPr>
      </w:pPr>
    </w:p>
    <w:p w14:paraId="7D86566C" w14:textId="77777777" w:rsidR="00875794" w:rsidRDefault="00875794" w:rsidP="00875794">
      <w:pPr>
        <w:rPr>
          <w:ins w:id="222" w:author="Author"/>
          <w:rFonts w:ascii="Avenir Book" w:hAnsi="Avenir Book" w:cs="Arial"/>
          <w:b/>
        </w:rPr>
      </w:pPr>
      <w:ins w:id="223" w:author="Author">
        <w:r>
          <w:rPr>
            <w:rFonts w:ascii="Avenir Book" w:hAnsi="Avenir Book" w:cs="Arial"/>
            <w:b/>
          </w:rPr>
          <w:t xml:space="preserve">Forward Action Request # 2: The PD shall submit a signed </w:t>
        </w:r>
        <w:r w:rsidRPr="00124BA3">
          <w:rPr>
            <w:rFonts w:ascii="Avenir Book" w:hAnsi="Avenir Book" w:cs="Arial"/>
            <w:b/>
          </w:rPr>
          <w:t>copy of the carbon credits transfer contract to the GS registry</w:t>
        </w:r>
        <w:r>
          <w:rPr>
            <w:rFonts w:ascii="Avenir Book" w:hAnsi="Avenir Book" w:cs="Arial"/>
            <w:b/>
          </w:rPr>
          <w:t xml:space="preserve"> prior to 1</w:t>
        </w:r>
        <w:r w:rsidRPr="00124BA3">
          <w:rPr>
            <w:rFonts w:ascii="Avenir Book" w:hAnsi="Avenir Book" w:cs="Arial"/>
            <w:b/>
            <w:vertAlign w:val="superscript"/>
          </w:rPr>
          <w:t>st</w:t>
        </w:r>
        <w:r>
          <w:rPr>
            <w:rFonts w:ascii="Avenir Book" w:hAnsi="Avenir Book" w:cs="Arial"/>
            <w:b/>
          </w:rPr>
          <w:t xml:space="preserve"> verification. </w:t>
        </w:r>
      </w:ins>
    </w:p>
    <w:p w14:paraId="25AE602D" w14:textId="77777777" w:rsidR="00875794" w:rsidRDefault="00875794" w:rsidP="00875794">
      <w:pPr>
        <w:rPr>
          <w:ins w:id="224" w:author="Author"/>
          <w:rFonts w:ascii="Avenir Book" w:hAnsi="Avenir Book" w:cs="Arial"/>
          <w:b/>
        </w:rPr>
      </w:pPr>
    </w:p>
    <w:p w14:paraId="2DAC6A40" w14:textId="77777777" w:rsidR="00875794" w:rsidRPr="00554A90" w:rsidRDefault="00875794" w:rsidP="00875794">
      <w:pPr>
        <w:rPr>
          <w:ins w:id="225" w:author="Author"/>
          <w:rFonts w:ascii="Avenir Book" w:hAnsi="Avenir Book" w:cs="Arial" w:hint="eastAsia"/>
          <w:b/>
        </w:rPr>
      </w:pPr>
      <w:ins w:id="226" w:author="Author">
        <w:r>
          <w:rPr>
            <w:rFonts w:ascii="Avenir Book" w:hAnsi="Avenir Book" w:cs="Arial"/>
            <w:b/>
          </w:rPr>
          <w:t xml:space="preserve">Forward Action Request # 3: PD shall submit the results of baseline survey/baseline KPT in time for verification and prior to request for issuance. </w:t>
        </w:r>
      </w:ins>
    </w:p>
    <w:p w14:paraId="3DF19423" w14:textId="77777777" w:rsidR="0010743C" w:rsidRDefault="0010743C" w:rsidP="00675CDA">
      <w:pPr>
        <w:rPr>
          <w:rFonts w:ascii="Avenir Book" w:eastAsia="MS Mincho" w:hAnsi="Avenir Book"/>
        </w:rPr>
      </w:pPr>
    </w:p>
    <w:p w14:paraId="77CCCC4B" w14:textId="77777777" w:rsidR="0010743C" w:rsidRDefault="0010743C" w:rsidP="00675CDA">
      <w:pPr>
        <w:rPr>
          <w:rFonts w:ascii="Avenir Book" w:eastAsia="MS Mincho" w:hAnsi="Avenir Book"/>
        </w:rPr>
      </w:pPr>
    </w:p>
    <w:p w14:paraId="6D46B215" w14:textId="77777777" w:rsidR="00BC1A84" w:rsidRDefault="00BC1A84" w:rsidP="00675CDA">
      <w:pPr>
        <w:rPr>
          <w:rFonts w:ascii="Avenir Book" w:eastAsia="MS Mincho" w:hAnsi="Avenir Book"/>
        </w:rPr>
      </w:pPr>
    </w:p>
    <w:p w14:paraId="4C2ACDA8" w14:textId="77777777" w:rsidR="00BC1A84" w:rsidRDefault="00BC1A84" w:rsidP="00675CDA">
      <w:pPr>
        <w:rPr>
          <w:rFonts w:ascii="Avenir Book" w:eastAsia="MS Mincho" w:hAnsi="Avenir Book"/>
        </w:rPr>
      </w:pPr>
    </w:p>
    <w:p w14:paraId="212093CE" w14:textId="77777777" w:rsidR="00BC1A84" w:rsidRDefault="00BC1A84" w:rsidP="00675CDA">
      <w:pPr>
        <w:rPr>
          <w:ins w:id="227" w:author="Author"/>
          <w:rFonts w:ascii="Avenir Book" w:eastAsia="MS Mincho" w:hAnsi="Avenir Book"/>
        </w:rPr>
      </w:pPr>
    </w:p>
    <w:p w14:paraId="4A74F32A" w14:textId="77777777" w:rsidR="00875794" w:rsidRDefault="00875794" w:rsidP="00675CDA">
      <w:pPr>
        <w:rPr>
          <w:ins w:id="228" w:author="Author"/>
          <w:rFonts w:ascii="Avenir Book" w:eastAsia="MS Mincho" w:hAnsi="Avenir Book"/>
        </w:rPr>
      </w:pPr>
    </w:p>
    <w:p w14:paraId="03A16AE7" w14:textId="77777777" w:rsidR="00875794" w:rsidRDefault="00875794" w:rsidP="00675CDA">
      <w:pPr>
        <w:rPr>
          <w:ins w:id="229" w:author="Author"/>
          <w:rFonts w:ascii="Avenir Book" w:eastAsia="MS Mincho" w:hAnsi="Avenir Book"/>
        </w:rPr>
      </w:pPr>
    </w:p>
    <w:p w14:paraId="628ECED2" w14:textId="77777777" w:rsidR="00875794" w:rsidRDefault="00875794" w:rsidP="00675CDA">
      <w:pPr>
        <w:rPr>
          <w:ins w:id="230" w:author="Author"/>
          <w:rFonts w:ascii="Avenir Book" w:eastAsia="MS Mincho" w:hAnsi="Avenir Book"/>
        </w:rPr>
      </w:pPr>
    </w:p>
    <w:p w14:paraId="1BA14341" w14:textId="77777777" w:rsidR="00875794" w:rsidRDefault="00875794" w:rsidP="00675CDA">
      <w:pPr>
        <w:rPr>
          <w:ins w:id="231" w:author="Author"/>
          <w:rFonts w:ascii="Avenir Book" w:eastAsia="MS Mincho" w:hAnsi="Avenir Book"/>
        </w:rPr>
      </w:pPr>
    </w:p>
    <w:p w14:paraId="149DDCD9" w14:textId="77777777" w:rsidR="00875794" w:rsidRDefault="00875794" w:rsidP="00675CDA">
      <w:pPr>
        <w:rPr>
          <w:ins w:id="232" w:author="Author"/>
          <w:rFonts w:ascii="Avenir Book" w:eastAsia="MS Mincho" w:hAnsi="Avenir Book"/>
        </w:rPr>
      </w:pPr>
    </w:p>
    <w:p w14:paraId="072E2835" w14:textId="77777777" w:rsidR="00875794" w:rsidRDefault="00875794" w:rsidP="00675CDA">
      <w:pPr>
        <w:rPr>
          <w:ins w:id="233" w:author="Author"/>
          <w:rFonts w:ascii="Avenir Book" w:eastAsia="MS Mincho" w:hAnsi="Avenir Book"/>
        </w:rPr>
      </w:pPr>
    </w:p>
    <w:p w14:paraId="10C935A6" w14:textId="77777777" w:rsidR="00875794" w:rsidRDefault="00875794" w:rsidP="00675CDA">
      <w:pPr>
        <w:rPr>
          <w:ins w:id="234" w:author="Author"/>
          <w:rFonts w:ascii="Avenir Book" w:eastAsia="MS Mincho" w:hAnsi="Avenir Book"/>
        </w:rPr>
      </w:pPr>
    </w:p>
    <w:p w14:paraId="121BE438" w14:textId="77777777" w:rsidR="00875794" w:rsidRDefault="00875794" w:rsidP="00675CDA">
      <w:pPr>
        <w:rPr>
          <w:ins w:id="235" w:author="Author"/>
          <w:rFonts w:ascii="Avenir Book" w:eastAsia="MS Mincho" w:hAnsi="Avenir Book"/>
        </w:rPr>
      </w:pPr>
    </w:p>
    <w:p w14:paraId="530EF3B0" w14:textId="77777777" w:rsidR="00875794" w:rsidRDefault="00875794" w:rsidP="00675CDA">
      <w:pPr>
        <w:rPr>
          <w:ins w:id="236" w:author="Author"/>
          <w:rFonts w:ascii="Avenir Book" w:eastAsia="MS Mincho" w:hAnsi="Avenir Book"/>
        </w:rPr>
      </w:pPr>
    </w:p>
    <w:p w14:paraId="7FA77B61" w14:textId="77777777" w:rsidR="00875794" w:rsidRDefault="00875794" w:rsidP="00675CDA">
      <w:pPr>
        <w:rPr>
          <w:ins w:id="237" w:author="Author"/>
          <w:rFonts w:ascii="Avenir Book" w:eastAsia="MS Mincho" w:hAnsi="Avenir Book"/>
        </w:rPr>
      </w:pPr>
    </w:p>
    <w:p w14:paraId="57352D46" w14:textId="77777777" w:rsidR="00875794" w:rsidRDefault="00875794" w:rsidP="00675CDA">
      <w:pPr>
        <w:rPr>
          <w:ins w:id="238" w:author="Author"/>
          <w:rFonts w:ascii="Avenir Book" w:eastAsia="MS Mincho" w:hAnsi="Avenir Book"/>
        </w:rPr>
      </w:pPr>
    </w:p>
    <w:p w14:paraId="2E16CBFE" w14:textId="77777777" w:rsidR="00875794" w:rsidRDefault="00875794" w:rsidP="00675CDA">
      <w:pPr>
        <w:rPr>
          <w:ins w:id="239" w:author="Author"/>
          <w:rFonts w:ascii="Avenir Book" w:eastAsia="MS Mincho" w:hAnsi="Avenir Book"/>
        </w:rPr>
      </w:pPr>
    </w:p>
    <w:p w14:paraId="3B9CA8E3" w14:textId="77777777" w:rsidR="00875794" w:rsidRDefault="00875794" w:rsidP="00675CDA">
      <w:pPr>
        <w:rPr>
          <w:rFonts w:ascii="Avenir Book" w:eastAsia="MS Mincho" w:hAnsi="Avenir Book"/>
        </w:rPr>
      </w:pPr>
    </w:p>
    <w:p w14:paraId="79D2FD48" w14:textId="77777777" w:rsidR="00BC1A84" w:rsidRDefault="00BC1A84" w:rsidP="00675CDA">
      <w:pPr>
        <w:rPr>
          <w:rFonts w:ascii="Avenir Book" w:eastAsia="MS Mincho" w:hAnsi="Avenir Book"/>
        </w:rPr>
      </w:pPr>
    </w:p>
    <w:p w14:paraId="3A5A55C1" w14:textId="77777777" w:rsidR="00AA7CDF" w:rsidRDefault="00AA7CDF" w:rsidP="00675CDA">
      <w:pPr>
        <w:rPr>
          <w:rFonts w:ascii="Avenir Book" w:eastAsia="MS Mincho" w:hAnsi="Avenir Book"/>
        </w:rPr>
      </w:pPr>
    </w:p>
    <w:p w14:paraId="06C64153" w14:textId="77777777" w:rsidR="0010743C" w:rsidRDefault="0010743C" w:rsidP="00675CDA">
      <w:pPr>
        <w:rPr>
          <w:rFonts w:asciiTheme="minorHAnsi" w:eastAsia="MS Mincho" w:hAnsiTheme="minorHAnsi" w:cstheme="minorHAnsi"/>
          <w:sz w:val="32"/>
          <w:szCs w:val="32"/>
        </w:rPr>
      </w:pPr>
    </w:p>
    <w:p w14:paraId="7EC4CC2A" w14:textId="77777777" w:rsidR="0010743C" w:rsidRDefault="0010743C" w:rsidP="00675CDA">
      <w:pPr>
        <w:rPr>
          <w:rFonts w:asciiTheme="minorHAnsi" w:eastAsia="MS Mincho" w:hAnsiTheme="minorHAnsi" w:cstheme="minorHAnsi"/>
          <w:sz w:val="32"/>
          <w:szCs w:val="32"/>
        </w:rPr>
      </w:pPr>
    </w:p>
    <w:p w14:paraId="0407EF99" w14:textId="77777777" w:rsidR="00875794" w:rsidRDefault="00875794" w:rsidP="00675CDA">
      <w:pPr>
        <w:rPr>
          <w:ins w:id="240" w:author="Author"/>
          <w:rFonts w:asciiTheme="minorHAnsi" w:eastAsia="MS Mincho" w:hAnsiTheme="minorHAnsi" w:cstheme="minorHAnsi"/>
          <w:sz w:val="32"/>
          <w:szCs w:val="32"/>
        </w:rPr>
      </w:pPr>
    </w:p>
    <w:p w14:paraId="3698A2E8" w14:textId="6631FD0C" w:rsidR="00AA7CDF" w:rsidRPr="00E67882" w:rsidRDefault="00E67882" w:rsidP="00675CDA">
      <w:pPr>
        <w:rPr>
          <w:rFonts w:asciiTheme="minorHAnsi" w:eastAsia="MS Mincho" w:hAnsiTheme="minorHAnsi" w:cstheme="minorHAnsi"/>
          <w:sz w:val="32"/>
          <w:szCs w:val="32"/>
        </w:rPr>
      </w:pPr>
      <w:r w:rsidRPr="00E67882">
        <w:rPr>
          <w:rFonts w:asciiTheme="minorHAnsi" w:eastAsia="MS Mincho" w:hAnsiTheme="minorHAnsi" w:cstheme="minorHAnsi"/>
          <w:sz w:val="32"/>
          <w:szCs w:val="32"/>
        </w:rPr>
        <w:t>WORKS CITED</w:t>
      </w:r>
    </w:p>
    <w:p w14:paraId="6759417B" w14:textId="77777777" w:rsidR="00E67882" w:rsidRDefault="00E67882" w:rsidP="00675CDA">
      <w:pPr>
        <w:rPr>
          <w:rFonts w:ascii="Avenir Book" w:eastAsia="MS Mincho" w:hAnsi="Avenir Book"/>
        </w:rPr>
      </w:pPr>
    </w:p>
    <w:p w14:paraId="0A3F5B0B" w14:textId="77777777" w:rsidR="0010743C" w:rsidRPr="0010743C" w:rsidRDefault="00E67882" w:rsidP="0010743C">
      <w:pPr>
        <w:pStyle w:val="Bibliography"/>
        <w:ind w:left="720" w:hanging="720"/>
        <w:rPr>
          <w:noProof/>
          <w:lang w:val="en-US"/>
        </w:rPr>
      </w:pPr>
      <w:r w:rsidRPr="00E67882">
        <w:rPr>
          <w:rFonts w:asciiTheme="minorHAnsi" w:eastAsia="MS Mincho" w:hAnsiTheme="minorHAnsi" w:cstheme="minorHAnsi"/>
        </w:rPr>
        <w:fldChar w:fldCharType="begin"/>
      </w:r>
      <w:r w:rsidRPr="00E67882">
        <w:rPr>
          <w:rFonts w:asciiTheme="minorHAnsi" w:eastAsia="MS Mincho" w:hAnsiTheme="minorHAnsi" w:cstheme="minorHAnsi"/>
          <w:lang w:val="en-US"/>
        </w:rPr>
        <w:instrText xml:space="preserve"> BIBLIOGRAPHY  \l 2070 </w:instrText>
      </w:r>
      <w:r w:rsidRPr="00E67882">
        <w:rPr>
          <w:rFonts w:asciiTheme="minorHAnsi" w:eastAsia="MS Mincho" w:hAnsiTheme="minorHAnsi" w:cstheme="minorHAnsi"/>
        </w:rPr>
        <w:fldChar w:fldCharType="separate"/>
      </w:r>
      <w:r w:rsidR="0010743C" w:rsidRPr="0010743C">
        <w:rPr>
          <w:noProof/>
          <w:lang w:val="en-US"/>
        </w:rPr>
        <w:t xml:space="preserve">Bryden, M., Still, D., Scott, P., &amp; Hoffa, G. (2002). </w:t>
      </w:r>
      <w:r w:rsidR="0010743C" w:rsidRPr="0010743C">
        <w:rPr>
          <w:i/>
          <w:iCs/>
          <w:noProof/>
          <w:lang w:val="en-US"/>
        </w:rPr>
        <w:t>Design Principles for Wood Burning Cookstoves.</w:t>
      </w:r>
      <w:r w:rsidR="0010743C" w:rsidRPr="0010743C">
        <w:rPr>
          <w:noProof/>
          <w:lang w:val="en-US"/>
        </w:rPr>
        <w:t xml:space="preserve"> Eugene, Oregon: Aprovecho Research Center.</w:t>
      </w:r>
    </w:p>
    <w:p w14:paraId="3B946720" w14:textId="77777777" w:rsidR="0010743C" w:rsidRDefault="0010743C" w:rsidP="0010743C">
      <w:pPr>
        <w:pStyle w:val="Bibliography"/>
        <w:ind w:left="720" w:hanging="720"/>
        <w:rPr>
          <w:noProof/>
          <w:lang w:val="pt-PT"/>
        </w:rPr>
      </w:pPr>
      <w:r w:rsidRPr="0010743C">
        <w:rPr>
          <w:noProof/>
          <w:lang w:val="en-US"/>
        </w:rPr>
        <w:t xml:space="preserve">Coelho, S. e. (2014). Fuel wood consumption in Brazilian residential sector, energy consumption in households.. </w:t>
      </w:r>
      <w:r>
        <w:rPr>
          <w:i/>
          <w:iCs/>
          <w:noProof/>
          <w:lang w:val="pt-PT"/>
        </w:rPr>
        <w:t>ResearchGate.</w:t>
      </w:r>
      <w:r>
        <w:rPr>
          <w:noProof/>
          <w:lang w:val="pt-PT"/>
        </w:rPr>
        <w:t xml:space="preserve"> </w:t>
      </w:r>
    </w:p>
    <w:p w14:paraId="4744FDF5" w14:textId="77777777" w:rsidR="0010743C" w:rsidRDefault="0010743C" w:rsidP="0010743C">
      <w:pPr>
        <w:pStyle w:val="Bibliography"/>
        <w:ind w:left="720" w:hanging="720"/>
        <w:rPr>
          <w:noProof/>
          <w:lang w:val="pt-PT"/>
        </w:rPr>
      </w:pPr>
      <w:r>
        <w:rPr>
          <w:noProof/>
          <w:lang w:val="pt-PT"/>
        </w:rPr>
        <w:t>de Castro, J. (2011). Dimensão e Mensuração da Pobreza na Bahia. Salvador. Obtido em September de 2017, de https://pt.slideshare.net/luizdenis/ipea-bahia-010711-dimenso-e-mensurao-da-pobreza-na-bahia1</w:t>
      </w:r>
    </w:p>
    <w:p w14:paraId="3CCF76D9" w14:textId="77777777" w:rsidR="0010743C" w:rsidRPr="0010743C" w:rsidRDefault="0010743C" w:rsidP="0010743C">
      <w:pPr>
        <w:pStyle w:val="Bibliography"/>
        <w:ind w:left="720" w:hanging="720"/>
        <w:rPr>
          <w:noProof/>
          <w:lang w:val="en-US"/>
        </w:rPr>
      </w:pPr>
      <w:r>
        <w:rPr>
          <w:noProof/>
          <w:lang w:val="pt-PT"/>
        </w:rPr>
        <w:t xml:space="preserve">de Souza, P. a. (2012). </w:t>
      </w:r>
      <w:r>
        <w:rPr>
          <w:i/>
          <w:iCs/>
          <w:noProof/>
          <w:lang w:val="pt-PT"/>
        </w:rPr>
        <w:t>Perfil da Pobreza na Bahia e sua Evolução no Período 2004-2009.</w:t>
      </w:r>
      <w:r>
        <w:rPr>
          <w:noProof/>
          <w:lang w:val="pt-PT"/>
        </w:rPr>
        <w:t xml:space="preserve"> </w:t>
      </w:r>
      <w:r w:rsidRPr="0010743C">
        <w:rPr>
          <w:noProof/>
          <w:lang w:val="en-US"/>
        </w:rPr>
        <w:t>Brasilia: Instituto de Pesquisa Econômica Aplicada.</w:t>
      </w:r>
    </w:p>
    <w:p w14:paraId="7E0F2A4F" w14:textId="77777777" w:rsidR="0010743C" w:rsidRDefault="0010743C" w:rsidP="0010743C">
      <w:pPr>
        <w:pStyle w:val="Bibliography"/>
        <w:ind w:left="720" w:hanging="720"/>
        <w:rPr>
          <w:noProof/>
          <w:lang w:val="pt-PT"/>
        </w:rPr>
      </w:pPr>
      <w:r w:rsidRPr="0010743C">
        <w:rPr>
          <w:noProof/>
          <w:lang w:val="en-US"/>
        </w:rPr>
        <w:t xml:space="preserve">Falieri, A. (2009). </w:t>
      </w:r>
      <w:r w:rsidRPr="0010743C">
        <w:rPr>
          <w:i/>
          <w:iCs/>
          <w:noProof/>
          <w:lang w:val="en-US"/>
        </w:rPr>
        <w:t>Multitemporal Land Use and Land Cover Change Analysis and Dynamic Landscape Modeling for the City of Maragogipe - BA.</w:t>
      </w:r>
      <w:r w:rsidRPr="0010743C">
        <w:rPr>
          <w:noProof/>
          <w:lang w:val="en-US"/>
        </w:rPr>
        <w:t xml:space="preserve"> </w:t>
      </w:r>
      <w:r>
        <w:rPr>
          <w:noProof/>
          <w:lang w:val="pt-PT"/>
        </w:rPr>
        <w:t>Salvador.</w:t>
      </w:r>
    </w:p>
    <w:p w14:paraId="26D723D8" w14:textId="77777777" w:rsidR="0010743C" w:rsidRPr="0010743C" w:rsidRDefault="0010743C" w:rsidP="0010743C">
      <w:pPr>
        <w:pStyle w:val="Bibliography"/>
        <w:ind w:left="720" w:hanging="720"/>
        <w:rPr>
          <w:noProof/>
          <w:lang w:val="en-US"/>
        </w:rPr>
      </w:pPr>
      <w:r>
        <w:rPr>
          <w:noProof/>
          <w:lang w:val="pt-PT"/>
        </w:rPr>
        <w:t xml:space="preserve">Falieri, A. (2011). </w:t>
      </w:r>
      <w:r>
        <w:rPr>
          <w:i/>
          <w:iCs/>
          <w:noProof/>
          <w:lang w:val="pt-PT"/>
        </w:rPr>
        <w:t>Análise do desmatamento no Municipio de Maragogipe - BA.</w:t>
      </w:r>
      <w:r>
        <w:rPr>
          <w:noProof/>
          <w:lang w:val="pt-PT"/>
        </w:rPr>
        <w:t xml:space="preserve"> </w:t>
      </w:r>
      <w:r w:rsidRPr="0010743C">
        <w:rPr>
          <w:noProof/>
          <w:lang w:val="en-US"/>
        </w:rPr>
        <w:t>Recife.</w:t>
      </w:r>
    </w:p>
    <w:p w14:paraId="2686D4C9" w14:textId="77777777" w:rsidR="0010743C" w:rsidRPr="0010743C" w:rsidRDefault="0010743C" w:rsidP="0010743C">
      <w:pPr>
        <w:pStyle w:val="Bibliography"/>
        <w:ind w:left="720" w:hanging="720"/>
        <w:rPr>
          <w:noProof/>
          <w:lang w:val="en-US"/>
        </w:rPr>
      </w:pPr>
      <w:r w:rsidRPr="0010743C">
        <w:rPr>
          <w:noProof/>
          <w:lang w:val="en-US"/>
        </w:rPr>
        <w:t xml:space="preserve">FAO. (1987). </w:t>
      </w:r>
      <w:r w:rsidRPr="0010743C">
        <w:rPr>
          <w:i/>
          <w:iCs/>
          <w:noProof/>
          <w:lang w:val="en-US"/>
        </w:rPr>
        <w:t>Simple Technologies for Charcoal Making.</w:t>
      </w:r>
      <w:r w:rsidRPr="0010743C">
        <w:rPr>
          <w:noProof/>
          <w:lang w:val="en-US"/>
        </w:rPr>
        <w:t xml:space="preserve"> FAO Forestry Department.</w:t>
      </w:r>
    </w:p>
    <w:p w14:paraId="1D9DE928" w14:textId="77777777" w:rsidR="0010743C" w:rsidRDefault="0010743C" w:rsidP="0010743C">
      <w:pPr>
        <w:pStyle w:val="Bibliography"/>
        <w:ind w:left="720" w:hanging="720"/>
        <w:rPr>
          <w:noProof/>
          <w:lang w:val="pt-PT"/>
        </w:rPr>
      </w:pPr>
      <w:r w:rsidRPr="0010743C">
        <w:rPr>
          <w:noProof/>
          <w:lang w:val="en-US"/>
        </w:rPr>
        <w:t xml:space="preserve">Gabriella Refratarios. (s.d.). </w:t>
      </w:r>
      <w:r w:rsidRPr="0010743C">
        <w:rPr>
          <w:i/>
          <w:iCs/>
          <w:noProof/>
          <w:lang w:val="en-US"/>
        </w:rPr>
        <w:t>Technical Specifications - Refractory Bricks 229x114x25mm.</w:t>
      </w:r>
      <w:r w:rsidRPr="0010743C">
        <w:rPr>
          <w:noProof/>
          <w:lang w:val="en-US"/>
        </w:rPr>
        <w:t xml:space="preserve"> </w:t>
      </w:r>
      <w:r>
        <w:rPr>
          <w:noProof/>
          <w:lang w:val="pt-PT"/>
        </w:rPr>
        <w:t>Obtido de www.gabrefratarios.com.br</w:t>
      </w:r>
    </w:p>
    <w:p w14:paraId="4E06579B" w14:textId="77777777" w:rsidR="0010743C" w:rsidRDefault="0010743C" w:rsidP="0010743C">
      <w:pPr>
        <w:pStyle w:val="Bibliography"/>
        <w:ind w:left="720" w:hanging="720"/>
        <w:rPr>
          <w:noProof/>
          <w:lang w:val="pt-PT"/>
        </w:rPr>
      </w:pPr>
      <w:r>
        <w:rPr>
          <w:noProof/>
          <w:lang w:val="pt-PT"/>
        </w:rPr>
        <w:t xml:space="preserve">Gioda, A. (2017). </w:t>
      </w:r>
      <w:r>
        <w:rPr>
          <w:i/>
          <w:iCs/>
          <w:noProof/>
          <w:lang w:val="pt-PT"/>
        </w:rPr>
        <w:t>Queima de lenha e carvão - Poluição do ar e riscos para a saúde.</w:t>
      </w:r>
      <w:r>
        <w:rPr>
          <w:noProof/>
          <w:lang w:val="pt-PT"/>
        </w:rPr>
        <w:t xml:space="preserve"> Pontifícia Universidade Católica , Rio de Janeiro.</w:t>
      </w:r>
    </w:p>
    <w:p w14:paraId="645BB85D" w14:textId="77777777" w:rsidR="0010743C" w:rsidRDefault="0010743C" w:rsidP="0010743C">
      <w:pPr>
        <w:pStyle w:val="Bibliography"/>
        <w:ind w:left="720" w:hanging="720"/>
        <w:rPr>
          <w:noProof/>
          <w:lang w:val="pt-PT"/>
        </w:rPr>
      </w:pPr>
      <w:r>
        <w:rPr>
          <w:noProof/>
          <w:lang w:val="pt-PT"/>
        </w:rPr>
        <w:t xml:space="preserve">Global Alliance for Clean Cookstoves. (2011). </w:t>
      </w:r>
      <w:r>
        <w:rPr>
          <w:i/>
          <w:iCs/>
          <w:noProof/>
          <w:lang w:val="pt-PT"/>
        </w:rPr>
        <w:t>Brazil Feasibility Study.</w:t>
      </w:r>
      <w:r>
        <w:rPr>
          <w:noProof/>
          <w:lang w:val="pt-PT"/>
        </w:rPr>
        <w:t xml:space="preserve"> </w:t>
      </w:r>
    </w:p>
    <w:p w14:paraId="2DBCA692" w14:textId="77777777" w:rsidR="0010743C" w:rsidRDefault="0010743C" w:rsidP="0010743C">
      <w:pPr>
        <w:pStyle w:val="Bibliography"/>
        <w:ind w:left="720" w:hanging="720"/>
        <w:rPr>
          <w:noProof/>
          <w:lang w:val="pt-PT"/>
        </w:rPr>
      </w:pPr>
      <w:r>
        <w:rPr>
          <w:noProof/>
          <w:lang w:val="pt-PT"/>
        </w:rPr>
        <w:t xml:space="preserve">GlobalGeo. (2012). </w:t>
      </w:r>
      <w:r>
        <w:rPr>
          <w:i/>
          <w:iCs/>
          <w:noProof/>
          <w:lang w:val="pt-PT"/>
        </w:rPr>
        <w:t>Análise Multitemporal dos Remanescentes Florestais no Municipio de São Felipe - BA.</w:t>
      </w:r>
      <w:r>
        <w:rPr>
          <w:noProof/>
          <w:lang w:val="pt-PT"/>
        </w:rPr>
        <w:t xml:space="preserve"> Nova Lima.</w:t>
      </w:r>
    </w:p>
    <w:p w14:paraId="394F0043" w14:textId="77777777" w:rsidR="0010743C" w:rsidRDefault="0010743C" w:rsidP="0010743C">
      <w:pPr>
        <w:pStyle w:val="Bibliography"/>
        <w:ind w:left="720" w:hanging="720"/>
        <w:rPr>
          <w:noProof/>
          <w:lang w:val="pt-PT"/>
        </w:rPr>
      </w:pPr>
      <w:r>
        <w:rPr>
          <w:noProof/>
          <w:lang w:val="pt-PT"/>
        </w:rPr>
        <w:t xml:space="preserve">IBGE. (2011). </w:t>
      </w:r>
      <w:r>
        <w:rPr>
          <w:i/>
          <w:iCs/>
          <w:noProof/>
          <w:lang w:val="pt-PT"/>
        </w:rPr>
        <w:t>Anuario Estatistico do Brasil.</w:t>
      </w:r>
      <w:r>
        <w:rPr>
          <w:noProof/>
          <w:lang w:val="pt-PT"/>
        </w:rPr>
        <w:t xml:space="preserve"> Instituto Brasileiro de Geografia e Estatistica.</w:t>
      </w:r>
    </w:p>
    <w:p w14:paraId="26C9E049" w14:textId="77777777" w:rsidR="0010743C" w:rsidRDefault="0010743C" w:rsidP="0010743C">
      <w:pPr>
        <w:pStyle w:val="Bibliography"/>
        <w:ind w:left="720" w:hanging="720"/>
        <w:rPr>
          <w:noProof/>
          <w:lang w:val="pt-PT"/>
        </w:rPr>
      </w:pPr>
      <w:r>
        <w:rPr>
          <w:noProof/>
          <w:lang w:val="pt-PT"/>
        </w:rPr>
        <w:t xml:space="preserve">IBGE. (2011). </w:t>
      </w:r>
      <w:r>
        <w:rPr>
          <w:i/>
          <w:iCs/>
          <w:noProof/>
          <w:lang w:val="pt-PT"/>
        </w:rPr>
        <w:t>ANUÁRIO ESTATÍSTICO DO BRASIL</w:t>
      </w:r>
      <w:r>
        <w:rPr>
          <w:noProof/>
          <w:lang w:val="pt-PT"/>
        </w:rPr>
        <w:t xml:space="preserve"> (Vol. 71). Rio de Janeiro: Instituto Brasileiro de Geografia e Estatísticas.</w:t>
      </w:r>
    </w:p>
    <w:p w14:paraId="29AE111C" w14:textId="77777777" w:rsidR="0010743C" w:rsidRDefault="0010743C" w:rsidP="0010743C">
      <w:pPr>
        <w:pStyle w:val="Bibliography"/>
        <w:ind w:left="720" w:hanging="720"/>
        <w:rPr>
          <w:noProof/>
          <w:lang w:val="pt-PT"/>
        </w:rPr>
      </w:pPr>
      <w:r w:rsidRPr="0010743C">
        <w:rPr>
          <w:noProof/>
          <w:lang w:val="en-US"/>
        </w:rPr>
        <w:t xml:space="preserve">IPEA. (2010). </w:t>
      </w:r>
      <w:r w:rsidRPr="0010743C">
        <w:rPr>
          <w:i/>
          <w:iCs/>
          <w:noProof/>
          <w:lang w:val="en-US"/>
        </w:rPr>
        <w:t>National Research by Sample Households study.</w:t>
      </w:r>
      <w:r w:rsidRPr="0010743C">
        <w:rPr>
          <w:noProof/>
          <w:lang w:val="en-US"/>
        </w:rPr>
        <w:t xml:space="preserve"> </w:t>
      </w:r>
      <w:r>
        <w:rPr>
          <w:noProof/>
          <w:lang w:val="pt-PT"/>
        </w:rPr>
        <w:t>Obtido de Instituto de Pesquisa Econômica Aplicada: www.ipea.gov.br/portal/images/stories/PDFs/comunicado/100401_comunicadoipea42.pdf</w:t>
      </w:r>
    </w:p>
    <w:p w14:paraId="15D328AE" w14:textId="77777777" w:rsidR="0010743C" w:rsidRDefault="0010743C" w:rsidP="0010743C">
      <w:pPr>
        <w:pStyle w:val="Bibliography"/>
        <w:ind w:left="720" w:hanging="720"/>
        <w:rPr>
          <w:noProof/>
          <w:lang w:val="pt-PT"/>
        </w:rPr>
      </w:pPr>
      <w:r w:rsidRPr="0010743C">
        <w:rPr>
          <w:noProof/>
          <w:lang w:val="en-US"/>
        </w:rPr>
        <w:t xml:space="preserve">Metzker, T. (25 de June de 2011). Forest dynamics and carbon stocks inRio Doce State Park – an Atlanticrainforest hotspot. </w:t>
      </w:r>
      <w:r>
        <w:rPr>
          <w:i/>
          <w:iCs/>
          <w:noProof/>
          <w:lang w:val="pt-PT"/>
        </w:rPr>
        <w:t>Current Science, 100</w:t>
      </w:r>
      <w:r>
        <w:rPr>
          <w:noProof/>
          <w:lang w:val="pt-PT"/>
        </w:rPr>
        <w:t>(12).</w:t>
      </w:r>
    </w:p>
    <w:p w14:paraId="60CC55F4" w14:textId="77777777" w:rsidR="0010743C" w:rsidRDefault="0010743C" w:rsidP="0010743C">
      <w:pPr>
        <w:pStyle w:val="Bibliography"/>
        <w:ind w:left="720" w:hanging="720"/>
        <w:rPr>
          <w:noProof/>
          <w:lang w:val="pt-PT"/>
        </w:rPr>
      </w:pPr>
      <w:r>
        <w:rPr>
          <w:noProof/>
          <w:lang w:val="pt-PT"/>
        </w:rPr>
        <w:t xml:space="preserve">Ministerio da Justiça e da Cidadania. (2017). </w:t>
      </w:r>
      <w:r>
        <w:rPr>
          <w:i/>
          <w:iCs/>
          <w:noProof/>
          <w:lang w:val="pt-PT"/>
        </w:rPr>
        <w:t>Poder e Participação Política</w:t>
      </w:r>
      <w:r>
        <w:rPr>
          <w:noProof/>
          <w:lang w:val="pt-PT"/>
        </w:rPr>
        <w:t>. Obtido em setembro de 2017, de Secretaria Especial de Politicas para as Mulheres: http://www.spm.gov.br/assuntos/poder-e-participacao-politica</w:t>
      </w:r>
    </w:p>
    <w:p w14:paraId="1A0A5B11" w14:textId="77777777" w:rsidR="0010743C" w:rsidRDefault="0010743C" w:rsidP="0010743C">
      <w:pPr>
        <w:pStyle w:val="Bibliography"/>
        <w:ind w:left="720" w:hanging="720"/>
        <w:rPr>
          <w:noProof/>
          <w:lang w:val="pt-PT"/>
        </w:rPr>
      </w:pPr>
      <w:r w:rsidRPr="0010743C">
        <w:rPr>
          <w:noProof/>
          <w:lang w:val="en-US"/>
        </w:rPr>
        <w:t xml:space="preserve">Ministry of Justice and Citizenship. </w:t>
      </w:r>
      <w:r>
        <w:rPr>
          <w:noProof/>
          <w:lang w:val="pt-PT"/>
        </w:rPr>
        <w:t xml:space="preserve">(2017). </w:t>
      </w:r>
      <w:r>
        <w:rPr>
          <w:i/>
          <w:iCs/>
          <w:noProof/>
          <w:lang w:val="pt-PT"/>
        </w:rPr>
        <w:t>Igualdade de Gênero no Campo, na Floresta, nas Águas</w:t>
      </w:r>
      <w:r>
        <w:rPr>
          <w:noProof/>
          <w:lang w:val="pt-PT"/>
        </w:rPr>
        <w:t>. Obtido em Setembro de 2017, de http://www.spm.gov.br/assuntos/mulheres-do-campo-e-da-floresta</w:t>
      </w:r>
    </w:p>
    <w:p w14:paraId="1A546475" w14:textId="77777777" w:rsidR="0010743C" w:rsidRPr="0010743C" w:rsidRDefault="0010743C" w:rsidP="0010743C">
      <w:pPr>
        <w:pStyle w:val="Bibliography"/>
        <w:ind w:left="720" w:hanging="720"/>
        <w:rPr>
          <w:noProof/>
          <w:lang w:val="en-US"/>
        </w:rPr>
      </w:pPr>
      <w:r w:rsidRPr="0010743C">
        <w:rPr>
          <w:noProof/>
          <w:lang w:val="en-US"/>
        </w:rPr>
        <w:t xml:space="preserve">Ministry of Mines and Energy. (2016). </w:t>
      </w:r>
      <w:r w:rsidRPr="0010743C">
        <w:rPr>
          <w:i/>
          <w:iCs/>
          <w:noProof/>
          <w:lang w:val="en-US"/>
        </w:rPr>
        <w:t>Brazilian Energy Balance.</w:t>
      </w:r>
      <w:r w:rsidRPr="0010743C">
        <w:rPr>
          <w:noProof/>
          <w:lang w:val="en-US"/>
        </w:rPr>
        <w:t xml:space="preserve"> </w:t>
      </w:r>
    </w:p>
    <w:p w14:paraId="329EA8B5" w14:textId="77777777" w:rsidR="0010743C" w:rsidRDefault="0010743C" w:rsidP="0010743C">
      <w:pPr>
        <w:pStyle w:val="Bibliography"/>
        <w:ind w:left="720" w:hanging="720"/>
        <w:rPr>
          <w:noProof/>
          <w:lang w:val="pt-PT"/>
        </w:rPr>
      </w:pPr>
      <w:r w:rsidRPr="0010743C">
        <w:rPr>
          <w:noProof/>
          <w:lang w:val="en-US"/>
        </w:rPr>
        <w:t xml:space="preserve">Ministry of Mines and Energy of Brazil. </w:t>
      </w:r>
      <w:r>
        <w:rPr>
          <w:noProof/>
          <w:lang w:val="pt-PT"/>
        </w:rPr>
        <w:t xml:space="preserve">(2010). </w:t>
      </w:r>
      <w:r>
        <w:rPr>
          <w:i/>
          <w:iCs/>
          <w:noProof/>
          <w:lang w:val="pt-PT"/>
        </w:rPr>
        <w:t>Balanço Energetico Nacional.</w:t>
      </w:r>
      <w:r>
        <w:rPr>
          <w:noProof/>
          <w:lang w:val="pt-PT"/>
        </w:rPr>
        <w:t xml:space="preserve"> </w:t>
      </w:r>
    </w:p>
    <w:p w14:paraId="0BBAF72E" w14:textId="77777777" w:rsidR="0010743C" w:rsidRDefault="0010743C" w:rsidP="0010743C">
      <w:pPr>
        <w:pStyle w:val="Bibliography"/>
        <w:ind w:left="720" w:hanging="720"/>
        <w:rPr>
          <w:noProof/>
          <w:lang w:val="pt-PT"/>
        </w:rPr>
      </w:pPr>
      <w:r>
        <w:rPr>
          <w:noProof/>
          <w:lang w:val="pt-PT"/>
        </w:rPr>
        <w:t xml:space="preserve">Oliveira, A. (2010). Dînamica Territorial do Recôcavo Baiano: Espacialidade e Temporalidade. </w:t>
      </w:r>
      <w:r>
        <w:rPr>
          <w:i/>
          <w:iCs/>
          <w:noProof/>
          <w:lang w:val="pt-PT"/>
        </w:rPr>
        <w:t>Anais XVI Encontro Nacional dos Geógrafos.</w:t>
      </w:r>
      <w:r>
        <w:rPr>
          <w:noProof/>
          <w:lang w:val="pt-PT"/>
        </w:rPr>
        <w:t xml:space="preserve"> Porto Alegre.</w:t>
      </w:r>
    </w:p>
    <w:p w14:paraId="1EA967DF" w14:textId="77777777" w:rsidR="0010743C" w:rsidRDefault="0010743C" w:rsidP="0010743C">
      <w:pPr>
        <w:pStyle w:val="Bibliography"/>
        <w:ind w:left="720" w:hanging="720"/>
        <w:rPr>
          <w:noProof/>
          <w:lang w:val="pt-PT"/>
        </w:rPr>
      </w:pPr>
      <w:r>
        <w:rPr>
          <w:noProof/>
          <w:lang w:val="pt-PT"/>
        </w:rPr>
        <w:t xml:space="preserve">Peter Scott. </w:t>
      </w:r>
      <w:r w:rsidRPr="0010743C">
        <w:rPr>
          <w:noProof/>
          <w:lang w:val="en-US"/>
        </w:rPr>
        <w:t xml:space="preserve">(s.d.). </w:t>
      </w:r>
      <w:r w:rsidRPr="0010743C">
        <w:rPr>
          <w:i/>
          <w:iCs/>
          <w:noProof/>
          <w:lang w:val="en-US"/>
        </w:rPr>
        <w:t>Simple Plans to Build the Justa Stove.</w:t>
      </w:r>
      <w:r w:rsidRPr="0010743C">
        <w:rPr>
          <w:noProof/>
          <w:lang w:val="en-US"/>
        </w:rPr>
        <w:t xml:space="preserve"> </w:t>
      </w:r>
      <w:r>
        <w:rPr>
          <w:noProof/>
          <w:lang w:val="pt-PT"/>
        </w:rPr>
        <w:t>Obtido em 31 de August de 2011, de Aprovecho Research Center: www.aprovecho.org/lab/pubs/rl/stove-design/doc/35/raw</w:t>
      </w:r>
    </w:p>
    <w:p w14:paraId="6402866A" w14:textId="77777777" w:rsidR="0010743C" w:rsidRDefault="0010743C" w:rsidP="0010743C">
      <w:pPr>
        <w:pStyle w:val="Bibliography"/>
        <w:ind w:left="720" w:hanging="720"/>
        <w:rPr>
          <w:noProof/>
          <w:lang w:val="pt-PT"/>
        </w:rPr>
      </w:pPr>
      <w:r w:rsidRPr="0010743C">
        <w:rPr>
          <w:noProof/>
          <w:lang w:val="en-US"/>
        </w:rPr>
        <w:t xml:space="preserve">Portland Cement Association. (s.d.). </w:t>
      </w:r>
      <w:r w:rsidRPr="0010743C">
        <w:rPr>
          <w:i/>
          <w:iCs/>
          <w:noProof/>
          <w:lang w:val="en-US"/>
        </w:rPr>
        <w:t>Autoclaved Aerated Concrete</w:t>
      </w:r>
      <w:r w:rsidRPr="0010743C">
        <w:rPr>
          <w:noProof/>
          <w:lang w:val="en-US"/>
        </w:rPr>
        <w:t xml:space="preserve">. </w:t>
      </w:r>
      <w:r>
        <w:rPr>
          <w:noProof/>
          <w:lang w:val="pt-PT"/>
        </w:rPr>
        <w:t>Obtido em 01 de September de 2011, de Portland Cement Association: http://www.cement.org/homes/ch_bs_autoclaved.asp#advantages</w:t>
      </w:r>
    </w:p>
    <w:p w14:paraId="4FEB7762" w14:textId="77777777" w:rsidR="0010743C" w:rsidRPr="0010743C" w:rsidRDefault="0010743C" w:rsidP="0010743C">
      <w:pPr>
        <w:pStyle w:val="Bibliography"/>
        <w:ind w:left="720" w:hanging="720"/>
        <w:rPr>
          <w:noProof/>
          <w:lang w:val="en-US"/>
        </w:rPr>
      </w:pPr>
      <w:r>
        <w:rPr>
          <w:noProof/>
          <w:lang w:val="pt-PT"/>
        </w:rPr>
        <w:t xml:space="preserve">SEINFRA BA. (2014). </w:t>
      </w:r>
      <w:r>
        <w:rPr>
          <w:i/>
          <w:iCs/>
          <w:noProof/>
          <w:lang w:val="pt-PT"/>
        </w:rPr>
        <w:t>Balanço Energetico da Bahia.</w:t>
      </w:r>
      <w:r>
        <w:rPr>
          <w:noProof/>
          <w:lang w:val="pt-PT"/>
        </w:rPr>
        <w:t xml:space="preserve"> </w:t>
      </w:r>
      <w:r w:rsidRPr="0010743C">
        <w:rPr>
          <w:noProof/>
          <w:lang w:val="en-US"/>
        </w:rPr>
        <w:t>State Government of Bahia, Secretariat of Infrastructure.</w:t>
      </w:r>
    </w:p>
    <w:p w14:paraId="174FD381" w14:textId="77777777" w:rsidR="0010743C" w:rsidRDefault="0010743C" w:rsidP="0010743C">
      <w:pPr>
        <w:pStyle w:val="Bibliography"/>
        <w:ind w:left="720" w:hanging="720"/>
        <w:rPr>
          <w:noProof/>
          <w:lang w:val="pt-PT"/>
        </w:rPr>
      </w:pPr>
      <w:r>
        <w:rPr>
          <w:noProof/>
          <w:lang w:val="pt-PT"/>
        </w:rPr>
        <w:lastRenderedPageBreak/>
        <w:t xml:space="preserve">Sindigas. (2013). </w:t>
      </w:r>
      <w:r>
        <w:rPr>
          <w:i/>
          <w:iCs/>
          <w:noProof/>
          <w:lang w:val="pt-PT"/>
        </w:rPr>
        <w:t>Evolução do Preço do GLP.</w:t>
      </w:r>
      <w:r>
        <w:rPr>
          <w:noProof/>
          <w:lang w:val="pt-PT"/>
        </w:rPr>
        <w:t xml:space="preserve"> Obtido em 6 de August de 2014, de National Union of LPG Distributors: http://www.sindigas.org.br/Estatistica/Default.aspx?ano=2013&amp;cat=5</w:t>
      </w:r>
    </w:p>
    <w:p w14:paraId="6C71BABA" w14:textId="77777777" w:rsidR="0010743C" w:rsidRPr="0010743C" w:rsidRDefault="0010743C" w:rsidP="0010743C">
      <w:pPr>
        <w:pStyle w:val="Bibliography"/>
        <w:ind w:left="720" w:hanging="720"/>
        <w:rPr>
          <w:noProof/>
          <w:lang w:val="en-US"/>
        </w:rPr>
      </w:pPr>
      <w:r>
        <w:rPr>
          <w:noProof/>
          <w:lang w:val="pt-PT"/>
        </w:rPr>
        <w:t xml:space="preserve">Siqueira, L., &amp; Mesquita, C. (2007). </w:t>
      </w:r>
      <w:r>
        <w:rPr>
          <w:i/>
          <w:iCs/>
          <w:noProof/>
          <w:lang w:val="pt-PT"/>
        </w:rPr>
        <w:t>Meu Pé de Mata Atlantica: Experiencias de recomposição florestal em propriedades particulares no corredor central.</w:t>
      </w:r>
      <w:r>
        <w:rPr>
          <w:noProof/>
          <w:lang w:val="pt-PT"/>
        </w:rPr>
        <w:t xml:space="preserve"> </w:t>
      </w:r>
      <w:r w:rsidRPr="0010743C">
        <w:rPr>
          <w:noProof/>
          <w:lang w:val="en-US"/>
        </w:rPr>
        <w:t>Rio de Janeiro: Instituto BioAtlantico.</w:t>
      </w:r>
    </w:p>
    <w:p w14:paraId="62155A9E" w14:textId="77777777" w:rsidR="0010743C" w:rsidRPr="0010743C" w:rsidRDefault="0010743C" w:rsidP="0010743C">
      <w:pPr>
        <w:pStyle w:val="Bibliography"/>
        <w:ind w:left="720" w:hanging="720"/>
        <w:rPr>
          <w:noProof/>
          <w:lang w:val="en-US"/>
        </w:rPr>
      </w:pPr>
      <w:r w:rsidRPr="0010743C">
        <w:rPr>
          <w:noProof/>
          <w:lang w:val="en-US"/>
        </w:rPr>
        <w:t xml:space="preserve">Smith, K. R. (2006). Health impacts of household fuelwood in developing countries. </w:t>
      </w:r>
      <w:r w:rsidRPr="0010743C">
        <w:rPr>
          <w:i/>
          <w:iCs/>
          <w:noProof/>
          <w:lang w:val="en-US"/>
        </w:rPr>
        <w:t>Forests and human health - FAO</w:t>
      </w:r>
      <w:r w:rsidRPr="0010743C">
        <w:rPr>
          <w:noProof/>
          <w:lang w:val="en-US"/>
        </w:rPr>
        <w:t>.</w:t>
      </w:r>
    </w:p>
    <w:p w14:paraId="68425290" w14:textId="77777777" w:rsidR="0010743C" w:rsidRPr="0010743C" w:rsidRDefault="0010743C" w:rsidP="0010743C">
      <w:pPr>
        <w:pStyle w:val="Bibliography"/>
        <w:ind w:left="720" w:hanging="720"/>
        <w:rPr>
          <w:noProof/>
          <w:lang w:val="en-US"/>
        </w:rPr>
      </w:pPr>
      <w:r w:rsidRPr="0010743C">
        <w:rPr>
          <w:noProof/>
          <w:lang w:val="en-US"/>
        </w:rPr>
        <w:t xml:space="preserve">Winrock International - Shell Foundation. (2007). </w:t>
      </w:r>
      <w:r w:rsidRPr="0010743C">
        <w:rPr>
          <w:i/>
          <w:iCs/>
          <w:noProof/>
          <w:lang w:val="en-US"/>
        </w:rPr>
        <w:t>Brazil Market Analysis for Improved Stoves.</w:t>
      </w:r>
      <w:r w:rsidRPr="0010743C">
        <w:rPr>
          <w:noProof/>
          <w:lang w:val="en-US"/>
        </w:rPr>
        <w:t xml:space="preserve"> </w:t>
      </w:r>
    </w:p>
    <w:p w14:paraId="18AE774C" w14:textId="27873A83" w:rsidR="00AA7CDF" w:rsidRPr="00E67882" w:rsidRDefault="00E67882" w:rsidP="0010743C">
      <w:pPr>
        <w:rPr>
          <w:rFonts w:asciiTheme="minorHAnsi" w:eastAsia="MS Mincho" w:hAnsiTheme="minorHAnsi" w:cstheme="minorHAnsi"/>
        </w:rPr>
      </w:pPr>
      <w:r w:rsidRPr="00E67882">
        <w:rPr>
          <w:rFonts w:asciiTheme="minorHAnsi" w:eastAsia="MS Mincho" w:hAnsiTheme="minorHAnsi" w:cstheme="minorHAnsi"/>
        </w:rPr>
        <w:fldChar w:fldCharType="end"/>
      </w:r>
    </w:p>
    <w:p w14:paraId="7823705A" w14:textId="77777777" w:rsidR="00AA7CDF" w:rsidRDefault="00AA7CDF" w:rsidP="00675CDA">
      <w:pPr>
        <w:rPr>
          <w:rFonts w:ascii="Avenir Book" w:eastAsia="MS Mincho" w:hAnsi="Avenir Book"/>
        </w:rPr>
      </w:pPr>
    </w:p>
    <w:p w14:paraId="029A336C" w14:textId="77777777" w:rsidR="00AA7CDF" w:rsidRDefault="00AA7CDF" w:rsidP="00675CDA">
      <w:pPr>
        <w:rPr>
          <w:rFonts w:ascii="Avenir Book" w:eastAsia="MS Mincho" w:hAnsi="Avenir Book"/>
        </w:rPr>
      </w:pPr>
    </w:p>
    <w:p w14:paraId="70B359F9" w14:textId="77777777" w:rsidR="00AA7CDF" w:rsidRDefault="00AA7CDF" w:rsidP="00675CDA">
      <w:pPr>
        <w:rPr>
          <w:rFonts w:ascii="Avenir Book" w:eastAsia="MS Mincho" w:hAnsi="Avenir Book"/>
        </w:rPr>
      </w:pPr>
    </w:p>
    <w:p w14:paraId="2B8F97F4" w14:textId="77777777" w:rsidR="00AA7CDF" w:rsidRDefault="00AA7CDF" w:rsidP="00675CDA">
      <w:pPr>
        <w:rPr>
          <w:rFonts w:ascii="Avenir Book" w:eastAsia="MS Mincho" w:hAnsi="Avenir Book"/>
        </w:rPr>
      </w:pPr>
    </w:p>
    <w:p w14:paraId="3EC524A9" w14:textId="77777777" w:rsidR="00AA7CDF" w:rsidRPr="007C1D64" w:rsidRDefault="00AA7CDF" w:rsidP="00675CDA">
      <w:pPr>
        <w:rPr>
          <w:rFonts w:ascii="Avenir Book" w:eastAsia="MS Mincho" w:hAnsi="Avenir Book"/>
        </w:rPr>
      </w:pPr>
    </w:p>
    <w:p w14:paraId="20225671" w14:textId="77777777" w:rsidR="00675CDA" w:rsidRPr="007C1D64" w:rsidRDefault="00675CDA" w:rsidP="00675CDA">
      <w:pPr>
        <w:pStyle w:val="SDMAppTitle"/>
        <w:rPr>
          <w:rFonts w:ascii="Avenir Book" w:hAnsi="Avenir Book"/>
        </w:rPr>
      </w:pPr>
      <w:bookmarkStart w:id="241" w:name="appendix1"/>
      <w:bookmarkStart w:id="242" w:name="_Toc315340782"/>
      <w:bookmarkStart w:id="243" w:name="_Toc315881226"/>
      <w:bookmarkStart w:id="244" w:name="_Toc317686914"/>
      <w:r w:rsidRPr="007C1D64">
        <w:rPr>
          <w:rFonts w:ascii="Avenir Book" w:hAnsi="Avenir Book"/>
        </w:rPr>
        <w:lastRenderedPageBreak/>
        <w:t xml:space="preserve">Contact information of project </w:t>
      </w:r>
      <w:bookmarkEnd w:id="241"/>
      <w:bookmarkEnd w:id="242"/>
      <w:bookmarkEnd w:id="243"/>
      <w:bookmarkEnd w:id="244"/>
      <w:r w:rsidRPr="007C1D64">
        <w:rPr>
          <w:rFonts w:ascii="Avenir Book" w:hAnsi="Avenir Book"/>
        </w:rPr>
        <w:t>participants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3828"/>
        <w:gridCol w:w="10952"/>
      </w:tblGrid>
      <w:tr w:rsidR="00675CDA" w:rsidRPr="007C1D64" w14:paraId="61C757F0" w14:textId="77777777" w:rsidTr="00EC6C36">
        <w:trPr>
          <w:cantSplit/>
          <w:jc w:val="center"/>
        </w:trPr>
        <w:tc>
          <w:tcPr>
            <w:tcW w:w="1295" w:type="pct"/>
            <w:shd w:val="clear" w:color="auto" w:fill="auto"/>
          </w:tcPr>
          <w:p w14:paraId="605AECD0" w14:textId="77777777" w:rsidR="00675CDA" w:rsidRPr="007C1D64" w:rsidRDefault="00675CDA" w:rsidP="00EC6C36">
            <w:pPr>
              <w:pStyle w:val="SDMTableBoxParaNotNumbered"/>
              <w:rPr>
                <w:rFonts w:ascii="Avenir Book" w:hAnsi="Avenir Book"/>
                <w:b/>
              </w:rPr>
            </w:pPr>
            <w:bookmarkStart w:id="245" w:name="appendix2"/>
            <w:bookmarkStart w:id="246" w:name="_Toc315340783"/>
            <w:bookmarkStart w:id="247" w:name="_Ref315858648"/>
            <w:bookmarkStart w:id="248" w:name="_Toc315881227"/>
            <w:bookmarkStart w:id="249" w:name="_Toc317686915"/>
            <w:r w:rsidRPr="007C1D64">
              <w:rPr>
                <w:rFonts w:ascii="Avenir Book" w:hAnsi="Avenir Book"/>
                <w:b/>
              </w:rPr>
              <w:t>Organization name</w:t>
            </w:r>
          </w:p>
        </w:tc>
        <w:tc>
          <w:tcPr>
            <w:tcW w:w="3705" w:type="pct"/>
            <w:shd w:val="clear" w:color="auto" w:fill="auto"/>
          </w:tcPr>
          <w:p w14:paraId="1B3BD782" w14:textId="77777777" w:rsidR="00675CDA" w:rsidRPr="007C1D64" w:rsidRDefault="00675CDA" w:rsidP="00EC6C36">
            <w:pPr>
              <w:pStyle w:val="SDMTableBoxParaNotNumbered"/>
              <w:rPr>
                <w:rFonts w:ascii="Avenir Book" w:hAnsi="Avenir Book"/>
              </w:rPr>
            </w:pPr>
            <w:r>
              <w:rPr>
                <w:rFonts w:ascii="Avenir Book" w:hAnsi="Avenir Book"/>
              </w:rPr>
              <w:t>Instituto Perene</w:t>
            </w:r>
          </w:p>
        </w:tc>
      </w:tr>
      <w:tr w:rsidR="00675CDA" w:rsidRPr="00924ADF" w14:paraId="12A5D2A5" w14:textId="77777777" w:rsidTr="00EC6C36">
        <w:trPr>
          <w:cantSplit/>
          <w:jc w:val="center"/>
        </w:trPr>
        <w:tc>
          <w:tcPr>
            <w:tcW w:w="1295" w:type="pct"/>
            <w:shd w:val="clear" w:color="auto" w:fill="auto"/>
          </w:tcPr>
          <w:p w14:paraId="3785777E" w14:textId="77777777" w:rsidR="00675CDA" w:rsidRPr="007C1D64" w:rsidRDefault="00675CDA" w:rsidP="00EC6C36">
            <w:pPr>
              <w:pStyle w:val="SDMTableBoxParaNotNumbered"/>
              <w:rPr>
                <w:rFonts w:ascii="Avenir Book" w:hAnsi="Avenir Book"/>
                <w:b/>
              </w:rPr>
            </w:pPr>
            <w:r w:rsidRPr="007C1D64">
              <w:rPr>
                <w:rFonts w:ascii="Avenir Book" w:hAnsi="Avenir Book"/>
                <w:b/>
              </w:rPr>
              <w:t>Registration number with relevant authority</w:t>
            </w:r>
          </w:p>
        </w:tc>
        <w:tc>
          <w:tcPr>
            <w:tcW w:w="3705" w:type="pct"/>
            <w:shd w:val="clear" w:color="auto" w:fill="auto"/>
          </w:tcPr>
          <w:p w14:paraId="1645E66E" w14:textId="07D35D45" w:rsidR="00675CDA" w:rsidRPr="00FA19E0" w:rsidRDefault="00675CDA" w:rsidP="006C5E96">
            <w:pPr>
              <w:pStyle w:val="SDMTableBoxParaNotNumbered"/>
              <w:rPr>
                <w:rFonts w:ascii="Avenir Book" w:hAnsi="Avenir Book"/>
                <w:lang w:val="pt-BR"/>
              </w:rPr>
            </w:pPr>
            <w:r w:rsidRPr="00FA19E0">
              <w:rPr>
                <w:rFonts w:ascii="Avenir Book" w:hAnsi="Avenir Book"/>
                <w:lang w:val="pt-BR"/>
              </w:rPr>
              <w:t>08.598.053/0001-68      Cadastro Nacional de Pessoas Jur</w:t>
            </w:r>
            <w:r>
              <w:rPr>
                <w:rFonts w:ascii="Avenir Book" w:hAnsi="Avenir Book"/>
                <w:lang w:val="pt-BR"/>
              </w:rPr>
              <w:t xml:space="preserve">ídicas </w:t>
            </w:r>
            <w:r w:rsidR="006C5E96">
              <w:rPr>
                <w:rFonts w:ascii="Avenir Book" w:hAnsi="Avenir Book"/>
                <w:lang w:val="pt-BR"/>
              </w:rPr>
              <w:t>d</w:t>
            </w:r>
            <w:r>
              <w:rPr>
                <w:rFonts w:ascii="Avenir Book" w:hAnsi="Avenir Book"/>
                <w:lang w:val="pt-BR"/>
              </w:rPr>
              <w:t>o Brasil</w:t>
            </w:r>
          </w:p>
        </w:tc>
      </w:tr>
      <w:tr w:rsidR="00675CDA" w:rsidRPr="007C1D64" w14:paraId="3816182C" w14:textId="77777777" w:rsidTr="00EC6C36">
        <w:trPr>
          <w:cantSplit/>
          <w:jc w:val="center"/>
        </w:trPr>
        <w:tc>
          <w:tcPr>
            <w:tcW w:w="1295" w:type="pct"/>
            <w:shd w:val="clear" w:color="auto" w:fill="auto"/>
          </w:tcPr>
          <w:p w14:paraId="7E8EBEC2" w14:textId="77777777" w:rsidR="00675CDA" w:rsidRPr="007C1D64" w:rsidRDefault="00675CDA" w:rsidP="00EC6C36">
            <w:pPr>
              <w:pStyle w:val="SDMTableBoxParaNotNumbered"/>
              <w:rPr>
                <w:rFonts w:ascii="Avenir Book" w:hAnsi="Avenir Book"/>
                <w:b/>
              </w:rPr>
            </w:pPr>
            <w:r w:rsidRPr="007C1D64">
              <w:rPr>
                <w:rFonts w:ascii="Avenir Book" w:hAnsi="Avenir Book"/>
                <w:b/>
              </w:rPr>
              <w:t>Street/P.O. Box</w:t>
            </w:r>
          </w:p>
        </w:tc>
        <w:tc>
          <w:tcPr>
            <w:tcW w:w="3705" w:type="pct"/>
            <w:shd w:val="clear" w:color="auto" w:fill="auto"/>
          </w:tcPr>
          <w:p w14:paraId="453908DE" w14:textId="77777777" w:rsidR="00675CDA" w:rsidRPr="007C1D64" w:rsidRDefault="00675CDA" w:rsidP="00EC6C36">
            <w:pPr>
              <w:pStyle w:val="SDMTableBoxParaNotNumbered"/>
              <w:rPr>
                <w:rFonts w:ascii="Avenir Book" w:hAnsi="Avenir Book"/>
              </w:rPr>
            </w:pPr>
            <w:proofErr w:type="spellStart"/>
            <w:r>
              <w:rPr>
                <w:rFonts w:ascii="Avenir Book" w:hAnsi="Avenir Book"/>
              </w:rPr>
              <w:t>Rua</w:t>
            </w:r>
            <w:proofErr w:type="spellEnd"/>
            <w:r>
              <w:rPr>
                <w:rFonts w:ascii="Avenir Book" w:hAnsi="Avenir Book"/>
              </w:rPr>
              <w:t xml:space="preserve"> Belo Horizonte 64   Suite 310</w:t>
            </w:r>
          </w:p>
        </w:tc>
      </w:tr>
      <w:tr w:rsidR="00675CDA" w:rsidRPr="007C1D64" w14:paraId="630DF3E5" w14:textId="77777777" w:rsidTr="00EC6C36">
        <w:trPr>
          <w:cantSplit/>
          <w:jc w:val="center"/>
        </w:trPr>
        <w:tc>
          <w:tcPr>
            <w:tcW w:w="1295" w:type="pct"/>
            <w:shd w:val="clear" w:color="auto" w:fill="auto"/>
          </w:tcPr>
          <w:p w14:paraId="42AA1C90" w14:textId="77777777" w:rsidR="00675CDA" w:rsidRPr="007C1D64" w:rsidRDefault="00675CDA" w:rsidP="00EC6C36">
            <w:pPr>
              <w:pStyle w:val="SDMTableBoxParaNotNumbered"/>
              <w:rPr>
                <w:rFonts w:ascii="Avenir Book" w:hAnsi="Avenir Book"/>
                <w:b/>
              </w:rPr>
            </w:pPr>
            <w:r w:rsidRPr="007C1D64">
              <w:rPr>
                <w:rFonts w:ascii="Avenir Book" w:hAnsi="Avenir Book"/>
                <w:b/>
              </w:rPr>
              <w:t>Building</w:t>
            </w:r>
          </w:p>
        </w:tc>
        <w:tc>
          <w:tcPr>
            <w:tcW w:w="3705" w:type="pct"/>
            <w:shd w:val="clear" w:color="auto" w:fill="auto"/>
          </w:tcPr>
          <w:p w14:paraId="13168C38" w14:textId="77777777" w:rsidR="00675CDA" w:rsidRPr="007C1D64" w:rsidRDefault="00675CDA" w:rsidP="00EC6C36">
            <w:pPr>
              <w:pStyle w:val="SDMTableBoxParaNotNumbered"/>
              <w:rPr>
                <w:rFonts w:ascii="Avenir Book" w:hAnsi="Avenir Book"/>
              </w:rPr>
            </w:pPr>
            <w:proofErr w:type="spellStart"/>
            <w:r>
              <w:rPr>
                <w:rFonts w:ascii="Avenir Book" w:hAnsi="Avenir Book"/>
              </w:rPr>
              <w:t>Edificio</w:t>
            </w:r>
            <w:proofErr w:type="spellEnd"/>
            <w:r>
              <w:rPr>
                <w:rFonts w:ascii="Avenir Book" w:hAnsi="Avenir Book"/>
              </w:rPr>
              <w:t xml:space="preserve"> Barra Master</w:t>
            </w:r>
          </w:p>
        </w:tc>
      </w:tr>
      <w:tr w:rsidR="00675CDA" w:rsidRPr="007C1D64" w14:paraId="7D515EE7" w14:textId="77777777" w:rsidTr="00EC6C36">
        <w:trPr>
          <w:cantSplit/>
          <w:jc w:val="center"/>
        </w:trPr>
        <w:tc>
          <w:tcPr>
            <w:tcW w:w="1295" w:type="pct"/>
            <w:shd w:val="clear" w:color="auto" w:fill="auto"/>
          </w:tcPr>
          <w:p w14:paraId="295270D5" w14:textId="77777777" w:rsidR="00675CDA" w:rsidRPr="007C1D64" w:rsidRDefault="00675CDA" w:rsidP="00EC6C36">
            <w:pPr>
              <w:pStyle w:val="SDMTableBoxParaNotNumbered"/>
              <w:rPr>
                <w:rFonts w:ascii="Avenir Book" w:hAnsi="Avenir Book"/>
                <w:b/>
              </w:rPr>
            </w:pPr>
            <w:r w:rsidRPr="007C1D64">
              <w:rPr>
                <w:rFonts w:ascii="Avenir Book" w:hAnsi="Avenir Book"/>
                <w:b/>
              </w:rPr>
              <w:t>City</w:t>
            </w:r>
          </w:p>
        </w:tc>
        <w:tc>
          <w:tcPr>
            <w:tcW w:w="3705" w:type="pct"/>
            <w:shd w:val="clear" w:color="auto" w:fill="auto"/>
          </w:tcPr>
          <w:p w14:paraId="5ABF70A5" w14:textId="77777777" w:rsidR="00675CDA" w:rsidRPr="007C1D64" w:rsidRDefault="00675CDA" w:rsidP="00EC6C36">
            <w:pPr>
              <w:pStyle w:val="SDMTableBoxParaNotNumbered"/>
              <w:rPr>
                <w:rFonts w:ascii="Avenir Book" w:hAnsi="Avenir Book"/>
              </w:rPr>
            </w:pPr>
            <w:r>
              <w:rPr>
                <w:rFonts w:ascii="Avenir Book" w:hAnsi="Avenir Book"/>
              </w:rPr>
              <w:t xml:space="preserve">Salvador </w:t>
            </w:r>
          </w:p>
        </w:tc>
      </w:tr>
      <w:tr w:rsidR="00675CDA" w:rsidRPr="007C1D64" w14:paraId="2D7937E9" w14:textId="77777777" w:rsidTr="00EC6C36">
        <w:trPr>
          <w:cantSplit/>
          <w:jc w:val="center"/>
        </w:trPr>
        <w:tc>
          <w:tcPr>
            <w:tcW w:w="1295" w:type="pct"/>
            <w:shd w:val="clear" w:color="auto" w:fill="auto"/>
          </w:tcPr>
          <w:p w14:paraId="35B2B283" w14:textId="77777777" w:rsidR="00675CDA" w:rsidRPr="007C1D64" w:rsidRDefault="00675CDA" w:rsidP="00EC6C36">
            <w:pPr>
              <w:pStyle w:val="SDMTableBoxParaNotNumbered"/>
              <w:rPr>
                <w:rFonts w:ascii="Avenir Book" w:hAnsi="Avenir Book"/>
                <w:b/>
              </w:rPr>
            </w:pPr>
            <w:r w:rsidRPr="007C1D64">
              <w:rPr>
                <w:rFonts w:ascii="Avenir Book" w:hAnsi="Avenir Book"/>
                <w:b/>
              </w:rPr>
              <w:t>State/Region</w:t>
            </w:r>
          </w:p>
        </w:tc>
        <w:tc>
          <w:tcPr>
            <w:tcW w:w="3705" w:type="pct"/>
            <w:shd w:val="clear" w:color="auto" w:fill="auto"/>
          </w:tcPr>
          <w:p w14:paraId="23772954" w14:textId="77777777" w:rsidR="00675CDA" w:rsidRPr="007C1D64" w:rsidRDefault="00675CDA" w:rsidP="00EC6C36">
            <w:pPr>
              <w:pStyle w:val="SDMTableBoxParaNotNumbered"/>
              <w:rPr>
                <w:rFonts w:ascii="Avenir Book" w:hAnsi="Avenir Book"/>
              </w:rPr>
            </w:pPr>
            <w:r>
              <w:rPr>
                <w:rFonts w:ascii="Avenir Book" w:hAnsi="Avenir Book"/>
              </w:rPr>
              <w:t>Bahia</w:t>
            </w:r>
          </w:p>
        </w:tc>
      </w:tr>
      <w:tr w:rsidR="00675CDA" w:rsidRPr="007C1D64" w14:paraId="1214DEB2" w14:textId="77777777" w:rsidTr="00EC6C36">
        <w:trPr>
          <w:cantSplit/>
          <w:jc w:val="center"/>
        </w:trPr>
        <w:tc>
          <w:tcPr>
            <w:tcW w:w="1295" w:type="pct"/>
            <w:shd w:val="clear" w:color="auto" w:fill="auto"/>
          </w:tcPr>
          <w:p w14:paraId="1E62A88F" w14:textId="77777777" w:rsidR="00675CDA" w:rsidRPr="007C1D64" w:rsidRDefault="00675CDA" w:rsidP="00EC6C36">
            <w:pPr>
              <w:pStyle w:val="SDMTableBoxParaNotNumbered"/>
              <w:rPr>
                <w:rFonts w:ascii="Avenir Book" w:hAnsi="Avenir Book"/>
                <w:b/>
              </w:rPr>
            </w:pPr>
            <w:r w:rsidRPr="007C1D64">
              <w:rPr>
                <w:rFonts w:ascii="Avenir Book" w:hAnsi="Avenir Book"/>
                <w:b/>
              </w:rPr>
              <w:t>Postcode</w:t>
            </w:r>
          </w:p>
        </w:tc>
        <w:tc>
          <w:tcPr>
            <w:tcW w:w="3705" w:type="pct"/>
            <w:shd w:val="clear" w:color="auto" w:fill="auto"/>
          </w:tcPr>
          <w:p w14:paraId="49E9314B" w14:textId="77777777" w:rsidR="00675CDA" w:rsidRPr="007C1D64" w:rsidRDefault="00675CDA" w:rsidP="00EC6C36">
            <w:pPr>
              <w:pStyle w:val="SDMTableBoxParaNotNumbered"/>
              <w:rPr>
                <w:rFonts w:ascii="Avenir Book" w:hAnsi="Avenir Book"/>
              </w:rPr>
            </w:pPr>
            <w:r>
              <w:rPr>
                <w:rFonts w:ascii="Avenir Book" w:hAnsi="Avenir Book"/>
              </w:rPr>
              <w:t>40140-380</w:t>
            </w:r>
          </w:p>
        </w:tc>
      </w:tr>
      <w:tr w:rsidR="00675CDA" w:rsidRPr="007C1D64" w14:paraId="1B72516F" w14:textId="77777777" w:rsidTr="00EC6C36">
        <w:trPr>
          <w:cantSplit/>
          <w:jc w:val="center"/>
        </w:trPr>
        <w:tc>
          <w:tcPr>
            <w:tcW w:w="1295" w:type="pct"/>
            <w:shd w:val="clear" w:color="auto" w:fill="auto"/>
          </w:tcPr>
          <w:p w14:paraId="45AFFAFA" w14:textId="77777777" w:rsidR="00675CDA" w:rsidRPr="007C1D64" w:rsidRDefault="00675CDA" w:rsidP="00EC6C36">
            <w:pPr>
              <w:pStyle w:val="SDMTableBoxParaNotNumbered"/>
              <w:rPr>
                <w:rFonts w:ascii="Avenir Book" w:hAnsi="Avenir Book"/>
                <w:b/>
              </w:rPr>
            </w:pPr>
            <w:r w:rsidRPr="007C1D64">
              <w:rPr>
                <w:rFonts w:ascii="Avenir Book" w:hAnsi="Avenir Book"/>
                <w:b/>
              </w:rPr>
              <w:t>Country</w:t>
            </w:r>
          </w:p>
        </w:tc>
        <w:tc>
          <w:tcPr>
            <w:tcW w:w="3705" w:type="pct"/>
            <w:shd w:val="clear" w:color="auto" w:fill="auto"/>
          </w:tcPr>
          <w:p w14:paraId="0B3C1806" w14:textId="77777777" w:rsidR="00675CDA" w:rsidRPr="007C1D64" w:rsidRDefault="00675CDA" w:rsidP="00EC6C36">
            <w:pPr>
              <w:pStyle w:val="SDMTableBoxParaNotNumbered"/>
              <w:rPr>
                <w:rFonts w:ascii="Avenir Book" w:hAnsi="Avenir Book"/>
              </w:rPr>
            </w:pPr>
            <w:r>
              <w:rPr>
                <w:rFonts w:ascii="Avenir Book" w:hAnsi="Avenir Book"/>
              </w:rPr>
              <w:t>Brazil</w:t>
            </w:r>
          </w:p>
        </w:tc>
      </w:tr>
      <w:tr w:rsidR="00675CDA" w:rsidRPr="007C1D64" w14:paraId="52C72346" w14:textId="77777777" w:rsidTr="00EC6C36">
        <w:trPr>
          <w:cantSplit/>
          <w:jc w:val="center"/>
        </w:trPr>
        <w:tc>
          <w:tcPr>
            <w:tcW w:w="1295" w:type="pct"/>
            <w:shd w:val="clear" w:color="auto" w:fill="auto"/>
          </w:tcPr>
          <w:p w14:paraId="0BAACC18" w14:textId="77777777" w:rsidR="00675CDA" w:rsidRPr="007C1D64" w:rsidRDefault="00675CDA" w:rsidP="00EC6C36">
            <w:pPr>
              <w:pStyle w:val="SDMTableBoxParaNotNumbered"/>
              <w:rPr>
                <w:rFonts w:ascii="Avenir Book" w:hAnsi="Avenir Book"/>
                <w:b/>
              </w:rPr>
            </w:pPr>
            <w:r w:rsidRPr="007C1D64">
              <w:rPr>
                <w:rFonts w:ascii="Avenir Book" w:hAnsi="Avenir Book"/>
                <w:b/>
              </w:rPr>
              <w:t>Telephone</w:t>
            </w:r>
          </w:p>
        </w:tc>
        <w:tc>
          <w:tcPr>
            <w:tcW w:w="3705" w:type="pct"/>
            <w:shd w:val="clear" w:color="auto" w:fill="auto"/>
          </w:tcPr>
          <w:p w14:paraId="3264741C" w14:textId="77777777" w:rsidR="00675CDA" w:rsidRPr="007C1D64" w:rsidRDefault="00675CDA" w:rsidP="00EC6C36">
            <w:pPr>
              <w:pStyle w:val="SDMTableBoxParaNotNumbered"/>
              <w:rPr>
                <w:rFonts w:ascii="Avenir Book" w:hAnsi="Avenir Book"/>
              </w:rPr>
            </w:pPr>
            <w:r>
              <w:rPr>
                <w:rFonts w:ascii="Avenir Book" w:hAnsi="Avenir Book"/>
              </w:rPr>
              <w:t>+55-72-3264-3199</w:t>
            </w:r>
          </w:p>
        </w:tc>
      </w:tr>
      <w:tr w:rsidR="00675CDA" w:rsidRPr="007C1D64" w14:paraId="175F4131" w14:textId="77777777" w:rsidTr="00EC6C36">
        <w:trPr>
          <w:cantSplit/>
          <w:jc w:val="center"/>
        </w:trPr>
        <w:tc>
          <w:tcPr>
            <w:tcW w:w="1295" w:type="pct"/>
            <w:shd w:val="clear" w:color="auto" w:fill="auto"/>
          </w:tcPr>
          <w:p w14:paraId="3CA10ABF" w14:textId="77777777" w:rsidR="00675CDA" w:rsidRPr="007C1D64" w:rsidRDefault="00675CDA" w:rsidP="00EC6C36">
            <w:pPr>
              <w:pStyle w:val="SDMTableBoxParaNotNumbered"/>
              <w:rPr>
                <w:rFonts w:ascii="Avenir Book" w:hAnsi="Avenir Book"/>
                <w:b/>
              </w:rPr>
            </w:pPr>
            <w:r w:rsidRPr="007C1D64">
              <w:rPr>
                <w:rFonts w:ascii="Avenir Book" w:hAnsi="Avenir Book"/>
                <w:b/>
              </w:rPr>
              <w:t>Fax</w:t>
            </w:r>
          </w:p>
        </w:tc>
        <w:tc>
          <w:tcPr>
            <w:tcW w:w="3705" w:type="pct"/>
            <w:shd w:val="clear" w:color="auto" w:fill="auto"/>
          </w:tcPr>
          <w:p w14:paraId="092624D2" w14:textId="77777777" w:rsidR="00675CDA" w:rsidRPr="007C1D64" w:rsidRDefault="00675CDA" w:rsidP="00EC6C36">
            <w:pPr>
              <w:pStyle w:val="SDMTableBoxParaNotNumbered"/>
              <w:rPr>
                <w:rFonts w:ascii="Avenir Book" w:hAnsi="Avenir Book"/>
              </w:rPr>
            </w:pPr>
            <w:r>
              <w:rPr>
                <w:rFonts w:ascii="Avenir Book" w:hAnsi="Avenir Book"/>
              </w:rPr>
              <w:t>+55-71-3264-3199</w:t>
            </w:r>
          </w:p>
        </w:tc>
      </w:tr>
      <w:tr w:rsidR="00675CDA" w:rsidRPr="007C1D64" w14:paraId="32108E48" w14:textId="77777777" w:rsidTr="00EC6C36">
        <w:trPr>
          <w:cantSplit/>
          <w:jc w:val="center"/>
        </w:trPr>
        <w:tc>
          <w:tcPr>
            <w:tcW w:w="1295" w:type="pct"/>
            <w:shd w:val="clear" w:color="auto" w:fill="auto"/>
          </w:tcPr>
          <w:p w14:paraId="3C54B16B" w14:textId="77777777" w:rsidR="00675CDA" w:rsidRPr="007C1D64" w:rsidRDefault="00675CDA" w:rsidP="00EC6C36">
            <w:pPr>
              <w:pStyle w:val="SDMTableBoxParaNotNumbered"/>
              <w:rPr>
                <w:rFonts w:ascii="Avenir Book" w:hAnsi="Avenir Book"/>
                <w:b/>
              </w:rPr>
            </w:pPr>
            <w:r w:rsidRPr="007C1D64">
              <w:rPr>
                <w:rFonts w:ascii="Avenir Book" w:hAnsi="Avenir Book"/>
                <w:b/>
              </w:rPr>
              <w:t>E-mail</w:t>
            </w:r>
          </w:p>
        </w:tc>
        <w:tc>
          <w:tcPr>
            <w:tcW w:w="3705" w:type="pct"/>
            <w:shd w:val="clear" w:color="auto" w:fill="auto"/>
          </w:tcPr>
          <w:p w14:paraId="18272DB1" w14:textId="77777777" w:rsidR="00675CDA" w:rsidRPr="007C1D64" w:rsidRDefault="00924ADF" w:rsidP="00EC6C36">
            <w:pPr>
              <w:pStyle w:val="SDMTableBoxParaNotNumbered"/>
              <w:rPr>
                <w:rFonts w:ascii="Avenir Book" w:hAnsi="Avenir Book"/>
              </w:rPr>
            </w:pPr>
            <w:hyperlink r:id="rId68" w:history="1">
              <w:r w:rsidR="00675CDA" w:rsidRPr="00C410D4">
                <w:rPr>
                  <w:rStyle w:val="Hyperlink"/>
                  <w:rFonts w:ascii="Avenir Book" w:hAnsi="Avenir Book"/>
                </w:rPr>
                <w:t>renata@perene.org.br</w:t>
              </w:r>
            </w:hyperlink>
          </w:p>
        </w:tc>
      </w:tr>
      <w:tr w:rsidR="00675CDA" w:rsidRPr="007C1D64" w14:paraId="4B4DC552" w14:textId="77777777" w:rsidTr="00EC6C36">
        <w:trPr>
          <w:cantSplit/>
          <w:jc w:val="center"/>
        </w:trPr>
        <w:tc>
          <w:tcPr>
            <w:tcW w:w="1295" w:type="pct"/>
            <w:shd w:val="clear" w:color="auto" w:fill="auto"/>
          </w:tcPr>
          <w:p w14:paraId="402F35BA" w14:textId="77777777" w:rsidR="00675CDA" w:rsidRPr="007C1D64" w:rsidRDefault="00675CDA" w:rsidP="00EC6C36">
            <w:pPr>
              <w:pStyle w:val="SDMTableBoxParaNotNumbered"/>
              <w:rPr>
                <w:rFonts w:ascii="Avenir Book" w:hAnsi="Avenir Book"/>
                <w:b/>
              </w:rPr>
            </w:pPr>
            <w:r w:rsidRPr="007C1D64">
              <w:rPr>
                <w:rFonts w:ascii="Avenir Book" w:hAnsi="Avenir Book"/>
                <w:b/>
              </w:rPr>
              <w:t>Website</w:t>
            </w:r>
          </w:p>
        </w:tc>
        <w:tc>
          <w:tcPr>
            <w:tcW w:w="3705" w:type="pct"/>
            <w:shd w:val="clear" w:color="auto" w:fill="auto"/>
          </w:tcPr>
          <w:p w14:paraId="6E2CE4AD" w14:textId="77777777" w:rsidR="00675CDA" w:rsidRPr="007C1D64" w:rsidRDefault="00924ADF" w:rsidP="00EC6C36">
            <w:pPr>
              <w:pStyle w:val="SDMTableBoxParaNotNumbered"/>
              <w:rPr>
                <w:rFonts w:ascii="Avenir Book" w:hAnsi="Avenir Book"/>
              </w:rPr>
            </w:pPr>
            <w:hyperlink r:id="rId69" w:history="1">
              <w:r w:rsidR="00675CDA" w:rsidRPr="00C410D4">
                <w:rPr>
                  <w:rStyle w:val="Hyperlink"/>
                  <w:rFonts w:ascii="Avenir Book" w:hAnsi="Avenir Book"/>
                </w:rPr>
                <w:t>www.perene.org.br</w:t>
              </w:r>
            </w:hyperlink>
          </w:p>
        </w:tc>
      </w:tr>
      <w:tr w:rsidR="00675CDA" w:rsidRPr="007C1D64" w14:paraId="0339046B" w14:textId="77777777" w:rsidTr="00EC6C36">
        <w:trPr>
          <w:cantSplit/>
          <w:jc w:val="center"/>
        </w:trPr>
        <w:tc>
          <w:tcPr>
            <w:tcW w:w="1295" w:type="pct"/>
            <w:shd w:val="clear" w:color="auto" w:fill="auto"/>
          </w:tcPr>
          <w:p w14:paraId="0197BA07" w14:textId="77777777" w:rsidR="00675CDA" w:rsidRPr="007C1D64" w:rsidRDefault="00675CDA" w:rsidP="00EC6C36">
            <w:pPr>
              <w:pStyle w:val="SDMTableBoxParaNotNumbered"/>
              <w:rPr>
                <w:rFonts w:ascii="Avenir Book" w:hAnsi="Avenir Book"/>
                <w:b/>
              </w:rPr>
            </w:pPr>
            <w:r w:rsidRPr="007C1D64">
              <w:rPr>
                <w:rFonts w:ascii="Avenir Book" w:hAnsi="Avenir Book"/>
                <w:b/>
              </w:rPr>
              <w:t>Contact person</w:t>
            </w:r>
          </w:p>
        </w:tc>
        <w:tc>
          <w:tcPr>
            <w:tcW w:w="3705" w:type="pct"/>
            <w:shd w:val="clear" w:color="auto" w:fill="auto"/>
          </w:tcPr>
          <w:p w14:paraId="34C84CDA" w14:textId="77777777" w:rsidR="00675CDA" w:rsidRPr="007C1D64" w:rsidRDefault="00675CDA" w:rsidP="00EC6C36">
            <w:pPr>
              <w:pStyle w:val="SDMTableBoxParaNotNumbered"/>
              <w:rPr>
                <w:rFonts w:ascii="Avenir Book" w:hAnsi="Avenir Book"/>
              </w:rPr>
            </w:pPr>
            <w:r>
              <w:rPr>
                <w:rFonts w:ascii="Avenir Book" w:hAnsi="Avenir Book"/>
              </w:rPr>
              <w:t>Guilherme Valladares</w:t>
            </w:r>
          </w:p>
        </w:tc>
      </w:tr>
      <w:tr w:rsidR="00675CDA" w:rsidRPr="007C1D64" w14:paraId="61DDD080" w14:textId="77777777" w:rsidTr="00EC6C36">
        <w:trPr>
          <w:cantSplit/>
          <w:jc w:val="center"/>
        </w:trPr>
        <w:tc>
          <w:tcPr>
            <w:tcW w:w="1295" w:type="pct"/>
            <w:shd w:val="clear" w:color="auto" w:fill="auto"/>
          </w:tcPr>
          <w:p w14:paraId="3D6B24D9" w14:textId="77777777" w:rsidR="00675CDA" w:rsidRPr="007C1D64" w:rsidRDefault="00675CDA" w:rsidP="00EC6C36">
            <w:pPr>
              <w:pStyle w:val="SDMTableBoxParaNotNumbered"/>
              <w:rPr>
                <w:rFonts w:ascii="Avenir Book" w:hAnsi="Avenir Book"/>
                <w:b/>
              </w:rPr>
            </w:pPr>
            <w:r w:rsidRPr="007C1D64">
              <w:rPr>
                <w:rFonts w:ascii="Avenir Book" w:hAnsi="Avenir Book"/>
                <w:b/>
              </w:rPr>
              <w:t>Title</w:t>
            </w:r>
          </w:p>
        </w:tc>
        <w:tc>
          <w:tcPr>
            <w:tcW w:w="3705" w:type="pct"/>
            <w:shd w:val="clear" w:color="auto" w:fill="auto"/>
          </w:tcPr>
          <w:p w14:paraId="52715BDB" w14:textId="77777777" w:rsidR="00675CDA" w:rsidRPr="007C1D64" w:rsidRDefault="00675CDA" w:rsidP="00EC6C36">
            <w:pPr>
              <w:pStyle w:val="SDMTableBoxParaNotNumbered"/>
              <w:rPr>
                <w:rFonts w:ascii="Avenir Book" w:hAnsi="Avenir Book"/>
              </w:rPr>
            </w:pPr>
            <w:r>
              <w:rPr>
                <w:rFonts w:ascii="Avenir Book" w:hAnsi="Avenir Book"/>
              </w:rPr>
              <w:t>Executive Director</w:t>
            </w:r>
          </w:p>
        </w:tc>
      </w:tr>
      <w:tr w:rsidR="00675CDA" w:rsidRPr="007C1D64" w14:paraId="3023FB69" w14:textId="77777777" w:rsidTr="00EC6C36">
        <w:trPr>
          <w:cantSplit/>
          <w:jc w:val="center"/>
        </w:trPr>
        <w:tc>
          <w:tcPr>
            <w:tcW w:w="1295" w:type="pct"/>
            <w:shd w:val="clear" w:color="auto" w:fill="auto"/>
          </w:tcPr>
          <w:p w14:paraId="1594A694" w14:textId="77777777" w:rsidR="00675CDA" w:rsidRPr="007C1D64" w:rsidRDefault="00675CDA" w:rsidP="00EC6C36">
            <w:pPr>
              <w:pStyle w:val="SDMTableBoxParaNotNumbered"/>
              <w:rPr>
                <w:rFonts w:ascii="Avenir Book" w:hAnsi="Avenir Book"/>
                <w:b/>
              </w:rPr>
            </w:pPr>
            <w:r w:rsidRPr="007C1D64">
              <w:rPr>
                <w:rFonts w:ascii="Avenir Book" w:hAnsi="Avenir Book"/>
                <w:b/>
              </w:rPr>
              <w:t>Salutation</w:t>
            </w:r>
          </w:p>
        </w:tc>
        <w:tc>
          <w:tcPr>
            <w:tcW w:w="3705" w:type="pct"/>
            <w:shd w:val="clear" w:color="auto" w:fill="auto"/>
          </w:tcPr>
          <w:p w14:paraId="02C73AB6" w14:textId="77777777" w:rsidR="00675CDA" w:rsidRPr="007C1D64" w:rsidRDefault="00675CDA" w:rsidP="00EC6C36">
            <w:pPr>
              <w:pStyle w:val="SDMTableBoxParaNotNumbered"/>
              <w:rPr>
                <w:rFonts w:ascii="Avenir Book" w:hAnsi="Avenir Book"/>
              </w:rPr>
            </w:pPr>
            <w:r>
              <w:rPr>
                <w:rFonts w:ascii="Avenir Book" w:hAnsi="Avenir Book"/>
              </w:rPr>
              <w:t xml:space="preserve">Mr. </w:t>
            </w:r>
          </w:p>
        </w:tc>
      </w:tr>
      <w:tr w:rsidR="00675CDA" w:rsidRPr="007C1D64" w14:paraId="59470211" w14:textId="77777777" w:rsidTr="00EC6C36">
        <w:trPr>
          <w:cantSplit/>
          <w:jc w:val="center"/>
        </w:trPr>
        <w:tc>
          <w:tcPr>
            <w:tcW w:w="1295" w:type="pct"/>
            <w:shd w:val="clear" w:color="auto" w:fill="auto"/>
          </w:tcPr>
          <w:p w14:paraId="6F70B3D3" w14:textId="77777777" w:rsidR="00675CDA" w:rsidRPr="007C1D64" w:rsidRDefault="00675CDA" w:rsidP="00EC6C36">
            <w:pPr>
              <w:pStyle w:val="SDMTableBoxParaNotNumbered"/>
              <w:rPr>
                <w:rFonts w:ascii="Avenir Book" w:hAnsi="Avenir Book"/>
                <w:b/>
              </w:rPr>
            </w:pPr>
            <w:r w:rsidRPr="007C1D64">
              <w:rPr>
                <w:rFonts w:ascii="Avenir Book" w:hAnsi="Avenir Book"/>
                <w:b/>
              </w:rPr>
              <w:t>Last name</w:t>
            </w:r>
          </w:p>
        </w:tc>
        <w:tc>
          <w:tcPr>
            <w:tcW w:w="3705" w:type="pct"/>
            <w:shd w:val="clear" w:color="auto" w:fill="auto"/>
          </w:tcPr>
          <w:p w14:paraId="51AF9DD6" w14:textId="77777777" w:rsidR="00675CDA" w:rsidRPr="007C1D64" w:rsidRDefault="00675CDA" w:rsidP="00EC6C36">
            <w:pPr>
              <w:pStyle w:val="SDMTableBoxParaNotNumbered"/>
              <w:rPr>
                <w:rFonts w:ascii="Avenir Book" w:hAnsi="Avenir Book"/>
              </w:rPr>
            </w:pPr>
            <w:r>
              <w:rPr>
                <w:rFonts w:ascii="Avenir Book" w:hAnsi="Avenir Book"/>
              </w:rPr>
              <w:t>Valladares</w:t>
            </w:r>
          </w:p>
        </w:tc>
      </w:tr>
      <w:tr w:rsidR="00675CDA" w:rsidRPr="007C1D64" w14:paraId="681BCF02" w14:textId="77777777" w:rsidTr="00EC6C36">
        <w:trPr>
          <w:cantSplit/>
          <w:jc w:val="center"/>
        </w:trPr>
        <w:tc>
          <w:tcPr>
            <w:tcW w:w="1295" w:type="pct"/>
            <w:shd w:val="clear" w:color="auto" w:fill="auto"/>
          </w:tcPr>
          <w:p w14:paraId="14273286" w14:textId="77777777" w:rsidR="00675CDA" w:rsidRPr="007C1D64" w:rsidRDefault="00675CDA" w:rsidP="00EC6C36">
            <w:pPr>
              <w:pStyle w:val="SDMTableBoxParaNotNumbered"/>
              <w:rPr>
                <w:rFonts w:ascii="Avenir Book" w:hAnsi="Avenir Book"/>
                <w:b/>
              </w:rPr>
            </w:pPr>
            <w:r w:rsidRPr="007C1D64">
              <w:rPr>
                <w:rFonts w:ascii="Avenir Book" w:hAnsi="Avenir Book"/>
                <w:b/>
              </w:rPr>
              <w:t>Middle name</w:t>
            </w:r>
          </w:p>
        </w:tc>
        <w:tc>
          <w:tcPr>
            <w:tcW w:w="3705" w:type="pct"/>
            <w:shd w:val="clear" w:color="auto" w:fill="auto"/>
          </w:tcPr>
          <w:p w14:paraId="3ECA0B2F" w14:textId="1D41D362" w:rsidR="00675CDA" w:rsidRPr="007C1D64" w:rsidRDefault="00675CDA" w:rsidP="00EC6C36">
            <w:pPr>
              <w:pStyle w:val="SDMTableBoxParaNotNumbered"/>
              <w:rPr>
                <w:rFonts w:ascii="Avenir Book" w:hAnsi="Avenir Book"/>
              </w:rPr>
            </w:pPr>
          </w:p>
        </w:tc>
      </w:tr>
      <w:tr w:rsidR="00675CDA" w:rsidRPr="007C1D64" w14:paraId="627A1699" w14:textId="77777777" w:rsidTr="00EC6C36">
        <w:trPr>
          <w:cantSplit/>
          <w:jc w:val="center"/>
        </w:trPr>
        <w:tc>
          <w:tcPr>
            <w:tcW w:w="1295" w:type="pct"/>
            <w:shd w:val="clear" w:color="auto" w:fill="auto"/>
          </w:tcPr>
          <w:p w14:paraId="0DE15DC4" w14:textId="77777777" w:rsidR="00675CDA" w:rsidRPr="007C1D64" w:rsidRDefault="00675CDA" w:rsidP="00EC6C36">
            <w:pPr>
              <w:pStyle w:val="SDMTableBoxParaNotNumbered"/>
              <w:rPr>
                <w:rFonts w:ascii="Avenir Book" w:hAnsi="Avenir Book"/>
                <w:b/>
              </w:rPr>
            </w:pPr>
            <w:r w:rsidRPr="007C1D64">
              <w:rPr>
                <w:rFonts w:ascii="Avenir Book" w:hAnsi="Avenir Book"/>
                <w:b/>
              </w:rPr>
              <w:t>First name</w:t>
            </w:r>
          </w:p>
        </w:tc>
        <w:tc>
          <w:tcPr>
            <w:tcW w:w="3705" w:type="pct"/>
            <w:shd w:val="clear" w:color="auto" w:fill="auto"/>
          </w:tcPr>
          <w:p w14:paraId="19D6DA1C" w14:textId="77777777" w:rsidR="00675CDA" w:rsidRPr="007C1D64" w:rsidRDefault="00675CDA" w:rsidP="00EC6C36">
            <w:pPr>
              <w:pStyle w:val="SDMTableBoxParaNotNumbered"/>
              <w:rPr>
                <w:rFonts w:ascii="Avenir Book" w:hAnsi="Avenir Book"/>
              </w:rPr>
            </w:pPr>
            <w:r>
              <w:rPr>
                <w:rFonts w:ascii="Avenir Book" w:hAnsi="Avenir Book"/>
              </w:rPr>
              <w:t>Guilherme</w:t>
            </w:r>
          </w:p>
        </w:tc>
      </w:tr>
      <w:tr w:rsidR="00675CDA" w:rsidRPr="007C1D64" w14:paraId="3CAEFF01" w14:textId="77777777" w:rsidTr="00EC6C36">
        <w:trPr>
          <w:cantSplit/>
          <w:jc w:val="center"/>
        </w:trPr>
        <w:tc>
          <w:tcPr>
            <w:tcW w:w="1295" w:type="pct"/>
            <w:shd w:val="clear" w:color="auto" w:fill="auto"/>
          </w:tcPr>
          <w:p w14:paraId="00C1CECB" w14:textId="77777777" w:rsidR="00675CDA" w:rsidRPr="007C1D64" w:rsidRDefault="00675CDA" w:rsidP="00EC6C36">
            <w:pPr>
              <w:pStyle w:val="SDMTableBoxParaNotNumbered"/>
              <w:rPr>
                <w:rFonts w:ascii="Avenir Book" w:hAnsi="Avenir Book"/>
                <w:b/>
              </w:rPr>
            </w:pPr>
            <w:r w:rsidRPr="007C1D64">
              <w:rPr>
                <w:rFonts w:ascii="Avenir Book" w:hAnsi="Avenir Book"/>
                <w:b/>
              </w:rPr>
              <w:t>Department</w:t>
            </w:r>
          </w:p>
        </w:tc>
        <w:tc>
          <w:tcPr>
            <w:tcW w:w="3705" w:type="pct"/>
            <w:shd w:val="clear" w:color="auto" w:fill="auto"/>
          </w:tcPr>
          <w:p w14:paraId="2626E1BE" w14:textId="77777777" w:rsidR="00675CDA" w:rsidRPr="007C1D64" w:rsidRDefault="00675CDA" w:rsidP="00EC6C36">
            <w:pPr>
              <w:pStyle w:val="SDMTableBoxParaNotNumbered"/>
              <w:rPr>
                <w:rFonts w:ascii="Avenir Book" w:hAnsi="Avenir Book"/>
              </w:rPr>
            </w:pPr>
          </w:p>
        </w:tc>
      </w:tr>
      <w:tr w:rsidR="00675CDA" w:rsidRPr="007C1D64" w14:paraId="724BA372" w14:textId="77777777" w:rsidTr="00EC6C36">
        <w:trPr>
          <w:cantSplit/>
          <w:jc w:val="center"/>
        </w:trPr>
        <w:tc>
          <w:tcPr>
            <w:tcW w:w="1295" w:type="pct"/>
            <w:shd w:val="clear" w:color="auto" w:fill="auto"/>
          </w:tcPr>
          <w:p w14:paraId="2079AB8F" w14:textId="77777777" w:rsidR="00675CDA" w:rsidRPr="007C1D64" w:rsidRDefault="00675CDA" w:rsidP="00EC6C36">
            <w:pPr>
              <w:pStyle w:val="SDMTableBoxParaNotNumbered"/>
              <w:rPr>
                <w:rFonts w:ascii="Avenir Book" w:hAnsi="Avenir Book"/>
                <w:b/>
              </w:rPr>
            </w:pPr>
            <w:r w:rsidRPr="007C1D64">
              <w:rPr>
                <w:rFonts w:ascii="Avenir Book" w:hAnsi="Avenir Book"/>
                <w:b/>
              </w:rPr>
              <w:t>Mobile</w:t>
            </w:r>
          </w:p>
        </w:tc>
        <w:tc>
          <w:tcPr>
            <w:tcW w:w="3705" w:type="pct"/>
            <w:shd w:val="clear" w:color="auto" w:fill="auto"/>
          </w:tcPr>
          <w:p w14:paraId="76B7552D" w14:textId="77777777" w:rsidR="00675CDA" w:rsidRPr="007C1D64" w:rsidRDefault="00675CDA" w:rsidP="00EC6C36">
            <w:pPr>
              <w:pStyle w:val="SDMTableBoxParaNotNumbered"/>
              <w:rPr>
                <w:rFonts w:ascii="Avenir Book" w:hAnsi="Avenir Book"/>
              </w:rPr>
            </w:pPr>
            <w:r>
              <w:rPr>
                <w:rFonts w:ascii="Avenir Book" w:hAnsi="Avenir Book"/>
              </w:rPr>
              <w:t>+55-71-99995-2021</w:t>
            </w:r>
          </w:p>
        </w:tc>
      </w:tr>
      <w:tr w:rsidR="006C5E96" w:rsidRPr="007C1D64" w14:paraId="5D4E15A8" w14:textId="77777777" w:rsidTr="00EC6C36">
        <w:trPr>
          <w:cantSplit/>
          <w:jc w:val="center"/>
        </w:trPr>
        <w:tc>
          <w:tcPr>
            <w:tcW w:w="1295" w:type="pct"/>
            <w:shd w:val="clear" w:color="auto" w:fill="auto"/>
          </w:tcPr>
          <w:p w14:paraId="5ACA2F3E" w14:textId="77777777" w:rsidR="006C5E96" w:rsidRPr="007C1D64" w:rsidRDefault="006C5E96" w:rsidP="00EC6C36">
            <w:pPr>
              <w:pStyle w:val="SDMTableBoxParaNotNumbered"/>
              <w:rPr>
                <w:rFonts w:ascii="Avenir Book" w:hAnsi="Avenir Book"/>
                <w:b/>
              </w:rPr>
            </w:pPr>
            <w:r w:rsidRPr="007C1D64">
              <w:rPr>
                <w:rFonts w:ascii="Avenir Book" w:hAnsi="Avenir Book"/>
                <w:b/>
              </w:rPr>
              <w:t>Direct fax</w:t>
            </w:r>
          </w:p>
        </w:tc>
        <w:tc>
          <w:tcPr>
            <w:tcW w:w="3705" w:type="pct"/>
            <w:shd w:val="clear" w:color="auto" w:fill="auto"/>
          </w:tcPr>
          <w:p w14:paraId="19834DD8" w14:textId="76816583" w:rsidR="006C5E96" w:rsidRPr="007C1D64" w:rsidRDefault="006C5E96" w:rsidP="00EC6C36">
            <w:pPr>
              <w:pStyle w:val="SDMTableBoxParaNotNumbered"/>
              <w:rPr>
                <w:rFonts w:ascii="Avenir Book" w:hAnsi="Avenir Book"/>
              </w:rPr>
            </w:pPr>
            <w:r>
              <w:rPr>
                <w:rFonts w:ascii="Avenir Book" w:hAnsi="Avenir Book"/>
              </w:rPr>
              <w:t>+55-72-3264-3199</w:t>
            </w:r>
          </w:p>
        </w:tc>
      </w:tr>
      <w:tr w:rsidR="006C5E96" w:rsidRPr="007C1D64" w14:paraId="56574F52" w14:textId="77777777" w:rsidTr="00EC6C36">
        <w:trPr>
          <w:cantSplit/>
          <w:jc w:val="center"/>
        </w:trPr>
        <w:tc>
          <w:tcPr>
            <w:tcW w:w="1295" w:type="pct"/>
            <w:shd w:val="clear" w:color="auto" w:fill="auto"/>
          </w:tcPr>
          <w:p w14:paraId="17A1C518" w14:textId="77777777" w:rsidR="006C5E96" w:rsidRPr="007C1D64" w:rsidRDefault="006C5E96" w:rsidP="00EC6C36">
            <w:pPr>
              <w:pStyle w:val="SDMTableBoxParaNotNumbered"/>
              <w:rPr>
                <w:rFonts w:ascii="Avenir Book" w:hAnsi="Avenir Book"/>
                <w:b/>
              </w:rPr>
            </w:pPr>
            <w:r w:rsidRPr="007C1D64">
              <w:rPr>
                <w:rFonts w:ascii="Avenir Book" w:hAnsi="Avenir Book"/>
                <w:b/>
              </w:rPr>
              <w:t>Direct tel.</w:t>
            </w:r>
          </w:p>
        </w:tc>
        <w:tc>
          <w:tcPr>
            <w:tcW w:w="3705" w:type="pct"/>
            <w:shd w:val="clear" w:color="auto" w:fill="auto"/>
          </w:tcPr>
          <w:p w14:paraId="3412F53F" w14:textId="092CDAF9" w:rsidR="006C5E96" w:rsidRPr="007C1D64" w:rsidRDefault="006C5E96" w:rsidP="00EC6C36">
            <w:pPr>
              <w:pStyle w:val="SDMTableBoxParaNotNumbered"/>
              <w:rPr>
                <w:rFonts w:ascii="Avenir Book" w:hAnsi="Avenir Book"/>
              </w:rPr>
            </w:pPr>
            <w:r>
              <w:rPr>
                <w:rFonts w:ascii="Avenir Book" w:hAnsi="Avenir Book"/>
              </w:rPr>
              <w:t>+55-72-3264-3199</w:t>
            </w:r>
          </w:p>
        </w:tc>
      </w:tr>
      <w:tr w:rsidR="006C5E96" w:rsidRPr="007C1D64" w14:paraId="79A8100A" w14:textId="77777777" w:rsidTr="00EC6C36">
        <w:trPr>
          <w:cantSplit/>
          <w:jc w:val="center"/>
        </w:trPr>
        <w:tc>
          <w:tcPr>
            <w:tcW w:w="1295" w:type="pct"/>
            <w:shd w:val="clear" w:color="auto" w:fill="auto"/>
          </w:tcPr>
          <w:p w14:paraId="6E8AEA08" w14:textId="77777777" w:rsidR="006C5E96" w:rsidRPr="007C1D64" w:rsidRDefault="006C5E96" w:rsidP="00EC6C36">
            <w:pPr>
              <w:pStyle w:val="SDMTableBoxParaNotNumbered"/>
              <w:rPr>
                <w:rFonts w:ascii="Avenir Book" w:hAnsi="Avenir Book"/>
                <w:b/>
              </w:rPr>
            </w:pPr>
            <w:r w:rsidRPr="007C1D64">
              <w:rPr>
                <w:rFonts w:ascii="Avenir Book" w:hAnsi="Avenir Book"/>
                <w:b/>
              </w:rPr>
              <w:t>Personal e-mail</w:t>
            </w:r>
          </w:p>
        </w:tc>
        <w:tc>
          <w:tcPr>
            <w:tcW w:w="3705" w:type="pct"/>
            <w:shd w:val="clear" w:color="auto" w:fill="auto"/>
          </w:tcPr>
          <w:p w14:paraId="62412EAA" w14:textId="77777777" w:rsidR="006C5E96" w:rsidRPr="007C1D64" w:rsidRDefault="006C5E96" w:rsidP="00EC6C36">
            <w:pPr>
              <w:pStyle w:val="SDMTableBoxParaNotNumbered"/>
              <w:rPr>
                <w:rFonts w:ascii="Avenir Book" w:hAnsi="Avenir Book"/>
              </w:rPr>
            </w:pPr>
            <w:r>
              <w:rPr>
                <w:rFonts w:ascii="Avenir Book" w:hAnsi="Avenir Book"/>
              </w:rPr>
              <w:t>guilherme@perene.org.br</w:t>
            </w:r>
          </w:p>
        </w:tc>
      </w:tr>
    </w:tbl>
    <w:p w14:paraId="3F7C3922" w14:textId="77777777" w:rsidR="00675CDA" w:rsidRPr="007C1D64" w:rsidRDefault="00675CDA" w:rsidP="00675CDA">
      <w:pPr>
        <w:rPr>
          <w:rFonts w:ascii="Avenir Book" w:hAnsi="Avenir Book"/>
          <w:lang w:eastAsia="en-US"/>
        </w:rPr>
      </w:pPr>
      <w:bookmarkStart w:id="250" w:name="appendix3"/>
      <w:bookmarkStart w:id="251" w:name="_Toc315340784"/>
      <w:bookmarkEnd w:id="245"/>
      <w:bookmarkEnd w:id="246"/>
      <w:bookmarkEnd w:id="247"/>
      <w:bookmarkEnd w:id="248"/>
      <w:bookmarkEnd w:id="249"/>
    </w:p>
    <w:bookmarkEnd w:id="250"/>
    <w:bookmarkEnd w:id="251"/>
    <w:p w14:paraId="1BA89D9A" w14:textId="77777777" w:rsidR="00675CDA" w:rsidRPr="007C1D64" w:rsidRDefault="00675CDA" w:rsidP="00675CDA">
      <w:pPr>
        <w:rPr>
          <w:rFonts w:ascii="Avenir Book" w:hAnsi="Avenir Book"/>
          <w:lang w:eastAsia="en-US"/>
        </w:rPr>
      </w:pPr>
    </w:p>
    <w:p w14:paraId="2EB2E507" w14:textId="77777777" w:rsidR="00675CDA" w:rsidRPr="007C1D64" w:rsidRDefault="00675CDA" w:rsidP="00675CDA">
      <w:pPr>
        <w:rPr>
          <w:rFonts w:ascii="Avenir Book" w:hAnsi="Avenir Book"/>
          <w:lang w:eastAsia="en-US"/>
        </w:rPr>
      </w:pPr>
    </w:p>
    <w:p w14:paraId="20090D58" w14:textId="77777777" w:rsidR="00675CDA" w:rsidRPr="007C1D64" w:rsidRDefault="00675CDA" w:rsidP="00675CDA">
      <w:pPr>
        <w:pStyle w:val="SDMAppTitle"/>
        <w:pageBreakBefore w:val="0"/>
        <w:rPr>
          <w:rFonts w:ascii="Avenir Book" w:hAnsi="Avenir Book"/>
        </w:rPr>
      </w:pPr>
      <w:bookmarkStart w:id="252" w:name="_Toc315340786"/>
      <w:bookmarkStart w:id="253" w:name="_Toc315881231"/>
      <w:bookmarkStart w:id="254" w:name="_Toc317686919"/>
      <w:bookmarkEnd w:id="0"/>
      <w:r w:rsidRPr="007C1D64">
        <w:rPr>
          <w:rFonts w:ascii="Avenir Book" w:hAnsi="Avenir Book"/>
        </w:rPr>
        <w:lastRenderedPageBreak/>
        <w:t>Summary of post registration design changes</w:t>
      </w:r>
      <w:bookmarkEnd w:id="252"/>
      <w:bookmarkEnd w:id="253"/>
      <w:bookmarkEnd w:id="254"/>
    </w:p>
    <w:p w14:paraId="1651AD9B" w14:textId="77777777" w:rsidR="00675CDA" w:rsidRPr="007C1D64" w:rsidRDefault="00675CDA" w:rsidP="00675CDA">
      <w:pPr>
        <w:rPr>
          <w:rFonts w:ascii="Avenir Book" w:hAnsi="Avenir Book"/>
          <w:lang w:eastAsia="en-US"/>
        </w:rPr>
      </w:pPr>
    </w:p>
    <w:p w14:paraId="567DD578" w14:textId="77777777" w:rsidR="00675CDA" w:rsidRPr="007C1D64" w:rsidRDefault="00675CDA" w:rsidP="00675CDA">
      <w:pPr>
        <w:rPr>
          <w:rFonts w:ascii="Avenir Book" w:hAnsi="Avenir Book"/>
          <w:lang w:eastAsia="en-US"/>
        </w:rPr>
      </w:pPr>
    </w:p>
    <w:p w14:paraId="34734558" w14:textId="77777777" w:rsidR="00675CDA" w:rsidRDefault="00675CDA" w:rsidP="00675CDA">
      <w:pPr>
        <w:jc w:val="center"/>
        <w:rPr>
          <w:rFonts w:ascii="Avenir Book" w:hAnsi="Avenir Book"/>
          <w:sz w:val="32"/>
          <w:szCs w:val="32"/>
        </w:rPr>
      </w:pPr>
      <w:r w:rsidRPr="002552D4">
        <w:rPr>
          <w:rFonts w:ascii="Avenir Book" w:hAnsi="Avenir Book"/>
          <w:sz w:val="32"/>
          <w:szCs w:val="32"/>
        </w:rPr>
        <w:t>Revision History</w:t>
      </w:r>
    </w:p>
    <w:p w14:paraId="45381843" w14:textId="77777777" w:rsidR="00675CDA" w:rsidRDefault="00675CDA" w:rsidP="00675CDA">
      <w:pPr>
        <w:jc w:val="center"/>
        <w:rPr>
          <w:rFonts w:ascii="Avenir Book" w:hAnsi="Avenir Book"/>
          <w:sz w:val="32"/>
          <w:szCs w:val="32"/>
        </w:rPr>
      </w:pPr>
    </w:p>
    <w:tbl>
      <w:tblPr>
        <w:tblStyle w:val="TableGrid"/>
        <w:tblW w:w="0" w:type="auto"/>
        <w:tblLook w:val="04A0" w:firstRow="1" w:lastRow="0" w:firstColumn="1" w:lastColumn="0" w:noHBand="0" w:noVBand="1"/>
      </w:tblPr>
      <w:tblGrid>
        <w:gridCol w:w="1277"/>
        <w:gridCol w:w="1845"/>
        <w:gridCol w:w="6507"/>
      </w:tblGrid>
      <w:tr w:rsidR="00675CDA" w:rsidRPr="00B72193" w14:paraId="7DEEE025" w14:textId="77777777" w:rsidTr="00EC6C36">
        <w:tc>
          <w:tcPr>
            <w:tcW w:w="1277" w:type="dxa"/>
          </w:tcPr>
          <w:p w14:paraId="14078D45" w14:textId="77777777" w:rsidR="00675CDA" w:rsidRPr="002552D4" w:rsidRDefault="00675CDA" w:rsidP="00EC6C36">
            <w:pPr>
              <w:jc w:val="center"/>
              <w:rPr>
                <w:rFonts w:ascii="Avenir Book" w:hAnsi="Avenir Book"/>
                <w:szCs w:val="22"/>
              </w:rPr>
            </w:pPr>
            <w:r w:rsidRPr="002552D4">
              <w:rPr>
                <w:rFonts w:ascii="Avenir Book" w:hAnsi="Avenir Book"/>
                <w:szCs w:val="22"/>
              </w:rPr>
              <w:t>Version</w:t>
            </w:r>
          </w:p>
        </w:tc>
        <w:tc>
          <w:tcPr>
            <w:tcW w:w="1845" w:type="dxa"/>
          </w:tcPr>
          <w:p w14:paraId="00C35C1F" w14:textId="77777777" w:rsidR="00675CDA" w:rsidRPr="002552D4" w:rsidRDefault="00675CDA" w:rsidP="00EC6C36">
            <w:pPr>
              <w:jc w:val="center"/>
              <w:rPr>
                <w:rFonts w:ascii="Avenir Book" w:hAnsi="Avenir Book"/>
                <w:szCs w:val="22"/>
              </w:rPr>
            </w:pPr>
            <w:r w:rsidRPr="002552D4">
              <w:rPr>
                <w:rFonts w:ascii="Avenir Book" w:hAnsi="Avenir Book"/>
                <w:szCs w:val="22"/>
              </w:rPr>
              <w:t>Date</w:t>
            </w:r>
          </w:p>
        </w:tc>
        <w:tc>
          <w:tcPr>
            <w:tcW w:w="6507" w:type="dxa"/>
          </w:tcPr>
          <w:p w14:paraId="61B1D2BF" w14:textId="77777777" w:rsidR="00675CDA" w:rsidRPr="002552D4" w:rsidRDefault="00675CDA" w:rsidP="00EC6C36">
            <w:pPr>
              <w:jc w:val="center"/>
              <w:rPr>
                <w:rFonts w:ascii="Avenir Book" w:hAnsi="Avenir Book"/>
                <w:szCs w:val="22"/>
              </w:rPr>
            </w:pPr>
            <w:r w:rsidRPr="002552D4">
              <w:rPr>
                <w:rFonts w:ascii="Avenir Book" w:hAnsi="Avenir Book"/>
                <w:szCs w:val="22"/>
              </w:rPr>
              <w:t>Remarks</w:t>
            </w:r>
          </w:p>
        </w:tc>
      </w:tr>
      <w:tr w:rsidR="00675CDA" w:rsidRPr="00B72193" w14:paraId="5A751C65" w14:textId="77777777" w:rsidTr="00EC6C36">
        <w:tc>
          <w:tcPr>
            <w:tcW w:w="1277" w:type="dxa"/>
          </w:tcPr>
          <w:p w14:paraId="5019F349" w14:textId="77777777" w:rsidR="00675CDA" w:rsidRPr="002552D4" w:rsidRDefault="00675CDA" w:rsidP="00EC6C36">
            <w:pPr>
              <w:jc w:val="center"/>
              <w:rPr>
                <w:rFonts w:ascii="Avenir Book" w:hAnsi="Avenir Book"/>
                <w:szCs w:val="22"/>
              </w:rPr>
            </w:pPr>
            <w:r w:rsidRPr="002552D4">
              <w:rPr>
                <w:rFonts w:ascii="Avenir Book" w:hAnsi="Avenir Book"/>
                <w:szCs w:val="22"/>
              </w:rPr>
              <w:t>1.1</w:t>
            </w:r>
          </w:p>
        </w:tc>
        <w:tc>
          <w:tcPr>
            <w:tcW w:w="1845" w:type="dxa"/>
          </w:tcPr>
          <w:p w14:paraId="0E971D80" w14:textId="77777777" w:rsidR="00675CDA" w:rsidRPr="002552D4" w:rsidRDefault="00675CDA" w:rsidP="00EC6C36">
            <w:pPr>
              <w:jc w:val="center"/>
              <w:rPr>
                <w:rFonts w:ascii="Avenir Book" w:hAnsi="Avenir Book"/>
                <w:szCs w:val="22"/>
              </w:rPr>
            </w:pPr>
            <w:r>
              <w:rPr>
                <w:rFonts w:ascii="Avenir Book" w:hAnsi="Avenir Book"/>
                <w:szCs w:val="22"/>
              </w:rPr>
              <w:t>24 August 2017</w:t>
            </w:r>
          </w:p>
        </w:tc>
        <w:tc>
          <w:tcPr>
            <w:tcW w:w="6507" w:type="dxa"/>
          </w:tcPr>
          <w:p w14:paraId="56537324" w14:textId="77777777" w:rsidR="00675CDA" w:rsidRPr="002552D4" w:rsidRDefault="00675CDA" w:rsidP="00EC6C36">
            <w:pPr>
              <w:jc w:val="left"/>
              <w:rPr>
                <w:rFonts w:ascii="Avenir Book" w:hAnsi="Avenir Book"/>
                <w:szCs w:val="22"/>
              </w:rPr>
            </w:pPr>
            <w:r>
              <w:rPr>
                <w:rFonts w:ascii="Avenir Book" w:hAnsi="Avenir Book"/>
                <w:szCs w:val="22"/>
              </w:rPr>
              <w:t>Updated to include section A.8 on ‘gender sensitive’ requirements</w:t>
            </w:r>
          </w:p>
        </w:tc>
      </w:tr>
      <w:tr w:rsidR="00675CDA" w:rsidRPr="00B72193" w14:paraId="0E9C1341" w14:textId="77777777" w:rsidTr="00EC6C36">
        <w:tc>
          <w:tcPr>
            <w:tcW w:w="1277" w:type="dxa"/>
          </w:tcPr>
          <w:p w14:paraId="59CF333E" w14:textId="77777777" w:rsidR="00675CDA" w:rsidRPr="002552D4" w:rsidRDefault="00675CDA" w:rsidP="00EC6C36">
            <w:pPr>
              <w:jc w:val="center"/>
              <w:rPr>
                <w:rFonts w:ascii="Avenir Book" w:hAnsi="Avenir Book"/>
                <w:szCs w:val="22"/>
              </w:rPr>
            </w:pPr>
            <w:r w:rsidRPr="002552D4">
              <w:rPr>
                <w:rFonts w:ascii="Avenir Book" w:hAnsi="Avenir Book"/>
                <w:szCs w:val="22"/>
              </w:rPr>
              <w:t>1</w:t>
            </w:r>
          </w:p>
        </w:tc>
        <w:tc>
          <w:tcPr>
            <w:tcW w:w="1845" w:type="dxa"/>
          </w:tcPr>
          <w:p w14:paraId="7CEDC895" w14:textId="77777777" w:rsidR="00675CDA" w:rsidRPr="002552D4" w:rsidRDefault="00675CDA" w:rsidP="00EC6C36">
            <w:pPr>
              <w:jc w:val="center"/>
              <w:rPr>
                <w:rFonts w:ascii="Avenir Book" w:hAnsi="Avenir Book"/>
                <w:szCs w:val="22"/>
              </w:rPr>
            </w:pPr>
            <w:r w:rsidRPr="002552D4">
              <w:rPr>
                <w:rFonts w:ascii="Avenir Book" w:hAnsi="Avenir Book"/>
                <w:szCs w:val="22"/>
              </w:rPr>
              <w:t>10 July 2017</w:t>
            </w:r>
          </w:p>
        </w:tc>
        <w:tc>
          <w:tcPr>
            <w:tcW w:w="6507" w:type="dxa"/>
          </w:tcPr>
          <w:p w14:paraId="4934EE05" w14:textId="77777777" w:rsidR="00675CDA" w:rsidRPr="002552D4" w:rsidRDefault="00675CDA" w:rsidP="00EC6C36">
            <w:pPr>
              <w:jc w:val="left"/>
              <w:rPr>
                <w:rFonts w:ascii="Avenir Book" w:hAnsi="Avenir Book"/>
                <w:szCs w:val="22"/>
              </w:rPr>
            </w:pPr>
            <w:r w:rsidRPr="002552D4">
              <w:rPr>
                <w:rFonts w:ascii="Avenir Book" w:hAnsi="Avenir Book"/>
                <w:szCs w:val="22"/>
              </w:rPr>
              <w:t>Initial adoption</w:t>
            </w:r>
          </w:p>
        </w:tc>
      </w:tr>
      <w:tr w:rsidR="00675CDA" w:rsidRPr="00B72193" w14:paraId="1F321091" w14:textId="77777777" w:rsidTr="00EC6C36">
        <w:tc>
          <w:tcPr>
            <w:tcW w:w="1277" w:type="dxa"/>
          </w:tcPr>
          <w:p w14:paraId="149B6B80" w14:textId="77777777" w:rsidR="00675CDA" w:rsidRPr="002552D4" w:rsidRDefault="00675CDA" w:rsidP="00EC6C36">
            <w:pPr>
              <w:jc w:val="center"/>
              <w:rPr>
                <w:rFonts w:ascii="Avenir Book" w:hAnsi="Avenir Book"/>
                <w:szCs w:val="22"/>
              </w:rPr>
            </w:pPr>
          </w:p>
        </w:tc>
        <w:tc>
          <w:tcPr>
            <w:tcW w:w="1845" w:type="dxa"/>
          </w:tcPr>
          <w:p w14:paraId="2977BA89" w14:textId="77777777" w:rsidR="00675CDA" w:rsidRPr="002552D4" w:rsidRDefault="00675CDA" w:rsidP="00EC6C36">
            <w:pPr>
              <w:jc w:val="center"/>
              <w:rPr>
                <w:rFonts w:ascii="Avenir Book" w:hAnsi="Avenir Book"/>
                <w:szCs w:val="22"/>
              </w:rPr>
            </w:pPr>
          </w:p>
        </w:tc>
        <w:tc>
          <w:tcPr>
            <w:tcW w:w="6507" w:type="dxa"/>
          </w:tcPr>
          <w:p w14:paraId="713BD39D" w14:textId="77777777" w:rsidR="00675CDA" w:rsidRPr="002552D4" w:rsidRDefault="00675CDA" w:rsidP="00EC6C36">
            <w:pPr>
              <w:jc w:val="center"/>
              <w:rPr>
                <w:rFonts w:ascii="Avenir Book" w:hAnsi="Avenir Book"/>
                <w:szCs w:val="22"/>
              </w:rPr>
            </w:pPr>
          </w:p>
        </w:tc>
      </w:tr>
      <w:tr w:rsidR="00675CDA" w:rsidRPr="00B72193" w14:paraId="2985C3A8" w14:textId="77777777" w:rsidTr="00EC6C36">
        <w:tc>
          <w:tcPr>
            <w:tcW w:w="1277" w:type="dxa"/>
          </w:tcPr>
          <w:p w14:paraId="5EB25F1E" w14:textId="77777777" w:rsidR="00675CDA" w:rsidRPr="002552D4" w:rsidRDefault="00675CDA" w:rsidP="00EC6C36">
            <w:pPr>
              <w:jc w:val="center"/>
              <w:rPr>
                <w:rFonts w:ascii="Avenir Book" w:hAnsi="Avenir Book"/>
                <w:szCs w:val="22"/>
              </w:rPr>
            </w:pPr>
          </w:p>
        </w:tc>
        <w:tc>
          <w:tcPr>
            <w:tcW w:w="1845" w:type="dxa"/>
          </w:tcPr>
          <w:p w14:paraId="7BF7F6EF" w14:textId="77777777" w:rsidR="00675CDA" w:rsidRPr="002552D4" w:rsidRDefault="00675CDA" w:rsidP="00EC6C36">
            <w:pPr>
              <w:jc w:val="center"/>
              <w:rPr>
                <w:rFonts w:ascii="Avenir Book" w:hAnsi="Avenir Book"/>
                <w:szCs w:val="22"/>
              </w:rPr>
            </w:pPr>
          </w:p>
        </w:tc>
        <w:tc>
          <w:tcPr>
            <w:tcW w:w="6507" w:type="dxa"/>
          </w:tcPr>
          <w:p w14:paraId="72C92462" w14:textId="77777777" w:rsidR="00675CDA" w:rsidRPr="002552D4" w:rsidRDefault="00675CDA" w:rsidP="00EC6C36">
            <w:pPr>
              <w:jc w:val="center"/>
              <w:rPr>
                <w:rFonts w:ascii="Avenir Book" w:hAnsi="Avenir Book"/>
                <w:szCs w:val="22"/>
              </w:rPr>
            </w:pPr>
          </w:p>
        </w:tc>
      </w:tr>
      <w:tr w:rsidR="00675CDA" w:rsidRPr="00B72193" w14:paraId="7F1BAD6A" w14:textId="77777777" w:rsidTr="00EC6C36">
        <w:tc>
          <w:tcPr>
            <w:tcW w:w="1277" w:type="dxa"/>
          </w:tcPr>
          <w:p w14:paraId="0BAFC7D8" w14:textId="77777777" w:rsidR="00675CDA" w:rsidRPr="002552D4" w:rsidRDefault="00675CDA" w:rsidP="00EC6C36">
            <w:pPr>
              <w:jc w:val="center"/>
              <w:rPr>
                <w:rFonts w:ascii="Avenir Book" w:hAnsi="Avenir Book"/>
                <w:szCs w:val="22"/>
              </w:rPr>
            </w:pPr>
          </w:p>
        </w:tc>
        <w:tc>
          <w:tcPr>
            <w:tcW w:w="1845" w:type="dxa"/>
          </w:tcPr>
          <w:p w14:paraId="71926BB4" w14:textId="77777777" w:rsidR="00675CDA" w:rsidRPr="002552D4" w:rsidRDefault="00675CDA" w:rsidP="00EC6C36">
            <w:pPr>
              <w:jc w:val="center"/>
              <w:rPr>
                <w:rFonts w:ascii="Avenir Book" w:hAnsi="Avenir Book"/>
                <w:szCs w:val="22"/>
              </w:rPr>
            </w:pPr>
          </w:p>
        </w:tc>
        <w:tc>
          <w:tcPr>
            <w:tcW w:w="6507" w:type="dxa"/>
          </w:tcPr>
          <w:p w14:paraId="193AC81D" w14:textId="77777777" w:rsidR="00675CDA" w:rsidRPr="002552D4" w:rsidRDefault="00675CDA" w:rsidP="00EC6C36">
            <w:pPr>
              <w:jc w:val="center"/>
              <w:rPr>
                <w:rFonts w:ascii="Avenir Book" w:hAnsi="Avenir Book"/>
                <w:szCs w:val="22"/>
              </w:rPr>
            </w:pPr>
          </w:p>
        </w:tc>
      </w:tr>
    </w:tbl>
    <w:p w14:paraId="63D8B424" w14:textId="77777777" w:rsidR="00675CDA" w:rsidRPr="002552D4" w:rsidRDefault="00675CDA" w:rsidP="00675CDA">
      <w:pPr>
        <w:jc w:val="center"/>
        <w:rPr>
          <w:rFonts w:ascii="Avenir Book" w:hAnsi="Avenir Book"/>
          <w:sz w:val="32"/>
          <w:szCs w:val="32"/>
        </w:rPr>
      </w:pPr>
    </w:p>
    <w:p w14:paraId="0B83B3DB" w14:textId="77777777" w:rsidR="00675CDA" w:rsidRPr="007C1D64" w:rsidRDefault="00675CDA" w:rsidP="00675CDA">
      <w:pPr>
        <w:rPr>
          <w:rFonts w:ascii="Avenir Book" w:hAnsi="Avenir Book"/>
          <w:sz w:val="2"/>
          <w:szCs w:val="2"/>
        </w:rPr>
      </w:pPr>
    </w:p>
    <w:p w14:paraId="2C0ACDA3" w14:textId="77777777" w:rsidR="009115E4" w:rsidRPr="00675CDA" w:rsidRDefault="009115E4" w:rsidP="00675CDA"/>
    <w:sectPr w:rsidR="009115E4" w:rsidRPr="00675CDA" w:rsidSect="002B078D">
      <w:pgSz w:w="16840" w:h="11907" w:orient="landscape" w:code="9"/>
      <w:pgMar w:top="1138" w:right="1138" w:bottom="1138" w:left="1138" w:header="850" w:footer="562"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AEED95" w14:textId="77777777" w:rsidR="00B72232" w:rsidRDefault="00B72232">
      <w:r>
        <w:separator/>
      </w:r>
    </w:p>
  </w:endnote>
  <w:endnote w:type="continuationSeparator" w:id="0">
    <w:p w14:paraId="5DC966D9" w14:textId="77777777" w:rsidR="00B72232" w:rsidRDefault="00B72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Avenir Book">
    <w:altName w:val="Corbel"/>
    <w:charset w:val="00"/>
    <w:family w:val="swiss"/>
    <w:pitch w:val="variable"/>
    <w:sig w:usb0="00000001" w:usb1="5000204A"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F4F2E" w14:textId="77777777" w:rsidR="00924ADF" w:rsidRPr="001A47AA" w:rsidRDefault="00924ADF" w:rsidP="00603744">
    <w:pPr>
      <w:pStyle w:val="FooterF"/>
      <w:tabs>
        <w:tab w:val="clear" w:pos="9639"/>
        <w:tab w:val="right" w:pos="9498"/>
      </w:tabs>
      <w:rPr>
        <w:rFonts w:ascii="Avenir Book" w:hAnsi="Avenir Book"/>
        <w:b w:val="0"/>
        <w:sz w:val="16"/>
        <w:szCs w:val="16"/>
      </w:rPr>
    </w:pPr>
    <w:r w:rsidRPr="001A47AA">
      <w:rPr>
        <w:rFonts w:ascii="Avenir Book" w:hAnsi="Avenir Book"/>
        <w:b w:val="0"/>
        <w:sz w:val="16"/>
        <w:szCs w:val="16"/>
      </w:rPr>
      <w:t>101.1 T PDD</w:t>
    </w:r>
    <w:r w:rsidRPr="001A47AA">
      <w:rPr>
        <w:rFonts w:ascii="Avenir Book" w:hAnsi="Avenir Book"/>
        <w:b w:val="0"/>
        <w:sz w:val="16"/>
        <w:szCs w:val="16"/>
      </w:rPr>
      <w:tab/>
      <w:t xml:space="preserve">Page </w:t>
    </w:r>
    <w:r w:rsidRPr="001A47AA">
      <w:rPr>
        <w:rStyle w:val="PageNumber"/>
        <w:rFonts w:ascii="Avenir Book" w:hAnsi="Avenir Book"/>
        <w:b w:val="0"/>
        <w:sz w:val="16"/>
        <w:szCs w:val="16"/>
      </w:rPr>
      <w:fldChar w:fldCharType="begin"/>
    </w:r>
    <w:r w:rsidRPr="001A47AA">
      <w:rPr>
        <w:rStyle w:val="PageNumber"/>
        <w:rFonts w:ascii="Avenir Book" w:hAnsi="Avenir Book"/>
        <w:b w:val="0"/>
        <w:sz w:val="16"/>
        <w:szCs w:val="16"/>
      </w:rPr>
      <w:instrText xml:space="preserve"> PAGE </w:instrText>
    </w:r>
    <w:r w:rsidRPr="001A47AA">
      <w:rPr>
        <w:rStyle w:val="PageNumber"/>
        <w:rFonts w:ascii="Avenir Book" w:hAnsi="Avenir Book"/>
        <w:b w:val="0"/>
        <w:sz w:val="16"/>
        <w:szCs w:val="16"/>
      </w:rPr>
      <w:fldChar w:fldCharType="separate"/>
    </w:r>
    <w:r w:rsidR="00243496">
      <w:rPr>
        <w:rStyle w:val="PageNumber"/>
        <w:rFonts w:ascii="Avenir Book" w:hAnsi="Avenir Book"/>
        <w:b w:val="0"/>
        <w:noProof/>
        <w:sz w:val="16"/>
        <w:szCs w:val="16"/>
      </w:rPr>
      <w:t>2</w:t>
    </w:r>
    <w:r w:rsidRPr="001A47AA">
      <w:rPr>
        <w:rStyle w:val="PageNumber"/>
        <w:rFonts w:ascii="Avenir Book" w:hAnsi="Avenir Book"/>
        <w:b w:val="0"/>
        <w:sz w:val="16"/>
        <w:szCs w:val="16"/>
      </w:rPr>
      <w:fldChar w:fldCharType="end"/>
    </w:r>
    <w:r w:rsidRPr="001A47AA">
      <w:rPr>
        <w:rStyle w:val="PageNumber"/>
        <w:rFonts w:ascii="Avenir Book" w:hAnsi="Avenir Book"/>
        <w:b w:val="0"/>
        <w:sz w:val="16"/>
        <w:szCs w:val="16"/>
      </w:rPr>
      <w:t xml:space="preserve"> of </w:t>
    </w:r>
    <w:r w:rsidRPr="001A47AA">
      <w:rPr>
        <w:rStyle w:val="PageNumber"/>
        <w:rFonts w:ascii="Avenir Book" w:hAnsi="Avenir Book"/>
        <w:b w:val="0"/>
        <w:sz w:val="16"/>
        <w:szCs w:val="16"/>
      </w:rPr>
      <w:fldChar w:fldCharType="begin"/>
    </w:r>
    <w:r w:rsidRPr="001A47AA">
      <w:rPr>
        <w:rStyle w:val="PageNumber"/>
        <w:rFonts w:ascii="Avenir Book" w:hAnsi="Avenir Book"/>
        <w:b w:val="0"/>
        <w:sz w:val="16"/>
        <w:szCs w:val="16"/>
      </w:rPr>
      <w:instrText xml:space="preserve"> NUMPAGES </w:instrText>
    </w:r>
    <w:r w:rsidRPr="001A47AA">
      <w:rPr>
        <w:rStyle w:val="PageNumber"/>
        <w:rFonts w:ascii="Avenir Book" w:hAnsi="Avenir Book"/>
        <w:b w:val="0"/>
        <w:sz w:val="16"/>
        <w:szCs w:val="16"/>
      </w:rPr>
      <w:fldChar w:fldCharType="separate"/>
    </w:r>
    <w:r w:rsidR="00243496">
      <w:rPr>
        <w:rStyle w:val="PageNumber"/>
        <w:rFonts w:ascii="Avenir Book" w:hAnsi="Avenir Book"/>
        <w:b w:val="0"/>
        <w:noProof/>
        <w:sz w:val="16"/>
        <w:szCs w:val="16"/>
      </w:rPr>
      <w:t>63</w:t>
    </w:r>
    <w:r w:rsidRPr="001A47AA">
      <w:rPr>
        <w:rStyle w:val="PageNumber"/>
        <w:rFonts w:ascii="Avenir Book" w:hAnsi="Avenir Book"/>
        <w:b w:val="0"/>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7DF614" w14:textId="77777777" w:rsidR="00924ADF" w:rsidRPr="001A47AA" w:rsidRDefault="00924ADF" w:rsidP="00603744">
    <w:pPr>
      <w:pStyle w:val="FooterF"/>
      <w:tabs>
        <w:tab w:val="clear" w:pos="9639"/>
        <w:tab w:val="right" w:pos="9498"/>
      </w:tabs>
      <w:rPr>
        <w:rFonts w:ascii="Avenir Book" w:hAnsi="Avenir Book"/>
        <w:b w:val="0"/>
        <w:sz w:val="16"/>
        <w:szCs w:val="16"/>
      </w:rPr>
    </w:pPr>
    <w:r w:rsidRPr="001A47AA">
      <w:rPr>
        <w:rFonts w:ascii="Avenir Book" w:hAnsi="Avenir Book"/>
        <w:b w:val="0"/>
        <w:sz w:val="16"/>
        <w:szCs w:val="16"/>
      </w:rPr>
      <w:t>101.1 T PDD</w:t>
    </w:r>
    <w:r w:rsidRPr="001A47AA">
      <w:rPr>
        <w:rFonts w:ascii="Avenir Book" w:hAnsi="Avenir Book"/>
        <w:b w:val="0"/>
        <w:sz w:val="16"/>
        <w:szCs w:val="16"/>
      </w:rPr>
      <w:tab/>
      <w:t xml:space="preserve">Page </w:t>
    </w:r>
    <w:r w:rsidRPr="001A47AA">
      <w:rPr>
        <w:rStyle w:val="PageNumber"/>
        <w:rFonts w:ascii="Avenir Book" w:hAnsi="Avenir Book"/>
        <w:b w:val="0"/>
        <w:sz w:val="16"/>
        <w:szCs w:val="16"/>
      </w:rPr>
      <w:fldChar w:fldCharType="begin"/>
    </w:r>
    <w:r w:rsidRPr="001A47AA">
      <w:rPr>
        <w:rStyle w:val="PageNumber"/>
        <w:rFonts w:ascii="Avenir Book" w:hAnsi="Avenir Book"/>
        <w:b w:val="0"/>
        <w:sz w:val="16"/>
        <w:szCs w:val="16"/>
      </w:rPr>
      <w:instrText xml:space="preserve"> PAGE </w:instrText>
    </w:r>
    <w:r w:rsidRPr="001A47AA">
      <w:rPr>
        <w:rStyle w:val="PageNumber"/>
        <w:rFonts w:ascii="Avenir Book" w:hAnsi="Avenir Book"/>
        <w:b w:val="0"/>
        <w:sz w:val="16"/>
        <w:szCs w:val="16"/>
      </w:rPr>
      <w:fldChar w:fldCharType="separate"/>
    </w:r>
    <w:r w:rsidR="00FC200D">
      <w:rPr>
        <w:rStyle w:val="PageNumber"/>
        <w:rFonts w:ascii="Avenir Book" w:hAnsi="Avenir Book"/>
        <w:b w:val="0"/>
        <w:noProof/>
        <w:sz w:val="16"/>
        <w:szCs w:val="16"/>
      </w:rPr>
      <w:t>31</w:t>
    </w:r>
    <w:r w:rsidRPr="001A47AA">
      <w:rPr>
        <w:rStyle w:val="PageNumber"/>
        <w:rFonts w:ascii="Avenir Book" w:hAnsi="Avenir Book"/>
        <w:b w:val="0"/>
        <w:sz w:val="16"/>
        <w:szCs w:val="16"/>
      </w:rPr>
      <w:fldChar w:fldCharType="end"/>
    </w:r>
    <w:r w:rsidRPr="001A47AA">
      <w:rPr>
        <w:rStyle w:val="PageNumber"/>
        <w:rFonts w:ascii="Avenir Book" w:hAnsi="Avenir Book"/>
        <w:b w:val="0"/>
        <w:sz w:val="16"/>
        <w:szCs w:val="16"/>
      </w:rPr>
      <w:t xml:space="preserve"> of </w:t>
    </w:r>
    <w:r w:rsidRPr="001A47AA">
      <w:rPr>
        <w:rStyle w:val="PageNumber"/>
        <w:rFonts w:ascii="Avenir Book" w:hAnsi="Avenir Book"/>
        <w:b w:val="0"/>
        <w:sz w:val="16"/>
        <w:szCs w:val="16"/>
      </w:rPr>
      <w:fldChar w:fldCharType="begin"/>
    </w:r>
    <w:r w:rsidRPr="001A47AA">
      <w:rPr>
        <w:rStyle w:val="PageNumber"/>
        <w:rFonts w:ascii="Avenir Book" w:hAnsi="Avenir Book"/>
        <w:b w:val="0"/>
        <w:sz w:val="16"/>
        <w:szCs w:val="16"/>
      </w:rPr>
      <w:instrText xml:space="preserve"> NUMPAGES </w:instrText>
    </w:r>
    <w:r w:rsidRPr="001A47AA">
      <w:rPr>
        <w:rStyle w:val="PageNumber"/>
        <w:rFonts w:ascii="Avenir Book" w:hAnsi="Avenir Book"/>
        <w:b w:val="0"/>
        <w:sz w:val="16"/>
        <w:szCs w:val="16"/>
      </w:rPr>
      <w:fldChar w:fldCharType="separate"/>
    </w:r>
    <w:r w:rsidR="00FC200D">
      <w:rPr>
        <w:rStyle w:val="PageNumber"/>
        <w:rFonts w:ascii="Avenir Book" w:hAnsi="Avenir Book"/>
        <w:b w:val="0"/>
        <w:noProof/>
        <w:sz w:val="16"/>
        <w:szCs w:val="16"/>
      </w:rPr>
      <w:t>63</w:t>
    </w:r>
    <w:r w:rsidRPr="001A47AA">
      <w:rPr>
        <w:rStyle w:val="PageNumber"/>
        <w:rFonts w:ascii="Avenir Book" w:hAnsi="Avenir Book"/>
        <w:b w:val="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27F93D" w14:textId="77777777" w:rsidR="00B72232" w:rsidRDefault="00B72232">
      <w:r>
        <w:separator/>
      </w:r>
    </w:p>
  </w:footnote>
  <w:footnote w:type="continuationSeparator" w:id="0">
    <w:p w14:paraId="2C777562" w14:textId="77777777" w:rsidR="00B72232" w:rsidRDefault="00B72232">
      <w:r>
        <w:continuationSeparator/>
      </w:r>
    </w:p>
  </w:footnote>
  <w:footnote w:id="1">
    <w:p w14:paraId="5F3E6100" w14:textId="77777777" w:rsidR="00924ADF" w:rsidRPr="00B2009F" w:rsidRDefault="00924ADF" w:rsidP="00675CDA">
      <w:pPr>
        <w:pStyle w:val="FootnoteText"/>
        <w:rPr>
          <w:sz w:val="18"/>
          <w:szCs w:val="18"/>
        </w:rPr>
      </w:pPr>
      <w:r>
        <w:rPr>
          <w:rStyle w:val="FootnoteReference"/>
        </w:rPr>
        <w:footnoteRef/>
      </w:r>
      <w:r>
        <w:t xml:space="preserve"> </w:t>
      </w:r>
      <w:r w:rsidRPr="00B2009F">
        <w:rPr>
          <w:sz w:val="18"/>
          <w:szCs w:val="18"/>
        </w:rPr>
        <w:t xml:space="preserve">Conversion rate from Table VIII.8 of BEN </w:t>
      </w:r>
      <w:sdt>
        <w:sdtPr>
          <w:rPr>
            <w:sz w:val="18"/>
            <w:szCs w:val="18"/>
          </w:rPr>
          <w:id w:val="1872491066"/>
          <w:citation/>
        </w:sdtPr>
        <w:sdtContent>
          <w:r w:rsidRPr="00B2009F">
            <w:rPr>
              <w:sz w:val="18"/>
              <w:szCs w:val="18"/>
            </w:rPr>
            <w:fldChar w:fldCharType="begin"/>
          </w:r>
          <w:r w:rsidRPr="00B2009F">
            <w:rPr>
              <w:sz w:val="18"/>
              <w:szCs w:val="18"/>
            </w:rPr>
            <w:instrText xml:space="preserve">CITATION Min10 \p 209 \l 1033 </w:instrText>
          </w:r>
          <w:r w:rsidRPr="00B2009F">
            <w:rPr>
              <w:sz w:val="18"/>
              <w:szCs w:val="18"/>
            </w:rPr>
            <w:fldChar w:fldCharType="separate"/>
          </w:r>
          <w:r w:rsidRPr="0053532B">
            <w:rPr>
              <w:noProof/>
              <w:sz w:val="18"/>
              <w:szCs w:val="18"/>
            </w:rPr>
            <w:t>(Ministry of Mines and Energy of Brazil, 2010, p. 209)</w:t>
          </w:r>
          <w:r w:rsidRPr="00B2009F">
            <w:rPr>
              <w:sz w:val="18"/>
              <w:szCs w:val="18"/>
            </w:rPr>
            <w:fldChar w:fldCharType="end"/>
          </w:r>
        </w:sdtContent>
      </w:sdt>
    </w:p>
  </w:footnote>
  <w:footnote w:id="2">
    <w:p w14:paraId="580833D8" w14:textId="5C9A1D53" w:rsidR="00924ADF" w:rsidRDefault="00924ADF">
      <w:pPr>
        <w:pStyle w:val="FootnoteText"/>
      </w:pPr>
      <w:r>
        <w:rPr>
          <w:rStyle w:val="FootnoteReference"/>
        </w:rPr>
        <w:footnoteRef/>
      </w:r>
      <w:r>
        <w:t xml:space="preserve"> </w:t>
      </w:r>
      <w:r w:rsidRPr="00B2009F">
        <w:rPr>
          <w:sz w:val="18"/>
          <w:szCs w:val="18"/>
        </w:rPr>
        <w:t xml:space="preserve">Conversion rate from Table VIII.8 of BEN </w:t>
      </w:r>
      <w:sdt>
        <w:sdtPr>
          <w:rPr>
            <w:sz w:val="18"/>
            <w:szCs w:val="18"/>
          </w:rPr>
          <w:id w:val="444190416"/>
          <w:citation/>
        </w:sdtPr>
        <w:sdtContent>
          <w:r w:rsidRPr="00B2009F">
            <w:rPr>
              <w:sz w:val="18"/>
              <w:szCs w:val="18"/>
            </w:rPr>
            <w:fldChar w:fldCharType="begin"/>
          </w:r>
          <w:r w:rsidRPr="00B2009F">
            <w:rPr>
              <w:sz w:val="18"/>
              <w:szCs w:val="18"/>
            </w:rPr>
            <w:instrText xml:space="preserve">CITATION Min10 \p 209 \l 1033 </w:instrText>
          </w:r>
          <w:r w:rsidRPr="00B2009F">
            <w:rPr>
              <w:sz w:val="18"/>
              <w:szCs w:val="18"/>
            </w:rPr>
            <w:fldChar w:fldCharType="separate"/>
          </w:r>
          <w:r w:rsidRPr="0053532B">
            <w:rPr>
              <w:noProof/>
              <w:sz w:val="18"/>
              <w:szCs w:val="18"/>
            </w:rPr>
            <w:t>(Ministry of Mines and Energy of Brazil, 2010, p. 209)</w:t>
          </w:r>
          <w:r w:rsidRPr="00B2009F">
            <w:rPr>
              <w:sz w:val="18"/>
              <w:szCs w:val="18"/>
            </w:rPr>
            <w:fldChar w:fldCharType="end"/>
          </w:r>
        </w:sdtContent>
      </w:sdt>
    </w:p>
  </w:footnote>
  <w:footnote w:id="3">
    <w:p w14:paraId="6EA1B4BB" w14:textId="360AC294" w:rsidR="00924ADF" w:rsidRPr="002257F0" w:rsidRDefault="00924ADF" w:rsidP="002257F0">
      <w:pPr>
        <w:pStyle w:val="FootnoteText"/>
        <w:rPr>
          <w:sz w:val="18"/>
          <w:szCs w:val="18"/>
        </w:rPr>
      </w:pPr>
      <w:ins w:id="187" w:author="Author">
        <w:r w:rsidRPr="002257F0">
          <w:rPr>
            <w:rStyle w:val="FootnoteReference"/>
            <w:sz w:val="18"/>
            <w:szCs w:val="18"/>
          </w:rPr>
          <w:footnoteRef/>
        </w:r>
        <w:r w:rsidRPr="002257F0">
          <w:rPr>
            <w:sz w:val="18"/>
            <w:szCs w:val="18"/>
          </w:rPr>
          <w:t xml:space="preserve"> https://pt.climate-data.org/location/854/</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1C1AA8" w14:textId="77777777" w:rsidR="00924ADF" w:rsidRDefault="00924ADF">
    <w:pPr>
      <w:pStyle w:val="Header"/>
    </w:pPr>
    <w:r w:rsidRPr="00B928BC">
      <w:rPr>
        <w:noProof/>
        <w:lang w:val="pt-BR" w:eastAsia="zh-CN"/>
      </w:rPr>
      <w:drawing>
        <wp:inline distT="0" distB="0" distL="0" distR="0" wp14:anchorId="5A24C6EF" wp14:editId="4FF0A27A">
          <wp:extent cx="1828800" cy="355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3556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C7587" w14:textId="3CBDE06F" w:rsidR="00924ADF" w:rsidRDefault="00924ADF">
    <w:pPr>
      <w:pStyle w:val="Header"/>
    </w:pPr>
    <w:r w:rsidRPr="00B928BC">
      <w:rPr>
        <w:noProof/>
        <w:lang w:val="pt-BR" w:eastAsia="zh-CN"/>
      </w:rPr>
      <w:drawing>
        <wp:inline distT="0" distB="0" distL="0" distR="0" wp14:anchorId="2ECF1C14" wp14:editId="21A11C0D">
          <wp:extent cx="1828800" cy="355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3556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04B3"/>
    <w:multiLevelType w:val="multilevel"/>
    <w:tmpl w:val="F3D6E6FA"/>
    <w:name w:val="Reg26"/>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1">
    <w:nsid w:val="01DF7C84"/>
    <w:multiLevelType w:val="multilevel"/>
    <w:tmpl w:val="F64666FC"/>
    <w:name w:val="Reg3"/>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2">
    <w:nsid w:val="03F3283C"/>
    <w:multiLevelType w:val="multilevel"/>
    <w:tmpl w:val="861A3926"/>
    <w:lvl w:ilvl="0">
      <w:start w:val="1"/>
      <w:numFmt w:val="upperLetter"/>
      <w:pStyle w:val="RegFormPDDSectL1"/>
      <w:lvlText w:val="Section %1."/>
      <w:lvlJc w:val="left"/>
      <w:pPr>
        <w:tabs>
          <w:tab w:val="num" w:pos="397"/>
        </w:tabs>
        <w:ind w:left="0" w:firstLine="0"/>
      </w:pPr>
      <w:rPr>
        <w:rFonts w:hint="default"/>
        <w:caps/>
      </w:rPr>
    </w:lvl>
    <w:lvl w:ilvl="1">
      <w:start w:val="1"/>
      <w:numFmt w:val="decimal"/>
      <w:pStyle w:val="RegFormPDDSectL2"/>
      <w:lvlText w:val="%1.%2."/>
      <w:lvlJc w:val="left"/>
      <w:pPr>
        <w:tabs>
          <w:tab w:val="num" w:pos="794"/>
        </w:tabs>
        <w:ind w:left="0" w:firstLine="0"/>
      </w:pPr>
      <w:rPr>
        <w:rFonts w:hint="default"/>
      </w:rPr>
    </w:lvl>
    <w:lvl w:ilvl="2">
      <w:start w:val="1"/>
      <w:numFmt w:val="decimal"/>
      <w:pStyle w:val="RegFormPDDSectL3"/>
      <w:lvlText w:val="%1.%2.%3."/>
      <w:lvlJc w:val="left"/>
      <w:pPr>
        <w:tabs>
          <w:tab w:val="num" w:pos="1191"/>
        </w:tabs>
        <w:ind w:left="0" w:firstLine="0"/>
      </w:pPr>
      <w:rPr>
        <w:rFonts w:hint="default"/>
      </w:rPr>
    </w:lvl>
    <w:lvl w:ilvl="3">
      <w:start w:val="1"/>
      <w:numFmt w:val="decimal"/>
      <w:pStyle w:val="RegFormPDDSectL4"/>
      <w:lvlText w:val="%1.%2.%3.%4"/>
      <w:lvlJc w:val="left"/>
      <w:pPr>
        <w:tabs>
          <w:tab w:val="num" w:pos="1588"/>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2291" w:hanging="2291"/>
      </w:pPr>
      <w:rPr>
        <w:rFonts w:hint="default"/>
      </w:rPr>
    </w:lvl>
    <w:lvl w:ilvl="8">
      <w:start w:val="1"/>
      <w:numFmt w:val="decimal"/>
      <w:lvlText w:val="%1.%2.%3.%4.%5.%6.%7.%8.%9"/>
      <w:lvlJc w:val="left"/>
      <w:pPr>
        <w:tabs>
          <w:tab w:val="num" w:pos="0"/>
        </w:tabs>
        <w:ind w:left="0" w:firstLine="0"/>
      </w:pPr>
      <w:rPr>
        <w:rFonts w:hint="default"/>
      </w:rPr>
    </w:lvl>
  </w:abstractNum>
  <w:abstractNum w:abstractNumId="3">
    <w:nsid w:val="06774409"/>
    <w:multiLevelType w:val="multilevel"/>
    <w:tmpl w:val="D62847B6"/>
    <w:lvl w:ilvl="0">
      <w:start w:val="1"/>
      <w:numFmt w:val="decimal"/>
      <w:pStyle w:val="RegAppendix"/>
      <w:suff w:val="space"/>
      <w:lvlText w:val="Appendix %1:"/>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07417693"/>
    <w:multiLevelType w:val="multilevel"/>
    <w:tmpl w:val="648A687A"/>
    <w:styleLink w:val="SDMTableBoxParaNumberedList"/>
    <w:lvl w:ilvl="0">
      <w:start w:val="1"/>
      <w:numFmt w:val="none"/>
      <w:pStyle w:val="SDMTableBoxParaNumbered"/>
      <w:lvlText w:val="%1"/>
      <w:lvlJc w:val="left"/>
      <w:pPr>
        <w:tabs>
          <w:tab w:val="num" w:pos="0"/>
        </w:tabs>
        <w:ind w:left="0" w:firstLine="0"/>
      </w:pPr>
      <w:rPr>
        <w:rFonts w:hint="default"/>
      </w:rPr>
    </w:lvl>
    <w:lvl w:ilvl="1">
      <w:start w:val="1"/>
      <w:numFmt w:val="decimal"/>
      <w:lvlText w:val="%2."/>
      <w:lvlJc w:val="left"/>
      <w:pPr>
        <w:tabs>
          <w:tab w:val="num" w:pos="397"/>
        </w:tabs>
        <w:ind w:left="397" w:hanging="397"/>
      </w:pPr>
      <w:rPr>
        <w:rFonts w:hint="default"/>
      </w:rPr>
    </w:lvl>
    <w:lvl w:ilvl="2">
      <w:start w:val="1"/>
      <w:numFmt w:val="lowerLetter"/>
      <w:lvlText w:val="(%3)"/>
      <w:lvlJc w:val="left"/>
      <w:pPr>
        <w:tabs>
          <w:tab w:val="num" w:pos="851"/>
        </w:tabs>
        <w:ind w:left="851" w:hanging="454"/>
      </w:pPr>
      <w:rPr>
        <w:rFonts w:hint="default"/>
      </w:rPr>
    </w:lvl>
    <w:lvl w:ilvl="3">
      <w:start w:val="1"/>
      <w:numFmt w:val="lowerRoman"/>
      <w:lvlText w:val="(%4)"/>
      <w:lvlJc w:val="left"/>
      <w:pPr>
        <w:tabs>
          <w:tab w:val="num" w:pos="1304"/>
        </w:tabs>
        <w:ind w:left="1304" w:hanging="453"/>
      </w:pPr>
      <w:rPr>
        <w:rFonts w:hint="default"/>
      </w:rPr>
    </w:lvl>
    <w:lvl w:ilvl="4">
      <w:start w:val="1"/>
      <w:numFmt w:val="lowerLetter"/>
      <w:lvlText w:val="%5."/>
      <w:lvlJc w:val="left"/>
      <w:pPr>
        <w:tabs>
          <w:tab w:val="num" w:pos="1644"/>
        </w:tabs>
        <w:ind w:left="1644" w:hanging="340"/>
      </w:pPr>
      <w:rPr>
        <w:rFonts w:hint="default"/>
      </w:rPr>
    </w:lvl>
    <w:lvl w:ilvl="5">
      <w:start w:val="1"/>
      <w:numFmt w:val="lowerRoman"/>
      <w:lvlText w:val="%6."/>
      <w:lvlJc w:val="left"/>
      <w:pPr>
        <w:tabs>
          <w:tab w:val="num" w:pos="1956"/>
        </w:tabs>
        <w:ind w:left="1956" w:hanging="312"/>
      </w:pPr>
      <w:rPr>
        <w:rFonts w:hint="default"/>
      </w:rPr>
    </w:lvl>
    <w:lvl w:ilvl="6">
      <w:start w:val="1"/>
      <w:numFmt w:val="none"/>
      <w:lvlText w:val="%7"/>
      <w:lvlJc w:val="left"/>
      <w:pPr>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ind w:left="0" w:firstLine="0"/>
      </w:pPr>
      <w:rPr>
        <w:rFonts w:hint="default"/>
      </w:rPr>
    </w:lvl>
  </w:abstractNum>
  <w:abstractNum w:abstractNumId="5">
    <w:nsid w:val="0AAC1DEE"/>
    <w:multiLevelType w:val="multilevel"/>
    <w:tmpl w:val="EBF238F8"/>
    <w:name w:val="Reg7"/>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6">
    <w:nsid w:val="0AD94FC7"/>
    <w:multiLevelType w:val="hybridMultilevel"/>
    <w:tmpl w:val="9382529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0BD21D4D"/>
    <w:multiLevelType w:val="multilevel"/>
    <w:tmpl w:val="81E46A44"/>
    <w:numStyleLink w:val="SDMHeadList"/>
  </w:abstractNum>
  <w:abstractNum w:abstractNumId="8">
    <w:nsid w:val="0CA67C56"/>
    <w:multiLevelType w:val="hybridMultilevel"/>
    <w:tmpl w:val="6238687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EAF75B7"/>
    <w:multiLevelType w:val="hybridMultilevel"/>
    <w:tmpl w:val="314238D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nsid w:val="0ED0722F"/>
    <w:multiLevelType w:val="hybridMultilevel"/>
    <w:tmpl w:val="ACDCE3D4"/>
    <w:lvl w:ilvl="0" w:tplc="04160001">
      <w:start w:val="1"/>
      <w:numFmt w:val="bullet"/>
      <w:lvlText w:val=""/>
      <w:lvlJc w:val="left"/>
      <w:pPr>
        <w:ind w:left="1560" w:hanging="360"/>
      </w:pPr>
      <w:rPr>
        <w:rFonts w:ascii="Symbol" w:hAnsi="Symbol" w:hint="default"/>
      </w:rPr>
    </w:lvl>
    <w:lvl w:ilvl="1" w:tplc="04160003" w:tentative="1">
      <w:start w:val="1"/>
      <w:numFmt w:val="bullet"/>
      <w:lvlText w:val="o"/>
      <w:lvlJc w:val="left"/>
      <w:pPr>
        <w:ind w:left="2280" w:hanging="360"/>
      </w:pPr>
      <w:rPr>
        <w:rFonts w:ascii="Courier New" w:hAnsi="Courier New" w:cs="Courier New" w:hint="default"/>
      </w:rPr>
    </w:lvl>
    <w:lvl w:ilvl="2" w:tplc="04160005" w:tentative="1">
      <w:start w:val="1"/>
      <w:numFmt w:val="bullet"/>
      <w:lvlText w:val=""/>
      <w:lvlJc w:val="left"/>
      <w:pPr>
        <w:ind w:left="3000" w:hanging="360"/>
      </w:pPr>
      <w:rPr>
        <w:rFonts w:ascii="Wingdings" w:hAnsi="Wingdings" w:hint="default"/>
      </w:rPr>
    </w:lvl>
    <w:lvl w:ilvl="3" w:tplc="04160001" w:tentative="1">
      <w:start w:val="1"/>
      <w:numFmt w:val="bullet"/>
      <w:lvlText w:val=""/>
      <w:lvlJc w:val="left"/>
      <w:pPr>
        <w:ind w:left="3720" w:hanging="360"/>
      </w:pPr>
      <w:rPr>
        <w:rFonts w:ascii="Symbol" w:hAnsi="Symbol" w:hint="default"/>
      </w:rPr>
    </w:lvl>
    <w:lvl w:ilvl="4" w:tplc="04160003" w:tentative="1">
      <w:start w:val="1"/>
      <w:numFmt w:val="bullet"/>
      <w:lvlText w:val="o"/>
      <w:lvlJc w:val="left"/>
      <w:pPr>
        <w:ind w:left="4440" w:hanging="360"/>
      </w:pPr>
      <w:rPr>
        <w:rFonts w:ascii="Courier New" w:hAnsi="Courier New" w:cs="Courier New" w:hint="default"/>
      </w:rPr>
    </w:lvl>
    <w:lvl w:ilvl="5" w:tplc="04160005" w:tentative="1">
      <w:start w:val="1"/>
      <w:numFmt w:val="bullet"/>
      <w:lvlText w:val=""/>
      <w:lvlJc w:val="left"/>
      <w:pPr>
        <w:ind w:left="5160" w:hanging="360"/>
      </w:pPr>
      <w:rPr>
        <w:rFonts w:ascii="Wingdings" w:hAnsi="Wingdings" w:hint="default"/>
      </w:rPr>
    </w:lvl>
    <w:lvl w:ilvl="6" w:tplc="04160001" w:tentative="1">
      <w:start w:val="1"/>
      <w:numFmt w:val="bullet"/>
      <w:lvlText w:val=""/>
      <w:lvlJc w:val="left"/>
      <w:pPr>
        <w:ind w:left="5880" w:hanging="360"/>
      </w:pPr>
      <w:rPr>
        <w:rFonts w:ascii="Symbol" w:hAnsi="Symbol" w:hint="default"/>
      </w:rPr>
    </w:lvl>
    <w:lvl w:ilvl="7" w:tplc="04160003" w:tentative="1">
      <w:start w:val="1"/>
      <w:numFmt w:val="bullet"/>
      <w:lvlText w:val="o"/>
      <w:lvlJc w:val="left"/>
      <w:pPr>
        <w:ind w:left="6600" w:hanging="360"/>
      </w:pPr>
      <w:rPr>
        <w:rFonts w:ascii="Courier New" w:hAnsi="Courier New" w:cs="Courier New" w:hint="default"/>
      </w:rPr>
    </w:lvl>
    <w:lvl w:ilvl="8" w:tplc="04160005" w:tentative="1">
      <w:start w:val="1"/>
      <w:numFmt w:val="bullet"/>
      <w:lvlText w:val=""/>
      <w:lvlJc w:val="left"/>
      <w:pPr>
        <w:ind w:left="7320" w:hanging="360"/>
      </w:pPr>
      <w:rPr>
        <w:rFonts w:ascii="Wingdings" w:hAnsi="Wingdings" w:hint="default"/>
      </w:rPr>
    </w:lvl>
  </w:abstractNum>
  <w:abstractNum w:abstractNumId="11">
    <w:nsid w:val="0FB12BA1"/>
    <w:multiLevelType w:val="multilevel"/>
    <w:tmpl w:val="45C27C68"/>
    <w:styleLink w:val="SDMFootnoteList"/>
    <w:lvl w:ilvl="0">
      <w:start w:val="1"/>
      <w:numFmt w:val="none"/>
      <w:pStyle w:val="FootnoteText"/>
      <w:suff w:val="nothing"/>
      <w:lvlText w:val=""/>
      <w:lvlJc w:val="left"/>
      <w:pPr>
        <w:ind w:left="227" w:hanging="227"/>
      </w:pPr>
      <w:rPr>
        <w:rFonts w:hint="default"/>
      </w:rPr>
    </w:lvl>
    <w:lvl w:ilvl="1">
      <w:start w:val="1"/>
      <w:numFmt w:val="lowerLetter"/>
      <w:lvlText w:val="(%2)"/>
      <w:lvlJc w:val="left"/>
      <w:pPr>
        <w:ind w:left="624" w:hanging="397"/>
      </w:pPr>
      <w:rPr>
        <w:rFonts w:hint="default"/>
      </w:rPr>
    </w:lvl>
    <w:lvl w:ilvl="2">
      <w:start w:val="1"/>
      <w:numFmt w:val="lowerRoman"/>
      <w:lvlText w:val="(%3)"/>
      <w:lvlJc w:val="left"/>
      <w:pPr>
        <w:ind w:left="1021" w:hanging="397"/>
      </w:pPr>
      <w:rPr>
        <w:rFonts w:hint="default"/>
      </w:rPr>
    </w:lvl>
    <w:lvl w:ilvl="3">
      <w:start w:val="1"/>
      <w:numFmt w:val="lowerLetter"/>
      <w:lvlText w:val="%4."/>
      <w:lvlJc w:val="left"/>
      <w:pPr>
        <w:ind w:left="1418" w:hanging="397"/>
      </w:pPr>
      <w:rPr>
        <w:rFonts w:hint="default"/>
      </w:rPr>
    </w:lvl>
    <w:lvl w:ilvl="4">
      <w:start w:val="1"/>
      <w:numFmt w:val="lowerRoman"/>
      <w:lvlText w:val="%5."/>
      <w:lvlJc w:val="left"/>
      <w:pPr>
        <w:ind w:left="1814" w:hanging="396"/>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2">
    <w:nsid w:val="0FD52077"/>
    <w:multiLevelType w:val="multilevel"/>
    <w:tmpl w:val="A28EC812"/>
    <w:styleLink w:val="SDMMethEquationNrList"/>
    <w:lvl w:ilvl="0">
      <w:start w:val="1"/>
      <w:numFmt w:val="decimal"/>
      <w:pStyle w:val="SDMMethEquationNr"/>
      <w:suff w:val="nothing"/>
      <w:lvlText w:val="Equa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107769B7"/>
    <w:multiLevelType w:val="multilevel"/>
    <w:tmpl w:val="087CCD52"/>
    <w:styleLink w:val="SDMTableBoxParaList"/>
    <w:lvl w:ilvl="0">
      <w:start w:val="1"/>
      <w:numFmt w:val="none"/>
      <w:lvlText w:val="%1"/>
      <w:lvlJc w:val="left"/>
      <w:pPr>
        <w:tabs>
          <w:tab w:val="num" w:pos="0"/>
        </w:tabs>
        <w:ind w:left="0" w:firstLine="0"/>
      </w:pPr>
      <w:rPr>
        <w:rFonts w:hint="default"/>
      </w:rPr>
    </w:lvl>
    <w:lvl w:ilvl="1">
      <w:start w:val="1"/>
      <w:numFmt w:val="decimal"/>
      <w:lvlText w:val="%2."/>
      <w:lvlJc w:val="left"/>
      <w:pPr>
        <w:tabs>
          <w:tab w:val="num" w:pos="397"/>
        </w:tabs>
        <w:ind w:left="397" w:hanging="397"/>
      </w:pPr>
      <w:rPr>
        <w:rFonts w:hint="default"/>
      </w:rPr>
    </w:lvl>
    <w:lvl w:ilvl="2">
      <w:start w:val="1"/>
      <w:numFmt w:val="lowerLetter"/>
      <w:lvlText w:val="(%3)"/>
      <w:lvlJc w:val="left"/>
      <w:pPr>
        <w:tabs>
          <w:tab w:val="num" w:pos="851"/>
        </w:tabs>
        <w:ind w:left="851" w:hanging="454"/>
      </w:pPr>
      <w:rPr>
        <w:rFonts w:hint="default"/>
      </w:rPr>
    </w:lvl>
    <w:lvl w:ilvl="3">
      <w:start w:val="1"/>
      <w:numFmt w:val="lowerRoman"/>
      <w:lvlText w:val="(%4)"/>
      <w:lvlJc w:val="left"/>
      <w:pPr>
        <w:tabs>
          <w:tab w:val="num" w:pos="1304"/>
        </w:tabs>
        <w:ind w:left="1304" w:hanging="453"/>
      </w:pPr>
      <w:rPr>
        <w:rFonts w:hint="default"/>
      </w:rPr>
    </w:lvl>
    <w:lvl w:ilvl="4">
      <w:start w:val="1"/>
      <w:numFmt w:val="lowerLetter"/>
      <w:lvlText w:val="%5."/>
      <w:lvlJc w:val="left"/>
      <w:pPr>
        <w:tabs>
          <w:tab w:val="num" w:pos="1644"/>
        </w:tabs>
        <w:ind w:left="1644" w:hanging="340"/>
      </w:pPr>
      <w:rPr>
        <w:rFonts w:hint="default"/>
      </w:rPr>
    </w:lvl>
    <w:lvl w:ilvl="5">
      <w:start w:val="1"/>
      <w:numFmt w:val="lowerRoman"/>
      <w:lvlText w:val="%6."/>
      <w:lvlJc w:val="left"/>
      <w:pPr>
        <w:tabs>
          <w:tab w:val="num" w:pos="1956"/>
        </w:tabs>
        <w:ind w:left="1956" w:hanging="312"/>
      </w:pPr>
      <w:rPr>
        <w:rFonts w:hint="default"/>
      </w:rPr>
    </w:lvl>
    <w:lvl w:ilvl="6">
      <w:start w:val="1"/>
      <w:numFmt w:val="none"/>
      <w:lvlText w:val="%7"/>
      <w:lvlJc w:val="left"/>
      <w:pPr>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ind w:left="0" w:firstLine="0"/>
      </w:pPr>
      <w:rPr>
        <w:rFonts w:hint="default"/>
      </w:rPr>
    </w:lvl>
  </w:abstractNum>
  <w:abstractNum w:abstractNumId="14">
    <w:nsid w:val="10BF2A88"/>
    <w:multiLevelType w:val="multilevel"/>
    <w:tmpl w:val="87F2B1A4"/>
    <w:name w:val="Reg5"/>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15">
    <w:nsid w:val="11BD30DF"/>
    <w:multiLevelType w:val="multilevel"/>
    <w:tmpl w:val="7FFA41AA"/>
    <w:lvl w:ilvl="0">
      <w:start w:val="1"/>
      <w:numFmt w:val="upperRoman"/>
      <w:pStyle w:val="RegHead1"/>
      <w:suff w:val="space"/>
      <w:lvlText w:val="%1. "/>
      <w:lvlJc w:val="center"/>
      <w:pPr>
        <w:ind w:left="0" w:firstLine="0"/>
      </w:pPr>
      <w:rPr>
        <w:rFonts w:ascii="Times New Roman Bold" w:hAnsi="Times New Roman Bold" w:hint="default"/>
        <w:b/>
        <w:i w:val="0"/>
        <w:sz w:val="22"/>
      </w:rPr>
    </w:lvl>
    <w:lvl w:ilvl="1">
      <w:start w:val="1"/>
      <w:numFmt w:val="upperLetter"/>
      <w:pStyle w:val="RegHead2"/>
      <w:suff w:val="space"/>
      <w:lvlText w:val="%2. "/>
      <w:lvlJc w:val="center"/>
      <w:pPr>
        <w:ind w:left="0" w:firstLine="0"/>
      </w:pPr>
      <w:rPr>
        <w:rFonts w:hint="default"/>
        <w:b/>
        <w:sz w:val="22"/>
        <w:u w:val="none"/>
      </w:rPr>
    </w:lvl>
    <w:lvl w:ilvl="2">
      <w:start w:val="1"/>
      <w:numFmt w:val="decimal"/>
      <w:pStyle w:val="RegHead3"/>
      <w:suff w:val="space"/>
      <w:lvlText w:val="%3. "/>
      <w:lvlJc w:val="center"/>
      <w:pPr>
        <w:ind w:left="0" w:firstLine="0"/>
      </w:pPr>
      <w:rPr>
        <w:rFonts w:hint="default"/>
        <w:b w:val="0"/>
        <w:sz w:val="22"/>
        <w:u w:val="none"/>
      </w:rPr>
    </w:lvl>
    <w:lvl w:ilvl="3">
      <w:start w:val="1"/>
      <w:numFmt w:val="decimal"/>
      <w:lvlRestart w:val="0"/>
      <w:pStyle w:val="RegPara"/>
      <w:lvlText w:val="%4."/>
      <w:lvlJc w:val="left"/>
      <w:pPr>
        <w:tabs>
          <w:tab w:val="num" w:pos="720"/>
        </w:tabs>
        <w:ind w:left="0" w:firstLine="0"/>
      </w:pPr>
      <w:rPr>
        <w:rFonts w:hint="default"/>
        <w:b w:val="0"/>
        <w:sz w:val="22"/>
      </w:rPr>
    </w:lvl>
    <w:lvl w:ilvl="4">
      <w:start w:val="1"/>
      <w:numFmt w:val="lowerLetter"/>
      <w:lvlText w:val="(%5)"/>
      <w:lvlJc w:val="left"/>
      <w:pPr>
        <w:tabs>
          <w:tab w:val="num" w:pos="1440"/>
        </w:tabs>
        <w:ind w:left="1440" w:hanging="720"/>
      </w:pPr>
      <w:rPr>
        <w:rFonts w:hint="default"/>
        <w:b w:val="0"/>
        <w:sz w:val="22"/>
      </w:rPr>
    </w:lvl>
    <w:lvl w:ilvl="5">
      <w:start w:val="1"/>
      <w:numFmt w:val="lowerRoman"/>
      <w:lvlText w:val="(%6)"/>
      <w:lvlJc w:val="right"/>
      <w:pPr>
        <w:tabs>
          <w:tab w:val="num" w:pos="2160"/>
        </w:tabs>
        <w:ind w:left="2160" w:hanging="573"/>
      </w:pPr>
      <w:rPr>
        <w:rFonts w:hint="default"/>
      </w:r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rPr>
        <w:rFonts w:hint="default"/>
      </w:rPr>
    </w:lvl>
    <w:lvl w:ilvl="8">
      <w:start w:val="1"/>
      <w:numFmt w:val="none"/>
      <w:lvlText w:val="[(%5)%9"/>
      <w:lvlJc w:val="left"/>
      <w:pPr>
        <w:tabs>
          <w:tab w:val="num" w:pos="1440"/>
        </w:tabs>
        <w:ind w:left="1440" w:hanging="720"/>
      </w:pPr>
      <w:rPr>
        <w:rFonts w:hint="default"/>
      </w:rPr>
    </w:lvl>
  </w:abstractNum>
  <w:abstractNum w:abstractNumId="16">
    <w:nsid w:val="123F3C94"/>
    <w:multiLevelType w:val="hybridMultilevel"/>
    <w:tmpl w:val="8C8C6B68"/>
    <w:lvl w:ilvl="0" w:tplc="04090011">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7">
    <w:nsid w:val="125629D3"/>
    <w:multiLevelType w:val="hybridMultilevel"/>
    <w:tmpl w:val="69CE726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14233F79"/>
    <w:multiLevelType w:val="multilevel"/>
    <w:tmpl w:val="C60EC370"/>
    <w:name w:val="Reg23"/>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19">
    <w:nsid w:val="14357087"/>
    <w:multiLevelType w:val="multilevel"/>
    <w:tmpl w:val="3CC81634"/>
    <w:styleLink w:val="SDMTableBoxFigureFootnoteFullPageList"/>
    <w:lvl w:ilvl="0">
      <w:start w:val="1"/>
      <w:numFmt w:val="lowerLetter"/>
      <w:pStyle w:val="SDMTableBoxFigureFootnoteFullPage"/>
      <w:lvlText w:val="(%1)"/>
      <w:lvlJc w:val="left"/>
      <w:pPr>
        <w:ind w:left="142" w:hanging="255"/>
      </w:pPr>
      <w:rPr>
        <w:rFonts w:hint="default"/>
        <w:vertAlign w:val="superscript"/>
      </w:rPr>
    </w:lvl>
    <w:lvl w:ilvl="1">
      <w:start w:val="1"/>
      <w:numFmt w:val="decimal"/>
      <w:pStyle w:val="SDMTableBoxFigureFootnoteSL1FullPage"/>
      <w:lvlText w:val="%2."/>
      <w:lvlJc w:val="left"/>
      <w:pPr>
        <w:ind w:left="454" w:hanging="312"/>
      </w:pPr>
      <w:rPr>
        <w:rFonts w:hint="default"/>
      </w:rPr>
    </w:lvl>
    <w:lvl w:ilvl="2">
      <w:start w:val="1"/>
      <w:numFmt w:val="lowerLetter"/>
      <w:pStyle w:val="SDMTableBoxFigureFootnoteSL2FullPage"/>
      <w:lvlText w:val="(%3)"/>
      <w:lvlJc w:val="left"/>
      <w:pPr>
        <w:ind w:left="851" w:hanging="397"/>
      </w:pPr>
      <w:rPr>
        <w:rFonts w:hint="default"/>
      </w:rPr>
    </w:lvl>
    <w:lvl w:ilvl="3">
      <w:start w:val="1"/>
      <w:numFmt w:val="lowerRoman"/>
      <w:pStyle w:val="SDMTableBoxFigureFootnoteSL3FullPage"/>
      <w:lvlText w:val="(%4)"/>
      <w:lvlJc w:val="left"/>
      <w:pPr>
        <w:ind w:left="1247" w:hanging="396"/>
      </w:pPr>
      <w:rPr>
        <w:rFonts w:hint="default"/>
      </w:rPr>
    </w:lvl>
    <w:lvl w:ilvl="4">
      <w:start w:val="1"/>
      <w:numFmt w:val="lowerLetter"/>
      <w:pStyle w:val="SDMTableBoxFigureFootnoteSL4FullPage"/>
      <w:lvlText w:val="%5."/>
      <w:lvlJc w:val="left"/>
      <w:pPr>
        <w:ind w:left="1588" w:hanging="341"/>
      </w:pPr>
      <w:rPr>
        <w:rFonts w:hint="default"/>
      </w:rPr>
    </w:lvl>
    <w:lvl w:ilvl="5">
      <w:start w:val="1"/>
      <w:numFmt w:val="lowerRoman"/>
      <w:pStyle w:val="SDMTableBoxFigureFootnoteSL5FullPage"/>
      <w:lvlText w:val="%6."/>
      <w:lvlJc w:val="left"/>
      <w:pPr>
        <w:ind w:left="2041" w:hanging="453"/>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nsid w:val="145420C1"/>
    <w:multiLevelType w:val="multilevel"/>
    <w:tmpl w:val="A17458AC"/>
    <w:name w:val="Reg19"/>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21">
    <w:nsid w:val="155523F4"/>
    <w:multiLevelType w:val="multilevel"/>
    <w:tmpl w:val="A6C8D0E2"/>
    <w:name w:val="Reg30"/>
    <w:lvl w:ilvl="0">
      <w:start w:val="1"/>
      <w:numFmt w:val="upperRoman"/>
      <w:suff w:val="space"/>
      <w:lvlText w:val="%1. "/>
      <w:lvlJc w:val="center"/>
      <w:pPr>
        <w:ind w:left="0" w:firstLine="0"/>
      </w:pPr>
      <w:rPr>
        <w:rFonts w:ascii="Times New Roman" w:hAnsi="Times New Roman" w:hint="default"/>
        <w:b/>
        <w:i w:val="0"/>
        <w:sz w:val="22"/>
      </w:rPr>
    </w:lvl>
    <w:lvl w:ilvl="1">
      <w:start w:val="1"/>
      <w:numFmt w:val="upperLetter"/>
      <w:suff w:val="space"/>
      <w:lvlText w:val="%2. "/>
      <w:lvlJc w:val="center"/>
      <w:pPr>
        <w:ind w:left="0" w:firstLine="0"/>
      </w:pPr>
      <w:rPr>
        <w:rFonts w:hint="default"/>
        <w:b/>
        <w:sz w:val="22"/>
        <w:u w:val="none"/>
      </w:rPr>
    </w:lvl>
    <w:lvl w:ilvl="2">
      <w:start w:val="1"/>
      <w:numFmt w:val="decimal"/>
      <w:suff w:val="space"/>
      <w:lvlText w:val="%3. "/>
      <w:lvlJc w:val="center"/>
      <w:pPr>
        <w:ind w:left="0" w:firstLine="0"/>
      </w:pPr>
      <w:rPr>
        <w:rFonts w:hint="default"/>
        <w:b w:val="0"/>
        <w:sz w:val="22"/>
        <w:u w:val="none"/>
      </w:rPr>
    </w:lvl>
    <w:lvl w:ilvl="3">
      <w:start w:val="1"/>
      <w:numFmt w:val="decimal"/>
      <w:lvlRestart w:val="0"/>
      <w:lvlText w:val="%4."/>
      <w:lvlJc w:val="left"/>
      <w:pPr>
        <w:tabs>
          <w:tab w:val="num" w:pos="720"/>
        </w:tabs>
        <w:ind w:left="0" w:firstLine="0"/>
      </w:pPr>
      <w:rPr>
        <w:rFonts w:hint="default"/>
        <w:b w:val="0"/>
        <w:sz w:val="22"/>
      </w:rPr>
    </w:lvl>
    <w:lvl w:ilvl="4">
      <w:start w:val="1"/>
      <w:numFmt w:val="lowerLetter"/>
      <w:lvlText w:val="(%5)"/>
      <w:lvlJc w:val="left"/>
      <w:pPr>
        <w:tabs>
          <w:tab w:val="num" w:pos="1440"/>
        </w:tabs>
        <w:ind w:left="1440" w:hanging="720"/>
      </w:pPr>
      <w:rPr>
        <w:rFonts w:hint="default"/>
        <w:b w:val="0"/>
        <w:sz w:val="22"/>
      </w:rPr>
    </w:lvl>
    <w:lvl w:ilvl="5">
      <w:start w:val="1"/>
      <w:numFmt w:val="lowerRoman"/>
      <w:lvlText w:val="(%6)"/>
      <w:lvlJc w:val="right"/>
      <w:pPr>
        <w:tabs>
          <w:tab w:val="num" w:pos="2160"/>
        </w:tabs>
        <w:ind w:left="2160" w:hanging="573"/>
      </w:pPr>
      <w:rPr>
        <w:rFonts w:hint="default"/>
      </w:r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rPr>
        <w:rFonts w:hint="default"/>
      </w:rPr>
    </w:lvl>
    <w:lvl w:ilvl="8">
      <w:start w:val="1"/>
      <w:numFmt w:val="none"/>
      <w:lvlText w:val="[(%5)%9"/>
      <w:lvlJc w:val="left"/>
      <w:pPr>
        <w:tabs>
          <w:tab w:val="num" w:pos="1440"/>
        </w:tabs>
        <w:ind w:left="1440" w:hanging="720"/>
      </w:pPr>
      <w:rPr>
        <w:rFonts w:hint="default"/>
      </w:rPr>
    </w:lvl>
  </w:abstractNum>
  <w:abstractNum w:abstractNumId="22">
    <w:nsid w:val="15B44D7C"/>
    <w:multiLevelType w:val="multilevel"/>
    <w:tmpl w:val="A28EC812"/>
    <w:styleLink w:val="SDMMethEquationNumberingList"/>
    <w:lvl w:ilvl="0">
      <w:start w:val="1"/>
      <w:numFmt w:val="decimal"/>
      <w:suff w:val="nothing"/>
      <w:lvlText w:val="Equa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15EB1E20"/>
    <w:multiLevelType w:val="multilevel"/>
    <w:tmpl w:val="4F9ED6BC"/>
    <w:styleLink w:val="SDMCovNoteHeadList"/>
    <w:lvl w:ilvl="0">
      <w:start w:val="1"/>
      <w:numFmt w:val="decimal"/>
      <w:pStyle w:val="SDMCovNoteHead1"/>
      <w:lvlText w:val="%1."/>
      <w:lvlJc w:val="left"/>
      <w:pPr>
        <w:tabs>
          <w:tab w:val="num" w:pos="709"/>
        </w:tabs>
        <w:ind w:left="709" w:hanging="709"/>
      </w:pPr>
      <w:rPr>
        <w:rFonts w:hint="default"/>
      </w:rPr>
    </w:lvl>
    <w:lvl w:ilvl="1">
      <w:start w:val="1"/>
      <w:numFmt w:val="decimal"/>
      <w:pStyle w:val="SDMCovNoteHead2"/>
      <w:lvlText w:val="%1.%2."/>
      <w:lvlJc w:val="left"/>
      <w:pPr>
        <w:tabs>
          <w:tab w:val="num" w:pos="709"/>
        </w:tabs>
        <w:ind w:left="794" w:hanging="794"/>
      </w:pPr>
      <w:rPr>
        <w:rFonts w:hint="default"/>
      </w:rPr>
    </w:lvl>
    <w:lvl w:ilvl="2">
      <w:start w:val="1"/>
      <w:numFmt w:val="decimal"/>
      <w:pStyle w:val="SDMCovNoteHead3"/>
      <w:lvlText w:val="%1.%2.%3."/>
      <w:lvlJc w:val="left"/>
      <w:pPr>
        <w:tabs>
          <w:tab w:val="num" w:pos="709"/>
        </w:tabs>
        <w:ind w:left="1191" w:hanging="1191"/>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162C4AFF"/>
    <w:multiLevelType w:val="multilevel"/>
    <w:tmpl w:val="4F9ED6BC"/>
    <w:numStyleLink w:val="SDMCovNoteHeadList"/>
  </w:abstractNum>
  <w:abstractNum w:abstractNumId="25">
    <w:nsid w:val="16404ED9"/>
    <w:multiLevelType w:val="multilevel"/>
    <w:tmpl w:val="3CC81634"/>
    <w:numStyleLink w:val="SDMTableBoxFigureFootnoteFullPageList"/>
  </w:abstractNum>
  <w:abstractNum w:abstractNumId="26">
    <w:nsid w:val="1650370D"/>
    <w:multiLevelType w:val="multilevel"/>
    <w:tmpl w:val="9AEA799A"/>
    <w:lvl w:ilvl="0">
      <w:start w:val="1"/>
      <w:numFmt w:val="upperRoman"/>
      <w:suff w:val="space"/>
      <w:lvlText w:val="%1. "/>
      <w:lvlJc w:val="right"/>
      <w:pPr>
        <w:ind w:left="0" w:firstLine="244"/>
      </w:pPr>
      <w:rPr>
        <w:rFonts w:hint="default"/>
        <w:sz w:val="28"/>
      </w:rPr>
    </w:lvl>
    <w:lvl w:ilvl="1">
      <w:start w:val="1"/>
      <w:numFmt w:val="decimal"/>
      <w:pStyle w:val="AnnoHead2"/>
      <w:suff w:val="space"/>
      <w:lvlText w:val="%2. "/>
      <w:lvlJc w:val="left"/>
      <w:pPr>
        <w:ind w:left="0" w:firstLine="0"/>
      </w:pPr>
      <w:rPr>
        <w:rFonts w:hint="default"/>
        <w:b/>
        <w:sz w:val="22"/>
        <w:u w:val="none"/>
      </w:rPr>
    </w:lvl>
    <w:lvl w:ilvl="2">
      <w:start w:val="1"/>
      <w:numFmt w:val="lowerLetter"/>
      <w:pStyle w:val="AnnoHead3"/>
      <w:lvlText w:val="(%3)"/>
      <w:lvlJc w:val="left"/>
      <w:pPr>
        <w:tabs>
          <w:tab w:val="num" w:pos="720"/>
        </w:tabs>
        <w:ind w:left="720" w:hanging="720"/>
      </w:pPr>
      <w:rPr>
        <w:rFonts w:ascii="Times New Roman" w:hAnsi="Times New Roman" w:hint="default"/>
        <w:b w:val="0"/>
        <w:sz w:val="22"/>
        <w:u w:val="none"/>
      </w:rPr>
    </w:lvl>
    <w:lvl w:ilvl="3">
      <w:start w:val="1"/>
      <w:numFmt w:val="lowerRoman"/>
      <w:lvlText w:val="(%4)"/>
      <w:lvlJc w:val="right"/>
      <w:pPr>
        <w:tabs>
          <w:tab w:val="num" w:pos="1440"/>
        </w:tabs>
        <w:ind w:left="1440" w:hanging="533"/>
      </w:pPr>
      <w:rPr>
        <w:rFonts w:ascii="Times New Roman" w:hAnsi="Times New Roman" w:hint="default"/>
        <w:b w:val="0"/>
        <w:sz w:val="22"/>
        <w:u w:val="none"/>
      </w:rPr>
    </w:lvl>
    <w:lvl w:ilvl="4">
      <w:start w:val="1"/>
      <w:numFmt w:val="decimal"/>
      <w:pStyle w:val="AnnoPara"/>
      <w:lvlText w:val="%5."/>
      <w:lvlJc w:val="left"/>
      <w:pPr>
        <w:tabs>
          <w:tab w:val="num" w:pos="644"/>
        </w:tabs>
        <w:ind w:left="284" w:firstLine="0"/>
      </w:pPr>
      <w:rPr>
        <w:rFonts w:ascii="Times New Roman" w:hAnsi="Times New Roman" w:hint="default"/>
        <w:b w:val="0"/>
        <w:sz w:val="22"/>
        <w:u w:val="none"/>
      </w:rPr>
    </w:lvl>
    <w:lvl w:ilvl="5">
      <w:start w:val="1"/>
      <w:numFmt w:val="lowerLetter"/>
      <w:lvlText w:val="(%6)"/>
      <w:lvlJc w:val="left"/>
      <w:pPr>
        <w:tabs>
          <w:tab w:val="num" w:pos="1440"/>
        </w:tabs>
        <w:ind w:left="1440" w:hanging="720"/>
      </w:pPr>
      <w:rPr>
        <w:rFonts w:hint="default"/>
        <w:sz w:val="22"/>
        <w:u w:val="none"/>
      </w:rPr>
    </w:lvl>
    <w:lvl w:ilvl="6">
      <w:start w:val="1"/>
      <w:numFmt w:val="decimal"/>
      <w:lvlText w:val="%7."/>
      <w:lvlJc w:val="left"/>
      <w:pPr>
        <w:tabs>
          <w:tab w:val="num" w:pos="1440"/>
        </w:tabs>
        <w:ind w:left="1440" w:hanging="720"/>
      </w:pPr>
      <w:rPr>
        <w:rFonts w:ascii="Symbol" w:hAnsi="Symbol" w:hint="default"/>
        <w:sz w:val="22"/>
        <w:u w:val="none"/>
      </w:rPr>
    </w:lvl>
    <w:lvl w:ilvl="7">
      <w:start w:val="1"/>
      <w:numFmt w:val="lowerLetter"/>
      <w:lvlText w:val="(%8)"/>
      <w:lvlJc w:val="left"/>
      <w:pPr>
        <w:tabs>
          <w:tab w:val="num" w:pos="2160"/>
        </w:tabs>
        <w:ind w:left="2160" w:hanging="720"/>
      </w:pPr>
      <w:rPr>
        <w:rFonts w:hint="default"/>
        <w:sz w:val="22"/>
        <w:u w:val="none"/>
      </w:rPr>
    </w:lvl>
    <w:lvl w:ilvl="8">
      <w:start w:val="1"/>
      <w:numFmt w:val="lowerLetter"/>
      <w:lvlText w:val=""/>
      <w:lvlJc w:val="left"/>
      <w:pPr>
        <w:tabs>
          <w:tab w:val="num" w:pos="2880"/>
        </w:tabs>
        <w:ind w:left="2880" w:hanging="720"/>
      </w:pPr>
      <w:rPr>
        <w:rFonts w:ascii="Symbol" w:hAnsi="Symbol" w:hint="default"/>
        <w:u w:val="none"/>
      </w:rPr>
    </w:lvl>
  </w:abstractNum>
  <w:abstractNum w:abstractNumId="27">
    <w:nsid w:val="1728147F"/>
    <w:multiLevelType w:val="multilevel"/>
    <w:tmpl w:val="7B8621E0"/>
    <w:name w:val="Reg9"/>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28">
    <w:nsid w:val="18C15861"/>
    <w:multiLevelType w:val="multilevel"/>
    <w:tmpl w:val="5EDE06C6"/>
    <w:styleLink w:val="SDMParaList"/>
    <w:lvl w:ilvl="0">
      <w:start w:val="1"/>
      <w:numFmt w:val="decimal"/>
      <w:pStyle w:val="SDMPara"/>
      <w:lvlText w:val="%1."/>
      <w:lvlJc w:val="left"/>
      <w:pPr>
        <w:tabs>
          <w:tab w:val="num" w:pos="709"/>
        </w:tabs>
        <w:ind w:left="709" w:hanging="709"/>
      </w:pPr>
      <w:rPr>
        <w:rFonts w:hint="default"/>
      </w:rPr>
    </w:lvl>
    <w:lvl w:ilvl="1">
      <w:start w:val="1"/>
      <w:numFmt w:val="lowerLetter"/>
      <w:pStyle w:val="SDMSubPara1"/>
      <w:lvlText w:val="(%2)"/>
      <w:lvlJc w:val="left"/>
      <w:pPr>
        <w:tabs>
          <w:tab w:val="num" w:pos="709"/>
        </w:tabs>
        <w:ind w:left="1418" w:hanging="709"/>
      </w:pPr>
      <w:rPr>
        <w:rFonts w:hint="default"/>
      </w:rPr>
    </w:lvl>
    <w:lvl w:ilvl="2">
      <w:start w:val="1"/>
      <w:numFmt w:val="lowerRoman"/>
      <w:pStyle w:val="SDMSubPara2"/>
      <w:lvlText w:val="(%3)"/>
      <w:lvlJc w:val="left"/>
      <w:pPr>
        <w:tabs>
          <w:tab w:val="num" w:pos="709"/>
        </w:tabs>
        <w:ind w:left="1985" w:hanging="567"/>
      </w:pPr>
      <w:rPr>
        <w:rFonts w:hint="default"/>
      </w:rPr>
    </w:lvl>
    <w:lvl w:ilvl="3">
      <w:start w:val="1"/>
      <w:numFmt w:val="lowerLetter"/>
      <w:pStyle w:val="SDMSubPara3"/>
      <w:lvlText w:val="%4."/>
      <w:lvlJc w:val="left"/>
      <w:pPr>
        <w:tabs>
          <w:tab w:val="num" w:pos="709"/>
        </w:tabs>
        <w:ind w:left="2722" w:hanging="596"/>
      </w:pPr>
      <w:rPr>
        <w:rFonts w:hint="default"/>
      </w:rPr>
    </w:lvl>
    <w:lvl w:ilvl="4">
      <w:start w:val="1"/>
      <w:numFmt w:val="lowerRoman"/>
      <w:pStyle w:val="SDMSubPara4"/>
      <w:lvlText w:val="%5."/>
      <w:lvlJc w:val="left"/>
      <w:pPr>
        <w:tabs>
          <w:tab w:val="num" w:pos="709"/>
        </w:tabs>
        <w:ind w:left="3232" w:hanging="397"/>
      </w:pPr>
      <w:rPr>
        <w:rFonts w:hint="default"/>
      </w:rPr>
    </w:lvl>
    <w:lvl w:ilvl="5">
      <w:start w:val="1"/>
      <w:numFmt w:val="none"/>
      <w:lvlText w:val=""/>
      <w:lvlJc w:val="left"/>
      <w:pPr>
        <w:tabs>
          <w:tab w:val="num" w:pos="0"/>
        </w:tabs>
        <w:ind w:left="0" w:firstLine="0"/>
      </w:pPr>
      <w:rPr>
        <w:rFonts w:hint="default"/>
      </w:rPr>
    </w:lvl>
    <w:lvl w:ilvl="6">
      <w:start w:val="1"/>
      <w:numFmt w:val="none"/>
      <w:lvlText w:val="%7"/>
      <w:lvlJc w:val="left"/>
      <w:pPr>
        <w:tabs>
          <w:tab w:val="num" w:pos="0"/>
        </w:tabs>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tabs>
          <w:tab w:val="num" w:pos="0"/>
        </w:tabs>
        <w:ind w:left="0" w:firstLine="0"/>
      </w:pPr>
      <w:rPr>
        <w:rFonts w:hint="default"/>
      </w:rPr>
    </w:lvl>
  </w:abstractNum>
  <w:abstractNum w:abstractNumId="29">
    <w:nsid w:val="1901022C"/>
    <w:multiLevelType w:val="hybridMultilevel"/>
    <w:tmpl w:val="002A9422"/>
    <w:lvl w:ilvl="0" w:tplc="04090011">
      <w:start w:val="1"/>
      <w:numFmt w:val="decimal"/>
      <w:lvlText w:val="%1)"/>
      <w:lvlJc w:val="left"/>
      <w:pPr>
        <w:ind w:left="240" w:hanging="360"/>
      </w:pPr>
    </w:lvl>
    <w:lvl w:ilvl="1" w:tplc="04090019">
      <w:start w:val="1"/>
      <w:numFmt w:val="lowerLetter"/>
      <w:lvlText w:val="%2."/>
      <w:lvlJc w:val="left"/>
      <w:pPr>
        <w:ind w:left="960" w:hanging="360"/>
      </w:pPr>
    </w:lvl>
    <w:lvl w:ilvl="2" w:tplc="0409001B">
      <w:start w:val="1"/>
      <w:numFmt w:val="lowerRoman"/>
      <w:lvlText w:val="%3."/>
      <w:lvlJc w:val="right"/>
      <w:pPr>
        <w:ind w:left="1680" w:hanging="180"/>
      </w:pPr>
    </w:lvl>
    <w:lvl w:ilvl="3" w:tplc="0409000F">
      <w:start w:val="1"/>
      <w:numFmt w:val="decimal"/>
      <w:lvlText w:val="%4."/>
      <w:lvlJc w:val="left"/>
      <w:pPr>
        <w:ind w:left="2400" w:hanging="360"/>
      </w:pPr>
    </w:lvl>
    <w:lvl w:ilvl="4" w:tplc="04090019">
      <w:start w:val="1"/>
      <w:numFmt w:val="lowerLetter"/>
      <w:lvlText w:val="%5."/>
      <w:lvlJc w:val="left"/>
      <w:pPr>
        <w:ind w:left="3120" w:hanging="360"/>
      </w:pPr>
    </w:lvl>
    <w:lvl w:ilvl="5" w:tplc="0409001B">
      <w:start w:val="1"/>
      <w:numFmt w:val="lowerRoman"/>
      <w:lvlText w:val="%6."/>
      <w:lvlJc w:val="right"/>
      <w:pPr>
        <w:ind w:left="3840" w:hanging="180"/>
      </w:pPr>
    </w:lvl>
    <w:lvl w:ilvl="6" w:tplc="0409000F">
      <w:start w:val="1"/>
      <w:numFmt w:val="decimal"/>
      <w:lvlText w:val="%7."/>
      <w:lvlJc w:val="left"/>
      <w:pPr>
        <w:ind w:left="4560" w:hanging="360"/>
      </w:pPr>
    </w:lvl>
    <w:lvl w:ilvl="7" w:tplc="04090019">
      <w:start w:val="1"/>
      <w:numFmt w:val="lowerLetter"/>
      <w:lvlText w:val="%8."/>
      <w:lvlJc w:val="left"/>
      <w:pPr>
        <w:ind w:left="5280" w:hanging="360"/>
      </w:pPr>
    </w:lvl>
    <w:lvl w:ilvl="8" w:tplc="0409001B">
      <w:start w:val="1"/>
      <w:numFmt w:val="lowerRoman"/>
      <w:lvlText w:val="%9."/>
      <w:lvlJc w:val="right"/>
      <w:pPr>
        <w:ind w:left="6000" w:hanging="180"/>
      </w:pPr>
    </w:lvl>
  </w:abstractNum>
  <w:abstractNum w:abstractNumId="30">
    <w:nsid w:val="1A416448"/>
    <w:multiLevelType w:val="multilevel"/>
    <w:tmpl w:val="A28EC812"/>
    <w:numStyleLink w:val="SDMMethEquationNrList"/>
  </w:abstractNum>
  <w:abstractNum w:abstractNumId="31">
    <w:nsid w:val="1A6C4888"/>
    <w:multiLevelType w:val="hybridMultilevel"/>
    <w:tmpl w:val="8382A26A"/>
    <w:lvl w:ilvl="0" w:tplc="0240A3C8">
      <w:start w:val="1"/>
      <w:numFmt w:val="lowerLetter"/>
      <w:pStyle w:val="FootnoteTable"/>
      <w:lvlText w:val="%1"/>
      <w:lvlJc w:val="left"/>
      <w:pPr>
        <w:tabs>
          <w:tab w:val="num" w:pos="360"/>
        </w:tabs>
        <w:ind w:left="113" w:hanging="113"/>
      </w:pPr>
      <w:rPr>
        <w:rFonts w:hint="default"/>
        <w:sz w:val="16"/>
        <w:vertAlign w:val="superscrip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1AFF55CC"/>
    <w:multiLevelType w:val="multilevel"/>
    <w:tmpl w:val="A22614FA"/>
    <w:name w:val="Reg8"/>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33">
    <w:nsid w:val="1B897AAA"/>
    <w:multiLevelType w:val="multilevel"/>
    <w:tmpl w:val="FD2ACF66"/>
    <w:name w:val="Reg24"/>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34">
    <w:nsid w:val="1BB5186F"/>
    <w:multiLevelType w:val="multilevel"/>
    <w:tmpl w:val="C182385A"/>
    <w:styleLink w:val="SDMAppHeadList"/>
    <w:lvl w:ilvl="0">
      <w:start w:val="1"/>
      <w:numFmt w:val="decimal"/>
      <w:pStyle w:val="SDMAppTitle"/>
      <w:lvlText w:val="Appendix %1."/>
      <w:lvlJc w:val="left"/>
      <w:pPr>
        <w:ind w:left="2126" w:hanging="2126"/>
      </w:pPr>
      <w:rPr>
        <w:rFonts w:hint="default"/>
      </w:rPr>
    </w:lvl>
    <w:lvl w:ilvl="1">
      <w:start w:val="1"/>
      <w:numFmt w:val="decimal"/>
      <w:lvlText w:val="%2."/>
      <w:lvlJc w:val="left"/>
      <w:pPr>
        <w:tabs>
          <w:tab w:val="num" w:pos="709"/>
        </w:tabs>
        <w:ind w:left="680" w:hanging="680"/>
      </w:pPr>
      <w:rPr>
        <w:rFonts w:hint="default"/>
      </w:rPr>
    </w:lvl>
    <w:lvl w:ilvl="2">
      <w:start w:val="1"/>
      <w:numFmt w:val="decimal"/>
      <w:pStyle w:val="SDMApp2"/>
      <w:lvlText w:val="%2.%3."/>
      <w:lvlJc w:val="left"/>
      <w:pPr>
        <w:tabs>
          <w:tab w:val="num" w:pos="709"/>
        </w:tabs>
        <w:ind w:left="851" w:hanging="851"/>
      </w:pPr>
      <w:rPr>
        <w:rFonts w:hint="default"/>
      </w:rPr>
    </w:lvl>
    <w:lvl w:ilvl="3">
      <w:start w:val="1"/>
      <w:numFmt w:val="decimal"/>
      <w:pStyle w:val="SDMApp3"/>
      <w:lvlText w:val="%2.%3.%4."/>
      <w:lvlJc w:val="left"/>
      <w:pPr>
        <w:tabs>
          <w:tab w:val="num" w:pos="709"/>
        </w:tabs>
        <w:ind w:left="1191" w:hanging="1191"/>
      </w:pPr>
      <w:rPr>
        <w:rFonts w:hint="default"/>
      </w:rPr>
    </w:lvl>
    <w:lvl w:ilvl="4">
      <w:start w:val="1"/>
      <w:numFmt w:val="decimal"/>
      <w:pStyle w:val="SDMApp4"/>
      <w:lvlText w:val="%2.%3.%4.%5."/>
      <w:lvlJc w:val="left"/>
      <w:pPr>
        <w:tabs>
          <w:tab w:val="num" w:pos="1418"/>
        </w:tabs>
        <w:ind w:left="1588" w:hanging="1588"/>
      </w:pPr>
      <w:rPr>
        <w:rFonts w:hint="default"/>
      </w:rPr>
    </w:lvl>
    <w:lvl w:ilvl="5">
      <w:start w:val="1"/>
      <w:numFmt w:val="decimal"/>
      <w:pStyle w:val="SDMApp5"/>
      <w:lvlText w:val="%2.%3.%4.%5.%6."/>
      <w:lvlJc w:val="left"/>
      <w:pPr>
        <w:ind w:left="1985" w:hanging="1985"/>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5">
    <w:nsid w:val="1BC515BF"/>
    <w:multiLevelType w:val="multilevel"/>
    <w:tmpl w:val="02D64298"/>
    <w:name w:val="Reg31"/>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36">
    <w:nsid w:val="1EE73485"/>
    <w:multiLevelType w:val="hybridMultilevel"/>
    <w:tmpl w:val="002A9422"/>
    <w:lvl w:ilvl="0" w:tplc="04090011">
      <w:start w:val="1"/>
      <w:numFmt w:val="decimal"/>
      <w:lvlText w:val="%1)"/>
      <w:lvlJc w:val="left"/>
      <w:pPr>
        <w:ind w:left="240" w:hanging="360"/>
      </w:pPr>
    </w:lvl>
    <w:lvl w:ilvl="1" w:tplc="04090019">
      <w:start w:val="1"/>
      <w:numFmt w:val="lowerLetter"/>
      <w:lvlText w:val="%2."/>
      <w:lvlJc w:val="left"/>
      <w:pPr>
        <w:ind w:left="960" w:hanging="360"/>
      </w:pPr>
    </w:lvl>
    <w:lvl w:ilvl="2" w:tplc="0409001B">
      <w:start w:val="1"/>
      <w:numFmt w:val="lowerRoman"/>
      <w:lvlText w:val="%3."/>
      <w:lvlJc w:val="right"/>
      <w:pPr>
        <w:ind w:left="1680" w:hanging="180"/>
      </w:pPr>
    </w:lvl>
    <w:lvl w:ilvl="3" w:tplc="0409000F">
      <w:start w:val="1"/>
      <w:numFmt w:val="decimal"/>
      <w:lvlText w:val="%4."/>
      <w:lvlJc w:val="left"/>
      <w:pPr>
        <w:ind w:left="2400" w:hanging="360"/>
      </w:pPr>
    </w:lvl>
    <w:lvl w:ilvl="4" w:tplc="04090019">
      <w:start w:val="1"/>
      <w:numFmt w:val="lowerLetter"/>
      <w:lvlText w:val="%5."/>
      <w:lvlJc w:val="left"/>
      <w:pPr>
        <w:ind w:left="3120" w:hanging="360"/>
      </w:pPr>
    </w:lvl>
    <w:lvl w:ilvl="5" w:tplc="0409001B">
      <w:start w:val="1"/>
      <w:numFmt w:val="lowerRoman"/>
      <w:lvlText w:val="%6."/>
      <w:lvlJc w:val="right"/>
      <w:pPr>
        <w:ind w:left="3840" w:hanging="180"/>
      </w:pPr>
    </w:lvl>
    <w:lvl w:ilvl="6" w:tplc="0409000F">
      <w:start w:val="1"/>
      <w:numFmt w:val="decimal"/>
      <w:lvlText w:val="%7."/>
      <w:lvlJc w:val="left"/>
      <w:pPr>
        <w:ind w:left="4560" w:hanging="360"/>
      </w:pPr>
    </w:lvl>
    <w:lvl w:ilvl="7" w:tplc="04090019">
      <w:start w:val="1"/>
      <w:numFmt w:val="lowerLetter"/>
      <w:lvlText w:val="%8."/>
      <w:lvlJc w:val="left"/>
      <w:pPr>
        <w:ind w:left="5280" w:hanging="360"/>
      </w:pPr>
    </w:lvl>
    <w:lvl w:ilvl="8" w:tplc="0409001B">
      <w:start w:val="1"/>
      <w:numFmt w:val="lowerRoman"/>
      <w:lvlText w:val="%9."/>
      <w:lvlJc w:val="right"/>
      <w:pPr>
        <w:ind w:left="6000" w:hanging="180"/>
      </w:pPr>
    </w:lvl>
  </w:abstractNum>
  <w:abstractNum w:abstractNumId="37">
    <w:nsid w:val="20B44A9E"/>
    <w:multiLevelType w:val="multilevel"/>
    <w:tmpl w:val="AEA6BDB0"/>
    <w:lvl w:ilvl="0">
      <w:start w:val="1"/>
      <w:numFmt w:val="upperRoman"/>
      <w:pStyle w:val="PartTitleBox"/>
      <w:suff w:val="space"/>
      <w:lvlText w:val="PART %1. "/>
      <w:lvlJc w:val="left"/>
      <w:pPr>
        <w:ind w:left="0" w:firstLine="0"/>
      </w:pPr>
      <w:rPr>
        <w:rFonts w:hint="default"/>
      </w:rPr>
    </w:lvl>
    <w:lvl w:ilvl="1">
      <w:start w:val="1"/>
      <w:numFmt w:val="upperLetter"/>
      <w:pStyle w:val="RegSectionLevel1"/>
      <w:suff w:val="space"/>
      <w:lvlText w:val="SECTION %2."/>
      <w:lvlJc w:val="left"/>
      <w:pPr>
        <w:ind w:left="0" w:firstLine="0"/>
      </w:pPr>
      <w:rPr>
        <w:rFonts w:hint="default"/>
      </w:rPr>
    </w:lvl>
    <w:lvl w:ilvl="2">
      <w:start w:val="1"/>
      <w:numFmt w:val="decimal"/>
      <w:pStyle w:val="RegSectionLevel2"/>
      <w:suff w:val="space"/>
      <w:lvlText w:val="%2.%3."/>
      <w:lvlJc w:val="left"/>
      <w:pPr>
        <w:ind w:left="0" w:firstLine="0"/>
      </w:pPr>
      <w:rPr>
        <w:rFonts w:hint="default"/>
        <w:i w:val="0"/>
      </w:rPr>
    </w:lvl>
    <w:lvl w:ilvl="3">
      <w:start w:val="1"/>
      <w:numFmt w:val="decimal"/>
      <w:pStyle w:val="RegSectionLevel3"/>
      <w:suff w:val="space"/>
      <w:lvlText w:val="%2.%3.%4."/>
      <w:lvlJc w:val="left"/>
      <w:pPr>
        <w:ind w:left="270" w:firstLine="0"/>
      </w:pPr>
      <w:rPr>
        <w:rFonts w:hint="default"/>
      </w:rPr>
    </w:lvl>
    <w:lvl w:ilvl="4">
      <w:start w:val="1"/>
      <w:numFmt w:val="decimal"/>
      <w:pStyle w:val="RegSectionLevel4"/>
      <w:suff w:val="space"/>
      <w:lvlText w:val="%2.%3.%4.%5."/>
      <w:lvlJc w:val="left"/>
      <w:pPr>
        <w:ind w:left="0" w:firstLine="0"/>
      </w:pPr>
      <w:rPr>
        <w:rFonts w:hint="default"/>
      </w:rPr>
    </w:lvl>
    <w:lvl w:ilvl="5">
      <w:start w:val="1"/>
      <w:numFmt w:val="decimal"/>
      <w:pStyle w:val="RegSectionLevel5"/>
      <w:suff w:val="space"/>
      <w:lvlText w:val="%2.%3.%4.%5.%6."/>
      <w:lvlJc w:val="left"/>
      <w:pPr>
        <w:ind w:left="0" w:firstLine="0"/>
      </w:pPr>
      <w:rPr>
        <w:rFonts w:hint="default"/>
      </w:rPr>
    </w:lvl>
    <w:lvl w:ilvl="6">
      <w:start w:val="1"/>
      <w:numFmt w:val="decimal"/>
      <w:pStyle w:val="RegSectionLevel6"/>
      <w:suff w:val="space"/>
      <w:lvlText w:val="%2.%3.%4.%5.%6.%7."/>
      <w:lvlJc w:val="left"/>
      <w:pPr>
        <w:ind w:left="1296" w:hanging="1296"/>
      </w:pPr>
      <w:rPr>
        <w:rFonts w:hint="default"/>
      </w:rPr>
    </w:lvl>
    <w:lvl w:ilvl="7">
      <w:start w:val="1"/>
      <w:numFmt w:val="decimal"/>
      <w:pStyle w:val="RegSectionLevel7"/>
      <w:suff w:val="space"/>
      <w:lvlText w:val="%2.%3.%4.%5.%6.%7.%8."/>
      <w:lvlJc w:val="left"/>
      <w:pPr>
        <w:ind w:left="0" w:firstLine="0"/>
      </w:pPr>
      <w:rPr>
        <w:rFonts w:hint="default"/>
      </w:rPr>
    </w:lvl>
    <w:lvl w:ilvl="8">
      <w:start w:val="1"/>
      <w:numFmt w:val="decimal"/>
      <w:pStyle w:val="RegSectionLevel8"/>
      <w:suff w:val="space"/>
      <w:lvlText w:val="%2.%3.%4.%5.%6.%7.%8.%9."/>
      <w:lvlJc w:val="left"/>
      <w:pPr>
        <w:ind w:left="0" w:firstLine="0"/>
      </w:pPr>
      <w:rPr>
        <w:rFonts w:hint="default"/>
      </w:rPr>
    </w:lvl>
  </w:abstractNum>
  <w:abstractNum w:abstractNumId="38">
    <w:nsid w:val="21364769"/>
    <w:multiLevelType w:val="multilevel"/>
    <w:tmpl w:val="C172A2B4"/>
    <w:name w:val="Reg22"/>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39">
    <w:nsid w:val="23D13544"/>
    <w:multiLevelType w:val="multilevel"/>
    <w:tmpl w:val="3C42FF12"/>
    <w:lvl w:ilvl="0">
      <w:start w:val="1"/>
      <w:numFmt w:val="decimal"/>
      <w:lvlText w:val="%1."/>
      <w:lvlJc w:val="left"/>
      <w:rPr>
        <w:rFonts w:ascii="Arial" w:eastAsia="Arial" w:hAnsi="Arial" w:cs="Arial"/>
        <w:b w:val="0"/>
        <w:bCs w:val="0"/>
        <w:i w:val="0"/>
        <w:iCs w:val="0"/>
        <w:smallCaps w:val="0"/>
        <w:strike w:val="0"/>
        <w:color w:val="000000"/>
        <w:spacing w:val="0"/>
        <w:w w:val="100"/>
        <w:position w:val="0"/>
        <w:sz w:val="17"/>
        <w:szCs w:val="17"/>
        <w:u w:val="none"/>
        <w:lang w:val="en-US"/>
      </w:rPr>
    </w:lvl>
    <w:lvl w:ilvl="1">
      <w:start w:val="1"/>
      <w:numFmt w:val="decimal"/>
      <w:lvlText w:val="%2."/>
      <w:lvlJc w:val="left"/>
      <w:rPr>
        <w:rFonts w:ascii="Arial" w:eastAsia="Arial" w:hAnsi="Arial" w:cs="Arial"/>
        <w:b w:val="0"/>
        <w:bCs w:val="0"/>
        <w:i w:val="0"/>
        <w:iCs w:val="0"/>
        <w:smallCaps w:val="0"/>
        <w:strike w:val="0"/>
        <w:color w:val="000000"/>
        <w:spacing w:val="0"/>
        <w:w w:val="100"/>
        <w:position w:val="0"/>
        <w:sz w:val="17"/>
        <w:szCs w:val="17"/>
        <w:u w:val="none"/>
        <w:lang w:val="en-US"/>
      </w:rPr>
    </w:lvl>
    <w:lvl w:ilvl="2">
      <w:start w:val="1"/>
      <w:numFmt w:val="decimal"/>
      <w:lvlText w:val="%3."/>
      <w:lvlJc w:val="left"/>
      <w:rPr>
        <w:rFonts w:ascii="Arial" w:eastAsia="Arial" w:hAnsi="Arial" w:cs="Arial"/>
        <w:b w:val="0"/>
        <w:bCs w:val="0"/>
        <w:i w:val="0"/>
        <w:iCs w:val="0"/>
        <w:smallCaps w:val="0"/>
        <w:strike w:val="0"/>
        <w:color w:val="000000"/>
        <w:spacing w:val="0"/>
        <w:w w:val="100"/>
        <w:position w:val="0"/>
        <w:sz w:val="17"/>
        <w:szCs w:val="17"/>
        <w:u w:val="none"/>
        <w:lang w:val="en-US"/>
      </w:rPr>
    </w:lvl>
    <w:lvl w:ilvl="3">
      <w:start w:val="1"/>
      <w:numFmt w:val="lowerRoman"/>
      <w:lvlText w:val="%4."/>
      <w:lvlJc w:val="left"/>
      <w:rPr>
        <w:rFonts w:ascii="Arial" w:eastAsia="Arial" w:hAnsi="Arial" w:cs="Arial"/>
        <w:b w:val="0"/>
        <w:bCs w:val="0"/>
        <w:i w:val="0"/>
        <w:iCs w:val="0"/>
        <w:smallCaps w:val="0"/>
        <w:strike w:val="0"/>
        <w:color w:val="000000"/>
        <w:spacing w:val="0"/>
        <w:w w:val="100"/>
        <w:position w:val="0"/>
        <w:sz w:val="17"/>
        <w:szCs w:val="17"/>
        <w:u w:val="none"/>
        <w:lang w:val="en-US"/>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6566C45"/>
    <w:multiLevelType w:val="multilevel"/>
    <w:tmpl w:val="4858EB8E"/>
    <w:numStyleLink w:val="SDMTableBoxFigureFootnoteList"/>
  </w:abstractNum>
  <w:abstractNum w:abstractNumId="41">
    <w:nsid w:val="2AD85B57"/>
    <w:multiLevelType w:val="hybridMultilevel"/>
    <w:tmpl w:val="420C38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B2037D9"/>
    <w:multiLevelType w:val="multilevel"/>
    <w:tmpl w:val="C182385A"/>
    <w:numStyleLink w:val="SDMAppHeadList"/>
  </w:abstractNum>
  <w:abstractNum w:abstractNumId="43">
    <w:nsid w:val="2EBA3FCF"/>
    <w:multiLevelType w:val="hybridMultilevel"/>
    <w:tmpl w:val="3670E5E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nsid w:val="2FA03A21"/>
    <w:multiLevelType w:val="multilevel"/>
    <w:tmpl w:val="40EAA4EC"/>
    <w:name w:val="Reg"/>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45">
    <w:nsid w:val="307B1BD9"/>
    <w:multiLevelType w:val="multilevel"/>
    <w:tmpl w:val="075A6334"/>
    <w:name w:val="Reg34"/>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46">
    <w:nsid w:val="318031D1"/>
    <w:multiLevelType w:val="multilevel"/>
    <w:tmpl w:val="E2A427E0"/>
    <w:name w:val="Reg2"/>
    <w:lvl w:ilvl="0">
      <w:start w:val="1"/>
      <w:numFmt w:val="upperRoman"/>
      <w:suff w:val="space"/>
      <w:lvlText w:val="%1. "/>
      <w:lvlJc w:val="center"/>
      <w:pPr>
        <w:ind w:left="0" w:firstLine="0"/>
      </w:pPr>
      <w:rPr>
        <w:sz w:val="22"/>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
      <w:lvlJc w:val="left"/>
      <w:pPr>
        <w:tabs>
          <w:tab w:val="num" w:pos="720"/>
        </w:tabs>
        <w:ind w:left="0" w:firstLine="0"/>
      </w:pPr>
      <w:rPr>
        <w:b w:val="0"/>
        <w:sz w:val="22"/>
      </w:rPr>
    </w:lvl>
    <w:lvl w:ilvl="4">
      <w:start w:val="1"/>
      <w:numFmt w:val="lowerLetter"/>
      <w:lvlText w:val="(%5)"/>
      <w:lvlJc w:val="left"/>
      <w:pPr>
        <w:tabs>
          <w:tab w:val="num" w:pos="1440"/>
        </w:tabs>
        <w:ind w:left="0" w:firstLine="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0" w:firstLine="0"/>
      </w:pPr>
    </w:lvl>
    <w:lvl w:ilvl="8">
      <w:start w:val="1"/>
      <w:numFmt w:val="none"/>
      <w:lvlText w:val="[(%5)%9"/>
      <w:lvlJc w:val="left"/>
      <w:pPr>
        <w:tabs>
          <w:tab w:val="num" w:pos="1440"/>
        </w:tabs>
        <w:ind w:left="0" w:firstLine="720"/>
      </w:pPr>
    </w:lvl>
  </w:abstractNum>
  <w:abstractNum w:abstractNumId="47">
    <w:nsid w:val="31A3680B"/>
    <w:multiLevelType w:val="multilevel"/>
    <w:tmpl w:val="DEEC8B6A"/>
    <w:name w:val="Toc13"/>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3.%8"/>
      <w:lvlJc w:val="left"/>
      <w:pPr>
        <w:tabs>
          <w:tab w:val="num" w:pos="720"/>
        </w:tabs>
        <w:ind w:left="720" w:hanging="720"/>
      </w:pPr>
    </w:lvl>
    <w:lvl w:ilvl="8">
      <w:start w:val="1"/>
      <w:numFmt w:val="none"/>
      <w:lvlText w:val="[(%5)%9"/>
      <w:lvlJc w:val="left"/>
      <w:pPr>
        <w:tabs>
          <w:tab w:val="num" w:pos="1440"/>
        </w:tabs>
        <w:ind w:left="1440" w:hanging="720"/>
      </w:pPr>
    </w:lvl>
  </w:abstractNum>
  <w:abstractNum w:abstractNumId="48">
    <w:nsid w:val="360C1667"/>
    <w:multiLevelType w:val="hybridMultilevel"/>
    <w:tmpl w:val="8C8C6B68"/>
    <w:lvl w:ilvl="0" w:tplc="04090011">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49">
    <w:nsid w:val="36854508"/>
    <w:multiLevelType w:val="multilevel"/>
    <w:tmpl w:val="C18A5072"/>
    <w:styleLink w:val="SDMDocInfoTextBullets"/>
    <w:lvl w:ilvl="0">
      <w:start w:val="1"/>
      <w:numFmt w:val="none"/>
      <w:pStyle w:val="SDMDocInfoText"/>
      <w:suff w:val="nothing"/>
      <w:lvlText w:val=""/>
      <w:lvlJc w:val="left"/>
      <w:pPr>
        <w:ind w:left="0" w:firstLine="0"/>
      </w:pPr>
      <w:rPr>
        <w:rFonts w:hint="default"/>
      </w:rPr>
    </w:lvl>
    <w:lvl w:ilvl="1">
      <w:start w:val="1"/>
      <w:numFmt w:val="bullet"/>
      <w:lvlText w:val=""/>
      <w:lvlJc w:val="left"/>
      <w:pPr>
        <w:ind w:left="397" w:hanging="227"/>
      </w:pPr>
      <w:rPr>
        <w:rFonts w:ascii="Symbol" w:hAnsi="Symbol" w:hint="default"/>
      </w:rPr>
    </w:lvl>
    <w:lvl w:ilvl="2">
      <w:start w:val="1"/>
      <w:numFmt w:val="lowerLetter"/>
      <w:lvlText w:val="(%3)"/>
      <w:lvlJc w:val="left"/>
      <w:pPr>
        <w:ind w:left="737" w:hanging="340"/>
      </w:pPr>
      <w:rPr>
        <w:rFonts w:hint="default"/>
      </w:rPr>
    </w:lvl>
    <w:lvl w:ilvl="3">
      <w:start w:val="1"/>
      <w:numFmt w:val="lowerRoman"/>
      <w:lvlText w:val="(%4)"/>
      <w:lvlJc w:val="left"/>
      <w:pPr>
        <w:tabs>
          <w:tab w:val="num" w:pos="737"/>
        </w:tabs>
        <w:ind w:left="1049" w:hanging="312"/>
      </w:pPr>
      <w:rPr>
        <w:rFonts w:hint="default"/>
      </w:rPr>
    </w:lvl>
    <w:lvl w:ilvl="4">
      <w:start w:val="1"/>
      <w:numFmt w:val="lowerLetter"/>
      <w:lvlText w:val="%5."/>
      <w:lvlJc w:val="left"/>
      <w:pPr>
        <w:tabs>
          <w:tab w:val="num" w:pos="1077"/>
        </w:tabs>
        <w:ind w:left="1332" w:hanging="283"/>
      </w:pPr>
      <w:rPr>
        <w:rFonts w:hint="default"/>
      </w:rPr>
    </w:lvl>
    <w:lvl w:ilvl="5">
      <w:start w:val="1"/>
      <w:numFmt w:val="lowerRoman"/>
      <w:lvlText w:val="%6."/>
      <w:lvlJc w:val="left"/>
      <w:pPr>
        <w:tabs>
          <w:tab w:val="num" w:pos="1361"/>
        </w:tabs>
        <w:ind w:left="1559" w:hanging="22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0">
    <w:nsid w:val="36924865"/>
    <w:multiLevelType w:val="multilevel"/>
    <w:tmpl w:val="AE6881FE"/>
    <w:name w:val="Reg6"/>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51">
    <w:nsid w:val="38EB5914"/>
    <w:multiLevelType w:val="hybridMultilevel"/>
    <w:tmpl w:val="0272426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0842F8C">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3CFD042E"/>
    <w:multiLevelType w:val="multilevel"/>
    <w:tmpl w:val="C694A2DA"/>
    <w:name w:val="Reg20"/>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53">
    <w:nsid w:val="3DC16119"/>
    <w:multiLevelType w:val="multilevel"/>
    <w:tmpl w:val="BCBAC81C"/>
    <w:name w:val="Reg15"/>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54">
    <w:nsid w:val="3FDA42F1"/>
    <w:multiLevelType w:val="multilevel"/>
    <w:tmpl w:val="AE709A9A"/>
    <w:name w:val="Reg112"/>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55">
    <w:nsid w:val="40AD779C"/>
    <w:multiLevelType w:val="hybridMultilevel"/>
    <w:tmpl w:val="4BF2F9EC"/>
    <w:lvl w:ilvl="0" w:tplc="75F2668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nsid w:val="41EA725F"/>
    <w:multiLevelType w:val="multilevel"/>
    <w:tmpl w:val="FF3E9C5A"/>
    <w:styleLink w:val="SDMPDDPoASectionList"/>
    <w:lvl w:ilvl="0">
      <w:start w:val="1"/>
      <w:numFmt w:val="upperLetter"/>
      <w:lvlText w:val="SECTION %1."/>
      <w:lvlJc w:val="left"/>
      <w:pPr>
        <w:ind w:left="2268" w:hanging="1559"/>
      </w:pPr>
      <w:rPr>
        <w:rFonts w:hint="default"/>
      </w:rPr>
    </w:lvl>
    <w:lvl w:ilvl="1">
      <w:start w:val="1"/>
      <w:numFmt w:val="decimal"/>
      <w:lvlText w:val="%1.%2."/>
      <w:lvlJc w:val="left"/>
      <w:pPr>
        <w:ind w:left="1474" w:hanging="765"/>
      </w:pPr>
      <w:rPr>
        <w:rFonts w:hint="default"/>
      </w:rPr>
    </w:lvl>
    <w:lvl w:ilvl="2">
      <w:start w:val="1"/>
      <w:numFmt w:val="decimal"/>
      <w:lvlText w:val="%1.%2.%3."/>
      <w:lvlJc w:val="left"/>
      <w:pPr>
        <w:ind w:left="1474"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428120B6"/>
    <w:multiLevelType w:val="multilevel"/>
    <w:tmpl w:val="23DC3AAA"/>
    <w:name w:val="Reg32"/>
    <w:lvl w:ilvl="0">
      <w:start w:val="1"/>
      <w:numFmt w:val="upperRoman"/>
      <w:pStyle w:val="AnnoHead1"/>
      <w:suff w:val="space"/>
      <w:lvlText w:val="%1. "/>
      <w:lvlJc w:val="right"/>
      <w:pPr>
        <w:ind w:left="0" w:firstLine="244"/>
      </w:pPr>
      <w:rPr>
        <w:sz w:val="28"/>
      </w:rPr>
    </w:lvl>
    <w:lvl w:ilvl="1">
      <w:start w:val="1"/>
      <w:numFmt w:val="decimal"/>
      <w:suff w:val="space"/>
      <w:lvlText w:val="%2. "/>
      <w:lvlJc w:val="left"/>
      <w:pPr>
        <w:ind w:left="0" w:firstLine="0"/>
      </w:pPr>
      <w:rPr>
        <w:b/>
        <w:sz w:val="22"/>
        <w:u w:val="none"/>
      </w:rPr>
    </w:lvl>
    <w:lvl w:ilvl="2">
      <w:start w:val="1"/>
      <w:numFmt w:val="lowerLetter"/>
      <w:lvlText w:val="(%3)"/>
      <w:lvlJc w:val="left"/>
      <w:pPr>
        <w:tabs>
          <w:tab w:val="num" w:pos="720"/>
        </w:tabs>
        <w:ind w:left="720" w:hanging="720"/>
      </w:pPr>
      <w:rPr>
        <w:b w:val="0"/>
        <w:sz w:val="22"/>
        <w:u w:val="none"/>
      </w:rPr>
    </w:lvl>
    <w:lvl w:ilvl="3">
      <w:start w:val="1"/>
      <w:numFmt w:val="lowerRoman"/>
      <w:lvlText w:val="(%4)"/>
      <w:lvlJc w:val="right"/>
      <w:pPr>
        <w:tabs>
          <w:tab w:val="num" w:pos="1440"/>
        </w:tabs>
        <w:ind w:left="1440" w:hanging="533"/>
      </w:pPr>
      <w:rPr>
        <w:rFonts w:ascii="Times New Roman" w:hAnsi="Times New Roman"/>
        <w:b w:val="0"/>
        <w:sz w:val="22"/>
        <w:u w:val="none"/>
      </w:rPr>
    </w:lvl>
    <w:lvl w:ilvl="4">
      <w:start w:val="1"/>
      <w:numFmt w:val="decimal"/>
      <w:lvlText w:val="%5."/>
      <w:lvlJc w:val="left"/>
      <w:pPr>
        <w:tabs>
          <w:tab w:val="num" w:pos="720"/>
        </w:tabs>
        <w:ind w:left="720" w:hanging="720"/>
      </w:pPr>
      <w:rPr>
        <w:rFonts w:ascii="Times New Roman" w:hAnsi="Times New Roman"/>
        <w:b w:val="0"/>
        <w:sz w:val="22"/>
        <w:u w:val="none"/>
      </w:rPr>
    </w:lvl>
    <w:lvl w:ilvl="5">
      <w:start w:val="1"/>
      <w:numFmt w:val="lowerLetter"/>
      <w:lvlText w:val="(%6)"/>
      <w:lvlJc w:val="left"/>
      <w:pPr>
        <w:tabs>
          <w:tab w:val="num" w:pos="1440"/>
        </w:tabs>
        <w:ind w:left="1440" w:hanging="720"/>
      </w:pPr>
      <w:rPr>
        <w:sz w:val="22"/>
        <w:u w:val="none"/>
      </w:rPr>
    </w:lvl>
    <w:lvl w:ilvl="6">
      <w:start w:val="1"/>
      <w:numFmt w:val="decimal"/>
      <w:lvlText w:val="%7."/>
      <w:lvlJc w:val="left"/>
      <w:pPr>
        <w:tabs>
          <w:tab w:val="num" w:pos="1440"/>
        </w:tabs>
        <w:ind w:left="1440" w:hanging="720"/>
      </w:pPr>
      <w:rPr>
        <w:rFonts w:ascii="Symbol" w:hAnsi="Symbol" w:hint="default"/>
        <w:sz w:val="22"/>
        <w:u w:val="none"/>
      </w:rPr>
    </w:lvl>
    <w:lvl w:ilvl="7">
      <w:start w:val="1"/>
      <w:numFmt w:val="lowerLetter"/>
      <w:lvlText w:val="(%8)"/>
      <w:lvlJc w:val="left"/>
      <w:pPr>
        <w:tabs>
          <w:tab w:val="num" w:pos="2160"/>
        </w:tabs>
        <w:ind w:left="2160" w:hanging="720"/>
      </w:pPr>
      <w:rPr>
        <w:sz w:val="22"/>
        <w:u w:val="none"/>
      </w:rPr>
    </w:lvl>
    <w:lvl w:ilvl="8">
      <w:start w:val="1"/>
      <w:numFmt w:val="lowerLetter"/>
      <w:lvlText w:val=""/>
      <w:lvlJc w:val="left"/>
      <w:pPr>
        <w:tabs>
          <w:tab w:val="num" w:pos="2880"/>
        </w:tabs>
        <w:ind w:left="2880" w:hanging="720"/>
      </w:pPr>
      <w:rPr>
        <w:rFonts w:ascii="Symbol" w:hAnsi="Symbol" w:hint="default"/>
        <w:u w:val="none"/>
      </w:rPr>
    </w:lvl>
  </w:abstractNum>
  <w:abstractNum w:abstractNumId="58">
    <w:nsid w:val="42C966C7"/>
    <w:multiLevelType w:val="multilevel"/>
    <w:tmpl w:val="07DCDBF2"/>
    <w:lvl w:ilvl="0">
      <w:start w:val="1"/>
      <w:numFmt w:val="decimal"/>
      <w:pStyle w:val="DecPara"/>
      <w:lvlText w:val="%1. "/>
      <w:lvlJc w:val="left"/>
      <w:pPr>
        <w:tabs>
          <w:tab w:val="num" w:pos="1440"/>
        </w:tabs>
        <w:ind w:left="0" w:firstLine="720"/>
      </w:pPr>
      <w:rPr>
        <w:rFonts w:hint="default"/>
      </w:rPr>
    </w:lvl>
    <w:lvl w:ilvl="1">
      <w:start w:val="1"/>
      <w:numFmt w:val="lowerLetter"/>
      <w:lvlText w:val="(%2)"/>
      <w:lvlJc w:val="left"/>
      <w:pPr>
        <w:tabs>
          <w:tab w:val="num" w:pos="1440"/>
        </w:tabs>
        <w:ind w:left="0" w:firstLine="720"/>
      </w:pPr>
      <w:rPr>
        <w:rFonts w:hint="default"/>
        <w:b w:val="0"/>
      </w:rPr>
    </w:lvl>
    <w:lvl w:ilvl="2">
      <w:start w:val="1"/>
      <w:numFmt w:val="lowerLetter"/>
      <w:lvlText w:val="(%3)"/>
      <w:lvlJc w:val="left"/>
      <w:pPr>
        <w:tabs>
          <w:tab w:val="num" w:pos="2160"/>
        </w:tabs>
        <w:ind w:left="2160" w:hanging="720"/>
      </w:pPr>
      <w:rPr>
        <w:rFonts w:hint="default"/>
        <w:b w:val="0"/>
      </w:rPr>
    </w:lvl>
    <w:lvl w:ilvl="3">
      <w:start w:val="1"/>
      <w:numFmt w:val="decimal"/>
      <w:lvlText w:val="[%4."/>
      <w:lvlJc w:val="left"/>
      <w:pPr>
        <w:tabs>
          <w:tab w:val="num" w:pos="1440"/>
        </w:tabs>
        <w:ind w:left="0" w:firstLine="720"/>
      </w:pPr>
      <w:rPr>
        <w:rFonts w:hint="default"/>
      </w:rPr>
    </w:lvl>
    <w:lvl w:ilvl="4">
      <w:start w:val="1"/>
      <w:numFmt w:val="lowerLetter"/>
      <w:lvlText w:val="[(%5)"/>
      <w:lvlJc w:val="left"/>
      <w:pPr>
        <w:tabs>
          <w:tab w:val="num" w:pos="1440"/>
        </w:tabs>
        <w:ind w:left="0" w:firstLine="720"/>
      </w:pPr>
      <w:rPr>
        <w:rFonts w:hint="default"/>
      </w:rPr>
    </w:lvl>
    <w:lvl w:ilvl="5">
      <w:start w:val="1"/>
      <w:numFmt w:val="lowerLetter"/>
      <w:lvlText w:val="[(%6)"/>
      <w:lvlJc w:val="left"/>
      <w:pPr>
        <w:tabs>
          <w:tab w:val="num" w:pos="2160"/>
        </w:tabs>
        <w:ind w:left="2160" w:hanging="72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59">
    <w:nsid w:val="44036F41"/>
    <w:multiLevelType w:val="hybridMultilevel"/>
    <w:tmpl w:val="6B82B674"/>
    <w:lvl w:ilvl="0" w:tplc="28B4DF5C">
      <w:start w:val="1"/>
      <w:numFmt w:val="decimal"/>
      <w:lvlText w:val="%1)"/>
      <w:lvlJc w:val="left"/>
      <w:pPr>
        <w:ind w:left="600" w:hanging="360"/>
      </w:pPr>
    </w:lvl>
    <w:lvl w:ilvl="1" w:tplc="04160019">
      <w:start w:val="1"/>
      <w:numFmt w:val="lowerLetter"/>
      <w:lvlText w:val="%2."/>
      <w:lvlJc w:val="left"/>
      <w:pPr>
        <w:ind w:left="1320" w:hanging="360"/>
      </w:pPr>
    </w:lvl>
    <w:lvl w:ilvl="2" w:tplc="0416001B">
      <w:start w:val="1"/>
      <w:numFmt w:val="lowerRoman"/>
      <w:lvlText w:val="%3."/>
      <w:lvlJc w:val="right"/>
      <w:pPr>
        <w:ind w:left="2040" w:hanging="180"/>
      </w:pPr>
    </w:lvl>
    <w:lvl w:ilvl="3" w:tplc="0416000F">
      <w:start w:val="1"/>
      <w:numFmt w:val="decimal"/>
      <w:lvlText w:val="%4."/>
      <w:lvlJc w:val="left"/>
      <w:pPr>
        <w:ind w:left="2760" w:hanging="360"/>
      </w:pPr>
    </w:lvl>
    <w:lvl w:ilvl="4" w:tplc="04160019">
      <w:start w:val="1"/>
      <w:numFmt w:val="lowerLetter"/>
      <w:lvlText w:val="%5."/>
      <w:lvlJc w:val="left"/>
      <w:pPr>
        <w:ind w:left="3480" w:hanging="360"/>
      </w:pPr>
    </w:lvl>
    <w:lvl w:ilvl="5" w:tplc="0416001B">
      <w:start w:val="1"/>
      <w:numFmt w:val="lowerRoman"/>
      <w:lvlText w:val="%6."/>
      <w:lvlJc w:val="right"/>
      <w:pPr>
        <w:ind w:left="4200" w:hanging="180"/>
      </w:pPr>
    </w:lvl>
    <w:lvl w:ilvl="6" w:tplc="0416000F">
      <w:start w:val="1"/>
      <w:numFmt w:val="decimal"/>
      <w:lvlText w:val="%7."/>
      <w:lvlJc w:val="left"/>
      <w:pPr>
        <w:ind w:left="4920" w:hanging="360"/>
      </w:pPr>
    </w:lvl>
    <w:lvl w:ilvl="7" w:tplc="04160019">
      <w:start w:val="1"/>
      <w:numFmt w:val="lowerLetter"/>
      <w:lvlText w:val="%8."/>
      <w:lvlJc w:val="left"/>
      <w:pPr>
        <w:ind w:left="5640" w:hanging="360"/>
      </w:pPr>
    </w:lvl>
    <w:lvl w:ilvl="8" w:tplc="0416001B">
      <w:start w:val="1"/>
      <w:numFmt w:val="lowerRoman"/>
      <w:lvlText w:val="%9."/>
      <w:lvlJc w:val="right"/>
      <w:pPr>
        <w:ind w:left="6360" w:hanging="180"/>
      </w:pPr>
    </w:lvl>
  </w:abstractNum>
  <w:abstractNum w:abstractNumId="60">
    <w:nsid w:val="44A8265C"/>
    <w:multiLevelType w:val="hybridMultilevel"/>
    <w:tmpl w:val="A126A322"/>
    <w:lvl w:ilvl="0" w:tplc="04160001">
      <w:start w:val="1"/>
      <w:numFmt w:val="bullet"/>
      <w:lvlText w:val=""/>
      <w:lvlJc w:val="left"/>
      <w:pPr>
        <w:ind w:left="1789" w:hanging="360"/>
      </w:pPr>
      <w:rPr>
        <w:rFonts w:ascii="Symbol" w:hAnsi="Symbol" w:hint="default"/>
      </w:rPr>
    </w:lvl>
    <w:lvl w:ilvl="1" w:tplc="04160003" w:tentative="1">
      <w:start w:val="1"/>
      <w:numFmt w:val="bullet"/>
      <w:lvlText w:val="o"/>
      <w:lvlJc w:val="left"/>
      <w:pPr>
        <w:ind w:left="2509" w:hanging="360"/>
      </w:pPr>
      <w:rPr>
        <w:rFonts w:ascii="Courier New" w:hAnsi="Courier New" w:cs="Courier New" w:hint="default"/>
      </w:rPr>
    </w:lvl>
    <w:lvl w:ilvl="2" w:tplc="04160005" w:tentative="1">
      <w:start w:val="1"/>
      <w:numFmt w:val="bullet"/>
      <w:lvlText w:val=""/>
      <w:lvlJc w:val="left"/>
      <w:pPr>
        <w:ind w:left="3229" w:hanging="360"/>
      </w:pPr>
      <w:rPr>
        <w:rFonts w:ascii="Wingdings" w:hAnsi="Wingdings" w:hint="default"/>
      </w:rPr>
    </w:lvl>
    <w:lvl w:ilvl="3" w:tplc="04160001" w:tentative="1">
      <w:start w:val="1"/>
      <w:numFmt w:val="bullet"/>
      <w:lvlText w:val=""/>
      <w:lvlJc w:val="left"/>
      <w:pPr>
        <w:ind w:left="3949" w:hanging="360"/>
      </w:pPr>
      <w:rPr>
        <w:rFonts w:ascii="Symbol" w:hAnsi="Symbol" w:hint="default"/>
      </w:rPr>
    </w:lvl>
    <w:lvl w:ilvl="4" w:tplc="04160003" w:tentative="1">
      <w:start w:val="1"/>
      <w:numFmt w:val="bullet"/>
      <w:lvlText w:val="o"/>
      <w:lvlJc w:val="left"/>
      <w:pPr>
        <w:ind w:left="4669" w:hanging="360"/>
      </w:pPr>
      <w:rPr>
        <w:rFonts w:ascii="Courier New" w:hAnsi="Courier New" w:cs="Courier New" w:hint="default"/>
      </w:rPr>
    </w:lvl>
    <w:lvl w:ilvl="5" w:tplc="04160005" w:tentative="1">
      <w:start w:val="1"/>
      <w:numFmt w:val="bullet"/>
      <w:lvlText w:val=""/>
      <w:lvlJc w:val="left"/>
      <w:pPr>
        <w:ind w:left="5389" w:hanging="360"/>
      </w:pPr>
      <w:rPr>
        <w:rFonts w:ascii="Wingdings" w:hAnsi="Wingdings" w:hint="default"/>
      </w:rPr>
    </w:lvl>
    <w:lvl w:ilvl="6" w:tplc="04160001" w:tentative="1">
      <w:start w:val="1"/>
      <w:numFmt w:val="bullet"/>
      <w:lvlText w:val=""/>
      <w:lvlJc w:val="left"/>
      <w:pPr>
        <w:ind w:left="6109" w:hanging="360"/>
      </w:pPr>
      <w:rPr>
        <w:rFonts w:ascii="Symbol" w:hAnsi="Symbol" w:hint="default"/>
      </w:rPr>
    </w:lvl>
    <w:lvl w:ilvl="7" w:tplc="04160003" w:tentative="1">
      <w:start w:val="1"/>
      <w:numFmt w:val="bullet"/>
      <w:lvlText w:val="o"/>
      <w:lvlJc w:val="left"/>
      <w:pPr>
        <w:ind w:left="6829" w:hanging="360"/>
      </w:pPr>
      <w:rPr>
        <w:rFonts w:ascii="Courier New" w:hAnsi="Courier New" w:cs="Courier New" w:hint="default"/>
      </w:rPr>
    </w:lvl>
    <w:lvl w:ilvl="8" w:tplc="04160005" w:tentative="1">
      <w:start w:val="1"/>
      <w:numFmt w:val="bullet"/>
      <w:lvlText w:val=""/>
      <w:lvlJc w:val="left"/>
      <w:pPr>
        <w:ind w:left="7549" w:hanging="360"/>
      </w:pPr>
      <w:rPr>
        <w:rFonts w:ascii="Wingdings" w:hAnsi="Wingdings" w:hint="default"/>
      </w:rPr>
    </w:lvl>
  </w:abstractNum>
  <w:abstractNum w:abstractNumId="61">
    <w:nsid w:val="45E052B9"/>
    <w:multiLevelType w:val="multilevel"/>
    <w:tmpl w:val="BAB8CCD8"/>
    <w:name w:val="Dec"/>
    <w:lvl w:ilvl="0">
      <w:start w:val="1"/>
      <w:numFmt w:val="upperRoman"/>
      <w:pStyle w:val="ProvHead1"/>
      <w:suff w:val="space"/>
      <w:lvlText w:val="%1. "/>
      <w:lvlJc w:val="right"/>
      <w:pPr>
        <w:ind w:left="0" w:firstLine="0"/>
      </w:pPr>
      <w:rPr>
        <w:rFonts w:hint="default"/>
        <w:sz w:val="24"/>
        <w:szCs w:val="24"/>
      </w:rPr>
    </w:lvl>
    <w:lvl w:ilvl="1">
      <w:start w:val="1"/>
      <w:numFmt w:val="decimal"/>
      <w:pStyle w:val="ProvHead2"/>
      <w:suff w:val="space"/>
      <w:lvlText w:val="%2. "/>
      <w:lvlJc w:val="left"/>
      <w:pPr>
        <w:ind w:left="0" w:firstLine="0"/>
      </w:pPr>
      <w:rPr>
        <w:rFonts w:hint="default"/>
        <w:u w:val="none"/>
      </w:rPr>
    </w:lvl>
    <w:lvl w:ilvl="2">
      <w:start w:val="1"/>
      <w:numFmt w:val="lowerLetter"/>
      <w:pStyle w:val="ProvHead3"/>
      <w:lvlText w:val="(%3)"/>
      <w:lvlJc w:val="left"/>
      <w:pPr>
        <w:tabs>
          <w:tab w:val="num" w:pos="360"/>
        </w:tabs>
        <w:ind w:left="0" w:firstLine="0"/>
      </w:pPr>
      <w:rPr>
        <w:rFonts w:hint="default"/>
        <w:b w:val="0"/>
        <w:i w:val="0"/>
        <w:u w:val="none"/>
      </w:rPr>
    </w:lvl>
    <w:lvl w:ilvl="3">
      <w:start w:val="1"/>
      <w:numFmt w:val="lowerRoman"/>
      <w:pStyle w:val="ProvPara"/>
      <w:lvlText w:val="(%4)"/>
      <w:lvlJc w:val="right"/>
      <w:pPr>
        <w:tabs>
          <w:tab w:val="num" w:pos="1440"/>
        </w:tabs>
        <w:ind w:left="1440" w:hanging="533"/>
      </w:pPr>
      <w:rPr>
        <w:rFonts w:ascii="Times New Roman" w:hAnsi="Times New Roman" w:hint="default"/>
        <w:b w:val="0"/>
      </w:rPr>
    </w:lvl>
    <w:lvl w:ilvl="4">
      <w:start w:val="1"/>
      <w:numFmt w:val="decimal"/>
      <w:lvlRestart w:val="0"/>
      <w:lvlText w:val="%5."/>
      <w:lvlJc w:val="left"/>
      <w:pPr>
        <w:tabs>
          <w:tab w:val="num" w:pos="720"/>
        </w:tabs>
        <w:ind w:left="0" w:firstLine="0"/>
      </w:pPr>
      <w:rPr>
        <w:rFonts w:ascii="Times New Roman" w:hAnsi="Times New Roman" w:hint="default"/>
      </w:rPr>
    </w:lvl>
    <w:lvl w:ilvl="5">
      <w:start w:val="1"/>
      <w:numFmt w:val="lowerLetter"/>
      <w:lvlText w:val="(%6)"/>
      <w:lvlJc w:val="left"/>
      <w:pPr>
        <w:tabs>
          <w:tab w:val="num" w:pos="1440"/>
        </w:tabs>
        <w:ind w:left="0" w:firstLine="720"/>
      </w:pPr>
      <w:rPr>
        <w:rFonts w:hint="default"/>
      </w:rPr>
    </w:lvl>
    <w:lvl w:ilvl="6">
      <w:start w:val="1"/>
      <w:numFmt w:val="decimal"/>
      <w:lvlText w:val="%7."/>
      <w:lvlJc w:val="left"/>
      <w:pPr>
        <w:tabs>
          <w:tab w:val="num" w:pos="1440"/>
        </w:tabs>
        <w:ind w:left="1440" w:hanging="720"/>
      </w:pPr>
      <w:rPr>
        <w:rFonts w:hint="default"/>
      </w:rPr>
    </w:lvl>
    <w:lvl w:ilvl="7">
      <w:start w:val="1"/>
      <w:numFmt w:val="lowerLetter"/>
      <w:lvlText w:val="(%8)"/>
      <w:lvlJc w:val="left"/>
      <w:pPr>
        <w:tabs>
          <w:tab w:val="num" w:pos="2160"/>
        </w:tabs>
        <w:ind w:left="2160" w:hanging="720"/>
      </w:pPr>
      <w:rPr>
        <w:rFonts w:hint="default"/>
      </w:rPr>
    </w:lvl>
    <w:lvl w:ilvl="8">
      <w:start w:val="1"/>
      <w:numFmt w:val="lowerLetter"/>
      <w:lvlText w:val=""/>
      <w:lvlJc w:val="left"/>
      <w:pPr>
        <w:tabs>
          <w:tab w:val="num" w:pos="2880"/>
        </w:tabs>
        <w:ind w:left="2880" w:hanging="720"/>
      </w:pPr>
      <w:rPr>
        <w:rFonts w:ascii="Symbol" w:hAnsi="Symbol" w:hint="default"/>
      </w:rPr>
    </w:lvl>
  </w:abstractNum>
  <w:abstractNum w:abstractNumId="62">
    <w:nsid w:val="47490D7B"/>
    <w:multiLevelType w:val="hybridMultilevel"/>
    <w:tmpl w:val="9B14C6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476B292B"/>
    <w:multiLevelType w:val="multilevel"/>
    <w:tmpl w:val="4858EB8E"/>
    <w:styleLink w:val="SDMTableBoxFigureFootnoteList"/>
    <w:lvl w:ilvl="0">
      <w:start w:val="1"/>
      <w:numFmt w:val="lowerLetter"/>
      <w:pStyle w:val="SDMTableBoxFigureFootnote"/>
      <w:lvlText w:val="(%1)"/>
      <w:lvlJc w:val="left"/>
      <w:pPr>
        <w:ind w:left="964" w:hanging="255"/>
      </w:pPr>
      <w:rPr>
        <w:rFonts w:hint="default"/>
        <w:b w:val="0"/>
        <w:i w:val="0"/>
        <w:vertAlign w:val="superscript"/>
      </w:rPr>
    </w:lvl>
    <w:lvl w:ilvl="1">
      <w:start w:val="1"/>
      <w:numFmt w:val="decimal"/>
      <w:pStyle w:val="SDMTableBoxFigureFootnoteSL1"/>
      <w:lvlText w:val="%2."/>
      <w:lvlJc w:val="left"/>
      <w:pPr>
        <w:ind w:left="1276" w:hanging="312"/>
      </w:pPr>
      <w:rPr>
        <w:rFonts w:hint="default"/>
      </w:rPr>
    </w:lvl>
    <w:lvl w:ilvl="2">
      <w:start w:val="1"/>
      <w:numFmt w:val="lowerLetter"/>
      <w:pStyle w:val="SDMTableBoxFigureFootnoteSL2"/>
      <w:lvlText w:val="(%3)"/>
      <w:lvlJc w:val="left"/>
      <w:pPr>
        <w:ind w:left="1673" w:hanging="397"/>
      </w:pPr>
      <w:rPr>
        <w:rFonts w:hint="default"/>
      </w:rPr>
    </w:lvl>
    <w:lvl w:ilvl="3">
      <w:start w:val="1"/>
      <w:numFmt w:val="lowerRoman"/>
      <w:pStyle w:val="SDMTableBoxFigureFootnoteSL3"/>
      <w:lvlText w:val="(%4)"/>
      <w:lvlJc w:val="left"/>
      <w:pPr>
        <w:ind w:left="2070" w:hanging="397"/>
      </w:pPr>
      <w:rPr>
        <w:rFonts w:hint="default"/>
      </w:rPr>
    </w:lvl>
    <w:lvl w:ilvl="4">
      <w:start w:val="1"/>
      <w:numFmt w:val="lowerLetter"/>
      <w:pStyle w:val="SDMTableBoxFigureFootnoteSL4"/>
      <w:lvlText w:val="%5."/>
      <w:lvlJc w:val="left"/>
      <w:pPr>
        <w:ind w:left="2410" w:hanging="340"/>
      </w:pPr>
      <w:rPr>
        <w:rFonts w:hint="default"/>
      </w:rPr>
    </w:lvl>
    <w:lvl w:ilvl="5">
      <w:start w:val="1"/>
      <w:numFmt w:val="lowerRoman"/>
      <w:pStyle w:val="SDMTableBoxFigureFootnoteSL5"/>
      <w:lvlText w:val="%6."/>
      <w:lvlJc w:val="left"/>
      <w:pPr>
        <w:ind w:left="2750" w:hanging="34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4">
    <w:nsid w:val="4B55483B"/>
    <w:multiLevelType w:val="multilevel"/>
    <w:tmpl w:val="BBA2A6C6"/>
    <w:name w:val="Reg17"/>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65">
    <w:nsid w:val="4BBF34F2"/>
    <w:multiLevelType w:val="multilevel"/>
    <w:tmpl w:val="2E14267C"/>
    <w:lvl w:ilvl="0">
      <w:start w:val="1"/>
      <w:numFmt w:val="upperLetter"/>
      <w:suff w:val="space"/>
      <w:lvlText w:val="SECTION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0" w:firstLine="0"/>
      </w:pPr>
      <w:rPr>
        <w:rFonts w:hint="default"/>
      </w:rPr>
    </w:lvl>
    <w:lvl w:ilvl="8">
      <w:start w:val="1"/>
      <w:numFmt w:val="decimal"/>
      <w:pStyle w:val="RegSectionLevel9"/>
      <w:suff w:val="space"/>
      <w:lvlText w:val="%1.%2.%3.%4.%5.%6.%7.%8.%9."/>
      <w:lvlJc w:val="left"/>
      <w:pPr>
        <w:ind w:left="0" w:firstLine="0"/>
      </w:pPr>
      <w:rPr>
        <w:rFonts w:hint="default"/>
      </w:rPr>
    </w:lvl>
  </w:abstractNum>
  <w:abstractNum w:abstractNumId="66">
    <w:nsid w:val="4BF366C8"/>
    <w:multiLevelType w:val="hybridMultilevel"/>
    <w:tmpl w:val="96A0DD4E"/>
    <w:lvl w:ilvl="0" w:tplc="72A212E0">
      <w:start w:val="1"/>
      <w:numFmt w:val="upperRoman"/>
      <w:lvlText w:val="%1."/>
      <w:lvlJc w:val="left"/>
      <w:pPr>
        <w:ind w:left="1495" w:hanging="720"/>
      </w:pPr>
      <w:rPr>
        <w:rFonts w:hint="default"/>
      </w:r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67">
    <w:nsid w:val="556A04A3"/>
    <w:multiLevelType w:val="hybridMultilevel"/>
    <w:tmpl w:val="305E0FEC"/>
    <w:name w:val="Reg18"/>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8">
    <w:nsid w:val="56497AFF"/>
    <w:multiLevelType w:val="hybridMultilevel"/>
    <w:tmpl w:val="23028B82"/>
    <w:lvl w:ilvl="0" w:tplc="04090017">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9">
    <w:nsid w:val="57DB3090"/>
    <w:multiLevelType w:val="hybridMultilevel"/>
    <w:tmpl w:val="8C8C6B68"/>
    <w:lvl w:ilvl="0" w:tplc="04090011">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70">
    <w:nsid w:val="58F03383"/>
    <w:multiLevelType w:val="hybridMultilevel"/>
    <w:tmpl w:val="BFF2548C"/>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1">
    <w:nsid w:val="5900277E"/>
    <w:multiLevelType w:val="hybridMultilevel"/>
    <w:tmpl w:val="816EBA84"/>
    <w:name w:val="WW8Num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A2B6EDB"/>
    <w:multiLevelType w:val="multilevel"/>
    <w:tmpl w:val="CEECAD16"/>
    <w:lvl w:ilvl="0">
      <w:start w:val="1"/>
      <w:numFmt w:val="none"/>
      <w:pStyle w:val="RegTableText"/>
      <w:lvlText w:val="%1"/>
      <w:lvlJc w:val="left"/>
      <w:pPr>
        <w:tabs>
          <w:tab w:val="num" w:pos="0"/>
        </w:tabs>
        <w:ind w:left="0" w:firstLine="0"/>
      </w:pPr>
      <w:rPr>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tabs>
          <w:tab w:val="num" w:pos="567"/>
        </w:tabs>
        <w:ind w:left="1871" w:hanging="1276"/>
      </w:pPr>
      <w:rPr>
        <w:rFonts w:hint="default"/>
      </w:rPr>
    </w:lvl>
    <w:lvl w:ilvl="2">
      <w:start w:val="1"/>
      <w:numFmt w:val="lowerRoman"/>
      <w:lvlText w:val="(%3)"/>
      <w:lvlJc w:val="right"/>
      <w:pPr>
        <w:tabs>
          <w:tab w:val="num" w:pos="2160"/>
        </w:tabs>
        <w:ind w:left="2160" w:hanging="346"/>
      </w:pPr>
      <w:rPr>
        <w:rFonts w:hint="default"/>
      </w:rPr>
    </w:lvl>
    <w:lvl w:ilvl="3">
      <w:start w:val="1"/>
      <w:numFmt w:val="decimal"/>
      <w:lvlText w:val="(%4)"/>
      <w:lvlJc w:val="left"/>
      <w:pPr>
        <w:tabs>
          <w:tab w:val="num" w:pos="720"/>
        </w:tabs>
        <w:ind w:left="720" w:hanging="360"/>
      </w:pPr>
      <w:rPr>
        <w:rFonts w:hint="default"/>
      </w:rPr>
    </w:lvl>
    <w:lvl w:ilvl="4">
      <w:start w:val="1"/>
      <w:numFmt w:val="lowerLetter"/>
      <w:lvlText w:val="(%5)"/>
      <w:lvlJc w:val="left"/>
      <w:pPr>
        <w:tabs>
          <w:tab w:val="num" w:pos="1080"/>
        </w:tabs>
        <w:ind w:left="1080" w:hanging="360"/>
      </w:pPr>
      <w:rPr>
        <w:rFonts w:hint="default"/>
      </w:rPr>
    </w:lvl>
    <w:lvl w:ilvl="5">
      <w:start w:val="1"/>
      <w:numFmt w:val="lowerRoman"/>
      <w:lvlText w:val="(%6)"/>
      <w:lvlJc w:val="left"/>
      <w:pPr>
        <w:tabs>
          <w:tab w:val="num" w:pos="1440"/>
        </w:tabs>
        <w:ind w:left="1440" w:hanging="360"/>
      </w:pPr>
      <w:rPr>
        <w:rFonts w:hint="default"/>
      </w:rPr>
    </w:lvl>
    <w:lvl w:ilvl="6">
      <w:start w:val="1"/>
      <w:numFmt w:val="decimal"/>
      <w:lvlText w:val="%7."/>
      <w:lvlJc w:val="left"/>
      <w:pPr>
        <w:tabs>
          <w:tab w:val="num" w:pos="1800"/>
        </w:tabs>
        <w:ind w:left="1800" w:hanging="360"/>
      </w:pPr>
      <w:rPr>
        <w:rFonts w:hint="default"/>
      </w:rPr>
    </w:lvl>
    <w:lvl w:ilvl="7">
      <w:start w:val="1"/>
      <w:numFmt w:val="lowerLetter"/>
      <w:lvlText w:val="%8."/>
      <w:lvlJc w:val="left"/>
      <w:pPr>
        <w:tabs>
          <w:tab w:val="num" w:pos="2160"/>
        </w:tabs>
        <w:ind w:left="2160" w:hanging="360"/>
      </w:pPr>
      <w:rPr>
        <w:rFonts w:hint="default"/>
      </w:rPr>
    </w:lvl>
    <w:lvl w:ilvl="8">
      <w:start w:val="1"/>
      <w:numFmt w:val="lowerRoman"/>
      <w:lvlText w:val="%9."/>
      <w:lvlJc w:val="left"/>
      <w:pPr>
        <w:tabs>
          <w:tab w:val="num" w:pos="2520"/>
        </w:tabs>
        <w:ind w:left="2520" w:hanging="360"/>
      </w:pPr>
      <w:rPr>
        <w:rFonts w:hint="default"/>
      </w:rPr>
    </w:lvl>
  </w:abstractNum>
  <w:abstractNum w:abstractNumId="73">
    <w:nsid w:val="5B2B3A53"/>
    <w:multiLevelType w:val="hybridMultilevel"/>
    <w:tmpl w:val="F740E2B4"/>
    <w:lvl w:ilvl="0" w:tplc="6B88D25E">
      <w:start w:val="1"/>
      <w:numFmt w:val="decimal"/>
      <w:lvlText w:val="%1."/>
      <w:lvlJc w:val="left"/>
      <w:pPr>
        <w:ind w:left="500" w:hanging="360"/>
      </w:pPr>
      <w:rPr>
        <w:rFonts w:hint="default"/>
      </w:rPr>
    </w:lvl>
    <w:lvl w:ilvl="1" w:tplc="04160019" w:tentative="1">
      <w:start w:val="1"/>
      <w:numFmt w:val="lowerLetter"/>
      <w:lvlText w:val="%2."/>
      <w:lvlJc w:val="left"/>
      <w:pPr>
        <w:ind w:left="1220" w:hanging="360"/>
      </w:pPr>
    </w:lvl>
    <w:lvl w:ilvl="2" w:tplc="0416001B" w:tentative="1">
      <w:start w:val="1"/>
      <w:numFmt w:val="lowerRoman"/>
      <w:lvlText w:val="%3."/>
      <w:lvlJc w:val="right"/>
      <w:pPr>
        <w:ind w:left="1940" w:hanging="180"/>
      </w:pPr>
    </w:lvl>
    <w:lvl w:ilvl="3" w:tplc="0416000F" w:tentative="1">
      <w:start w:val="1"/>
      <w:numFmt w:val="decimal"/>
      <w:lvlText w:val="%4."/>
      <w:lvlJc w:val="left"/>
      <w:pPr>
        <w:ind w:left="2660" w:hanging="360"/>
      </w:pPr>
    </w:lvl>
    <w:lvl w:ilvl="4" w:tplc="04160019" w:tentative="1">
      <w:start w:val="1"/>
      <w:numFmt w:val="lowerLetter"/>
      <w:lvlText w:val="%5."/>
      <w:lvlJc w:val="left"/>
      <w:pPr>
        <w:ind w:left="3380" w:hanging="360"/>
      </w:pPr>
    </w:lvl>
    <w:lvl w:ilvl="5" w:tplc="0416001B" w:tentative="1">
      <w:start w:val="1"/>
      <w:numFmt w:val="lowerRoman"/>
      <w:lvlText w:val="%6."/>
      <w:lvlJc w:val="right"/>
      <w:pPr>
        <w:ind w:left="4100" w:hanging="180"/>
      </w:pPr>
    </w:lvl>
    <w:lvl w:ilvl="6" w:tplc="0416000F" w:tentative="1">
      <w:start w:val="1"/>
      <w:numFmt w:val="decimal"/>
      <w:lvlText w:val="%7."/>
      <w:lvlJc w:val="left"/>
      <w:pPr>
        <w:ind w:left="4820" w:hanging="360"/>
      </w:pPr>
    </w:lvl>
    <w:lvl w:ilvl="7" w:tplc="04160019" w:tentative="1">
      <w:start w:val="1"/>
      <w:numFmt w:val="lowerLetter"/>
      <w:lvlText w:val="%8."/>
      <w:lvlJc w:val="left"/>
      <w:pPr>
        <w:ind w:left="5540" w:hanging="360"/>
      </w:pPr>
    </w:lvl>
    <w:lvl w:ilvl="8" w:tplc="0416001B" w:tentative="1">
      <w:start w:val="1"/>
      <w:numFmt w:val="lowerRoman"/>
      <w:lvlText w:val="%9."/>
      <w:lvlJc w:val="right"/>
      <w:pPr>
        <w:ind w:left="6260" w:hanging="180"/>
      </w:pPr>
    </w:lvl>
  </w:abstractNum>
  <w:abstractNum w:abstractNumId="74">
    <w:nsid w:val="5C644228"/>
    <w:multiLevelType w:val="multilevel"/>
    <w:tmpl w:val="7568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E4C5053"/>
    <w:multiLevelType w:val="hybridMultilevel"/>
    <w:tmpl w:val="A784E3F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5E9843BE"/>
    <w:multiLevelType w:val="hybridMultilevel"/>
    <w:tmpl w:val="448C3966"/>
    <w:lvl w:ilvl="0" w:tplc="B7583D7A">
      <w:start w:val="4"/>
      <w:numFmt w:val="decimal"/>
      <w:lvlText w:val="%1."/>
      <w:lvlJc w:val="left"/>
      <w:pPr>
        <w:ind w:left="77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nsid w:val="633075B6"/>
    <w:multiLevelType w:val="hybridMultilevel"/>
    <w:tmpl w:val="2B060C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64D345AC"/>
    <w:multiLevelType w:val="multilevel"/>
    <w:tmpl w:val="12C0BDFA"/>
    <w:name w:val="Reg12"/>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79">
    <w:nsid w:val="65912DB8"/>
    <w:multiLevelType w:val="hybridMultilevel"/>
    <w:tmpl w:val="1BC0023C"/>
    <w:lvl w:ilvl="0" w:tplc="C6620F66">
      <w:start w:val="1"/>
      <w:numFmt w:val="decimal"/>
      <w:lvlText w:val="%1."/>
      <w:lvlJc w:val="left"/>
      <w:pPr>
        <w:ind w:left="1255" w:hanging="360"/>
      </w:pPr>
      <w:rPr>
        <w:rFonts w:hint="default"/>
      </w:rPr>
    </w:lvl>
    <w:lvl w:ilvl="1" w:tplc="04160019" w:tentative="1">
      <w:start w:val="1"/>
      <w:numFmt w:val="lowerLetter"/>
      <w:lvlText w:val="%2."/>
      <w:lvlJc w:val="left"/>
      <w:pPr>
        <w:ind w:left="1920" w:hanging="360"/>
      </w:pPr>
    </w:lvl>
    <w:lvl w:ilvl="2" w:tplc="0416001B" w:tentative="1">
      <w:start w:val="1"/>
      <w:numFmt w:val="lowerRoman"/>
      <w:lvlText w:val="%3."/>
      <w:lvlJc w:val="right"/>
      <w:pPr>
        <w:ind w:left="2640" w:hanging="180"/>
      </w:pPr>
    </w:lvl>
    <w:lvl w:ilvl="3" w:tplc="0416000F" w:tentative="1">
      <w:start w:val="1"/>
      <w:numFmt w:val="decimal"/>
      <w:lvlText w:val="%4."/>
      <w:lvlJc w:val="left"/>
      <w:pPr>
        <w:ind w:left="3360" w:hanging="360"/>
      </w:pPr>
    </w:lvl>
    <w:lvl w:ilvl="4" w:tplc="04160019" w:tentative="1">
      <w:start w:val="1"/>
      <w:numFmt w:val="lowerLetter"/>
      <w:lvlText w:val="%5."/>
      <w:lvlJc w:val="left"/>
      <w:pPr>
        <w:ind w:left="4080" w:hanging="360"/>
      </w:pPr>
    </w:lvl>
    <w:lvl w:ilvl="5" w:tplc="0416001B" w:tentative="1">
      <w:start w:val="1"/>
      <w:numFmt w:val="lowerRoman"/>
      <w:lvlText w:val="%6."/>
      <w:lvlJc w:val="right"/>
      <w:pPr>
        <w:ind w:left="4800" w:hanging="180"/>
      </w:pPr>
    </w:lvl>
    <w:lvl w:ilvl="6" w:tplc="0416000F" w:tentative="1">
      <w:start w:val="1"/>
      <w:numFmt w:val="decimal"/>
      <w:lvlText w:val="%7."/>
      <w:lvlJc w:val="left"/>
      <w:pPr>
        <w:ind w:left="5520" w:hanging="360"/>
      </w:pPr>
    </w:lvl>
    <w:lvl w:ilvl="7" w:tplc="04160019" w:tentative="1">
      <w:start w:val="1"/>
      <w:numFmt w:val="lowerLetter"/>
      <w:lvlText w:val="%8."/>
      <w:lvlJc w:val="left"/>
      <w:pPr>
        <w:ind w:left="6240" w:hanging="360"/>
      </w:pPr>
    </w:lvl>
    <w:lvl w:ilvl="8" w:tplc="0416001B" w:tentative="1">
      <w:start w:val="1"/>
      <w:numFmt w:val="lowerRoman"/>
      <w:lvlText w:val="%9."/>
      <w:lvlJc w:val="right"/>
      <w:pPr>
        <w:ind w:left="6960" w:hanging="180"/>
      </w:pPr>
    </w:lvl>
  </w:abstractNum>
  <w:abstractNum w:abstractNumId="80">
    <w:nsid w:val="67EF063F"/>
    <w:multiLevelType w:val="hybridMultilevel"/>
    <w:tmpl w:val="C07E4A7E"/>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1">
    <w:nsid w:val="6B392DA7"/>
    <w:multiLevelType w:val="multilevel"/>
    <w:tmpl w:val="5EDE06C6"/>
    <w:numStyleLink w:val="SDMParaList"/>
  </w:abstractNum>
  <w:abstractNum w:abstractNumId="82">
    <w:nsid w:val="6BAA183E"/>
    <w:multiLevelType w:val="multilevel"/>
    <w:tmpl w:val="AE40536C"/>
    <w:name w:val="Reg4"/>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83">
    <w:nsid w:val="6BE5071D"/>
    <w:multiLevelType w:val="multilevel"/>
    <w:tmpl w:val="2844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C331F90"/>
    <w:multiLevelType w:val="multilevel"/>
    <w:tmpl w:val="08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85">
    <w:nsid w:val="6E1606BE"/>
    <w:multiLevelType w:val="multilevel"/>
    <w:tmpl w:val="CC264296"/>
    <w:name w:val="Reg35"/>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86">
    <w:nsid w:val="6EDD7693"/>
    <w:multiLevelType w:val="multilevel"/>
    <w:tmpl w:val="4F6AFB34"/>
    <w:lvl w:ilvl="0">
      <w:start w:val="1"/>
      <w:numFmt w:val="bullet"/>
      <w:lvlText w:val="•"/>
      <w:lvlJc w:val="left"/>
      <w:rPr>
        <w:rFonts w:ascii="Arial" w:eastAsia="Arial" w:hAnsi="Arial" w:cs="Arial"/>
        <w:b w:val="0"/>
        <w:bCs w:val="0"/>
        <w:i w:val="0"/>
        <w:iCs w:val="0"/>
        <w:smallCaps w:val="0"/>
        <w:strike w:val="0"/>
        <w:color w:val="000000"/>
        <w:spacing w:val="0"/>
        <w:w w:val="100"/>
        <w:position w:val="0"/>
        <w:sz w:val="17"/>
        <w:szCs w:val="17"/>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6F060572"/>
    <w:multiLevelType w:val="multilevel"/>
    <w:tmpl w:val="5B66B3FC"/>
    <w:name w:val="Reg29"/>
    <w:lvl w:ilvl="0">
      <w:start w:val="1"/>
      <w:numFmt w:val="upperRoman"/>
      <w:suff w:val="space"/>
      <w:lvlText w:val="%1. "/>
      <w:lvlJc w:val="center"/>
      <w:pPr>
        <w:ind w:left="0" w:firstLine="0"/>
      </w:pPr>
      <w:rPr>
        <w:sz w:val="28"/>
      </w:rPr>
    </w:lvl>
    <w:lvl w:ilvl="1">
      <w:start w:val="1"/>
      <w:numFmt w:val="upperLetter"/>
      <w:suff w:val="space"/>
      <w:lvlText w:val="%2. "/>
      <w:lvlJc w:val="center"/>
      <w:pPr>
        <w:ind w:left="0" w:firstLine="0"/>
      </w:pPr>
      <w:rPr>
        <w:b/>
        <w:sz w:val="22"/>
        <w:u w:val="none"/>
      </w:rPr>
    </w:lvl>
    <w:lvl w:ilvl="2">
      <w:start w:val="1"/>
      <w:numFmt w:val="decimal"/>
      <w:suff w:val="space"/>
      <w:lvlText w:val="%3. "/>
      <w:lvlJc w:val="center"/>
      <w:pPr>
        <w:ind w:left="0" w:firstLine="0"/>
      </w:pPr>
      <w:rPr>
        <w:b w:val="0"/>
        <w:sz w:val="22"/>
        <w:u w:val="none"/>
      </w:rPr>
    </w:lvl>
    <w:lvl w:ilvl="3">
      <w:start w:val="1"/>
      <w:numFmt w:val="decimal"/>
      <w:lvlRestart w:val="0"/>
      <w:lvlText w:val="%4."/>
      <w:lvlJc w:val="left"/>
      <w:pPr>
        <w:tabs>
          <w:tab w:val="num" w:pos="720"/>
        </w:tabs>
        <w:ind w:left="0" w:firstLine="0"/>
      </w:pPr>
      <w:rPr>
        <w:b w:val="0"/>
        <w:sz w:val="22"/>
      </w:rPr>
    </w:lvl>
    <w:lvl w:ilvl="4">
      <w:start w:val="1"/>
      <w:numFmt w:val="lowerLetter"/>
      <w:lvlText w:val="(%5)"/>
      <w:lvlJc w:val="left"/>
      <w:pPr>
        <w:tabs>
          <w:tab w:val="num" w:pos="1440"/>
        </w:tabs>
        <w:ind w:left="1440" w:hanging="720"/>
      </w:pPr>
      <w:rPr>
        <w:b w:val="0"/>
        <w:sz w:val="22"/>
      </w:rPr>
    </w:lvl>
    <w:lvl w:ilvl="5">
      <w:start w:val="1"/>
      <w:numFmt w:val="lowerRoman"/>
      <w:lvlText w:val="(%6)"/>
      <w:lvlJc w:val="right"/>
      <w:pPr>
        <w:tabs>
          <w:tab w:val="num" w:pos="2160"/>
        </w:tabs>
        <w:ind w:left="2160" w:hanging="573"/>
      </w:pPr>
    </w:lvl>
    <w:lvl w:ilvl="6">
      <w:start w:val="1"/>
      <w:numFmt w:val="lowerLetter"/>
      <w:lvlText w:val=""/>
      <w:lvlJc w:val="left"/>
      <w:pPr>
        <w:tabs>
          <w:tab w:val="num" w:pos="2880"/>
        </w:tabs>
        <w:ind w:left="2880" w:hanging="720"/>
      </w:pPr>
      <w:rPr>
        <w:rFonts w:ascii="Symbol" w:hAnsi="Symbol" w:hint="default"/>
      </w:rPr>
    </w:lvl>
    <w:lvl w:ilvl="7">
      <w:start w:val="1"/>
      <w:numFmt w:val="none"/>
      <w:lvlText w:val="[%4.%8"/>
      <w:lvlJc w:val="left"/>
      <w:pPr>
        <w:tabs>
          <w:tab w:val="num" w:pos="720"/>
        </w:tabs>
        <w:ind w:left="0" w:firstLine="0"/>
      </w:pPr>
    </w:lvl>
    <w:lvl w:ilvl="8">
      <w:start w:val="1"/>
      <w:numFmt w:val="none"/>
      <w:lvlText w:val="[(%5)%9"/>
      <w:lvlJc w:val="left"/>
      <w:pPr>
        <w:tabs>
          <w:tab w:val="num" w:pos="1440"/>
        </w:tabs>
        <w:ind w:left="1440" w:hanging="720"/>
      </w:pPr>
    </w:lvl>
  </w:abstractNum>
  <w:abstractNum w:abstractNumId="88">
    <w:nsid w:val="6FF560E4"/>
    <w:multiLevelType w:val="multilevel"/>
    <w:tmpl w:val="FDC4D13A"/>
    <w:name w:val="Reg33"/>
    <w:lvl w:ilvl="0">
      <w:start w:val="1"/>
      <w:numFmt w:val="upperRoman"/>
      <w:suff w:val="space"/>
      <w:lvlText w:val="%1."/>
      <w:lvlJc w:val="left"/>
      <w:pPr>
        <w:ind w:left="720" w:hanging="720"/>
      </w:pPr>
      <w:rPr>
        <w:rFonts w:hint="default"/>
        <w:b/>
        <w:i w:val="0"/>
        <w:sz w:val="20"/>
      </w:rPr>
    </w:lvl>
    <w:lvl w:ilvl="1">
      <w:start w:val="1"/>
      <w:numFmt w:val="upperLetter"/>
      <w:suff w:val="space"/>
      <w:lvlText w:val="%2. "/>
      <w:lvlJc w:val="left"/>
      <w:pPr>
        <w:ind w:left="0" w:firstLine="0"/>
      </w:pPr>
      <w:rPr>
        <w:rFonts w:hint="default"/>
        <w:b w:val="0"/>
        <w:i w:val="0"/>
        <w:sz w:val="22"/>
        <w:u w:val="none"/>
      </w:rPr>
    </w:lvl>
    <w:lvl w:ilvl="2">
      <w:start w:val="1"/>
      <w:numFmt w:val="decimal"/>
      <w:lvlText w:val="%3."/>
      <w:lvlJc w:val="left"/>
      <w:pPr>
        <w:tabs>
          <w:tab w:val="num" w:pos="2160"/>
        </w:tabs>
        <w:ind w:left="2160" w:hanging="720"/>
      </w:pPr>
      <w:rPr>
        <w:rFonts w:hint="default"/>
        <w:b w:val="0"/>
        <w:i w:val="0"/>
        <w:sz w:val="22"/>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9">
    <w:nsid w:val="7173084C"/>
    <w:multiLevelType w:val="hybridMultilevel"/>
    <w:tmpl w:val="8C8C6B68"/>
    <w:lvl w:ilvl="0" w:tplc="04090011">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90">
    <w:nsid w:val="738B7732"/>
    <w:multiLevelType w:val="hybridMultilevel"/>
    <w:tmpl w:val="02302A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1">
    <w:nsid w:val="77204C43"/>
    <w:multiLevelType w:val="hybridMultilevel"/>
    <w:tmpl w:val="D1124304"/>
    <w:lvl w:ilvl="0" w:tplc="04090011">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92">
    <w:nsid w:val="77BF3D54"/>
    <w:multiLevelType w:val="multilevel"/>
    <w:tmpl w:val="81E46A44"/>
    <w:styleLink w:val="SDMHeadList"/>
    <w:lvl w:ilvl="0">
      <w:start w:val="1"/>
      <w:numFmt w:val="decimal"/>
      <w:pStyle w:val="SDMHead1"/>
      <w:lvlText w:val="%1."/>
      <w:lvlJc w:val="left"/>
      <w:pPr>
        <w:tabs>
          <w:tab w:val="num" w:pos="709"/>
        </w:tabs>
        <w:ind w:left="709" w:hanging="709"/>
      </w:pPr>
      <w:rPr>
        <w:rFonts w:hint="default"/>
      </w:rPr>
    </w:lvl>
    <w:lvl w:ilvl="1">
      <w:start w:val="1"/>
      <w:numFmt w:val="decimal"/>
      <w:lvlText w:val="%1.%2."/>
      <w:lvlJc w:val="left"/>
      <w:pPr>
        <w:tabs>
          <w:tab w:val="num" w:pos="709"/>
        </w:tabs>
        <w:ind w:left="709" w:hanging="709"/>
      </w:pPr>
      <w:rPr>
        <w:rFonts w:hint="default"/>
      </w:rPr>
    </w:lvl>
    <w:lvl w:ilvl="2">
      <w:start w:val="1"/>
      <w:numFmt w:val="decimal"/>
      <w:pStyle w:val="SDMHead3"/>
      <w:lvlText w:val="%1.%2.%3."/>
      <w:lvlJc w:val="left"/>
      <w:pPr>
        <w:tabs>
          <w:tab w:val="num" w:pos="709"/>
        </w:tabs>
        <w:ind w:left="709" w:hanging="709"/>
      </w:pPr>
      <w:rPr>
        <w:rFonts w:hint="default"/>
      </w:rPr>
    </w:lvl>
    <w:lvl w:ilvl="3">
      <w:start w:val="1"/>
      <w:numFmt w:val="decimal"/>
      <w:pStyle w:val="SDMHead4"/>
      <w:lvlText w:val="%1.%2.%3.%4."/>
      <w:lvlJc w:val="left"/>
      <w:pPr>
        <w:tabs>
          <w:tab w:val="num" w:pos="1418"/>
        </w:tabs>
        <w:ind w:left="1418" w:hanging="1418"/>
      </w:pPr>
      <w:rPr>
        <w:rFonts w:hint="default"/>
      </w:rPr>
    </w:lvl>
    <w:lvl w:ilvl="4">
      <w:start w:val="1"/>
      <w:numFmt w:val="decimal"/>
      <w:pStyle w:val="SDMHead5"/>
      <w:lvlText w:val="%1.%2.%3.%4.%5."/>
      <w:lvlJc w:val="left"/>
      <w:pPr>
        <w:tabs>
          <w:tab w:val="num" w:pos="1418"/>
        </w:tabs>
        <w:ind w:left="1418" w:hanging="1418"/>
      </w:pPr>
      <w:rPr>
        <w:rFonts w:hint="default"/>
        <w:b/>
        <w:i w:val="0"/>
      </w:rPr>
    </w:lvl>
    <w:lvl w:ilvl="5">
      <w:start w:val="1"/>
      <w:numFmt w:val="none"/>
      <w:suff w:val="nothing"/>
      <w:lvlText w:val=""/>
      <w:lvlJc w:val="left"/>
      <w:pPr>
        <w:ind w:left="-32767" w:firstLine="0"/>
      </w:pPr>
      <w:rPr>
        <w:rFonts w:hint="default"/>
      </w:rPr>
    </w:lvl>
    <w:lvl w:ilvl="6">
      <w:start w:val="1"/>
      <w:numFmt w:val="none"/>
      <w:suff w:val="nothing"/>
      <w:lvlText w:val=""/>
      <w:lvlJc w:val="left"/>
      <w:pPr>
        <w:ind w:left="-32767" w:firstLine="0"/>
      </w:pPr>
      <w:rPr>
        <w:rFonts w:hint="default"/>
      </w:rPr>
    </w:lvl>
    <w:lvl w:ilvl="7">
      <w:start w:val="1"/>
      <w:numFmt w:val="none"/>
      <w:suff w:val="nothing"/>
      <w:lvlText w:val=""/>
      <w:lvlJc w:val="left"/>
      <w:pPr>
        <w:ind w:left="-32767" w:firstLine="0"/>
      </w:pPr>
      <w:rPr>
        <w:rFonts w:hint="default"/>
      </w:rPr>
    </w:lvl>
    <w:lvl w:ilvl="8">
      <w:start w:val="1"/>
      <w:numFmt w:val="none"/>
      <w:suff w:val="nothing"/>
      <w:lvlText w:val=""/>
      <w:lvlJc w:val="left"/>
      <w:pPr>
        <w:ind w:left="-32767" w:firstLine="0"/>
      </w:pPr>
      <w:rPr>
        <w:rFonts w:hint="default"/>
      </w:rPr>
    </w:lvl>
  </w:abstractNum>
  <w:abstractNum w:abstractNumId="93">
    <w:nsid w:val="785E0B92"/>
    <w:multiLevelType w:val="hybridMultilevel"/>
    <w:tmpl w:val="20D4A6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nsid w:val="7B8E398D"/>
    <w:multiLevelType w:val="hybridMultilevel"/>
    <w:tmpl w:val="9F40EF8E"/>
    <w:lvl w:ilvl="0" w:tplc="06A2AD30">
      <w:start w:val="1"/>
      <w:numFmt w:val="decimal"/>
      <w:lvlText w:val="Comment/Request %1."/>
      <w:lvlJc w:val="left"/>
      <w:pPr>
        <w:ind w:left="480" w:hanging="480"/>
      </w:pPr>
      <w:rPr>
        <w:rFonts w:ascii="Avenir Book" w:hAnsi="Avenir Book" w:hint="default"/>
        <w:b/>
        <w:bCs/>
        <w:i w:val="0"/>
        <w:iCs w:val="0"/>
        <w:sz w:val="24"/>
        <w:szCs w:val="24"/>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95">
    <w:nsid w:val="7BD438C1"/>
    <w:multiLevelType w:val="multilevel"/>
    <w:tmpl w:val="1C30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C9E0A7B"/>
    <w:multiLevelType w:val="hybridMultilevel"/>
    <w:tmpl w:val="FB741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7D993AF3"/>
    <w:multiLevelType w:val="hybridMultilevel"/>
    <w:tmpl w:val="87540A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7E9C0DD2"/>
    <w:multiLevelType w:val="hybridMultilevel"/>
    <w:tmpl w:val="EB5CE5D2"/>
    <w:lvl w:ilvl="0" w:tplc="FFFFFFFF">
      <w:numFmt w:val="bullet"/>
      <w:lvlText w:val="-"/>
      <w:lvlJc w:val="left"/>
      <w:pPr>
        <w:ind w:left="480" w:hanging="480"/>
      </w:pPr>
      <w:rPr>
        <w:rFonts w:ascii="Arial Narrow" w:eastAsia="Times New Roman" w:hAnsi="Arial Narrow"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9">
    <w:nsid w:val="7F466EB4"/>
    <w:multiLevelType w:val="hybridMultilevel"/>
    <w:tmpl w:val="76088FF8"/>
    <w:lvl w:ilvl="0" w:tplc="04160001">
      <w:start w:val="1"/>
      <w:numFmt w:val="bullet"/>
      <w:lvlText w:val=""/>
      <w:lvlJc w:val="left"/>
      <w:pPr>
        <w:ind w:left="860" w:hanging="360"/>
      </w:pPr>
      <w:rPr>
        <w:rFonts w:ascii="Symbol" w:hAnsi="Symbol" w:hint="default"/>
      </w:rPr>
    </w:lvl>
    <w:lvl w:ilvl="1" w:tplc="04160003" w:tentative="1">
      <w:start w:val="1"/>
      <w:numFmt w:val="bullet"/>
      <w:lvlText w:val="o"/>
      <w:lvlJc w:val="left"/>
      <w:pPr>
        <w:ind w:left="1580" w:hanging="360"/>
      </w:pPr>
      <w:rPr>
        <w:rFonts w:ascii="Courier New" w:hAnsi="Courier New" w:cs="Courier New" w:hint="default"/>
      </w:rPr>
    </w:lvl>
    <w:lvl w:ilvl="2" w:tplc="04160005" w:tentative="1">
      <w:start w:val="1"/>
      <w:numFmt w:val="bullet"/>
      <w:lvlText w:val=""/>
      <w:lvlJc w:val="left"/>
      <w:pPr>
        <w:ind w:left="2300" w:hanging="360"/>
      </w:pPr>
      <w:rPr>
        <w:rFonts w:ascii="Wingdings" w:hAnsi="Wingdings" w:hint="default"/>
      </w:rPr>
    </w:lvl>
    <w:lvl w:ilvl="3" w:tplc="04160001" w:tentative="1">
      <w:start w:val="1"/>
      <w:numFmt w:val="bullet"/>
      <w:lvlText w:val=""/>
      <w:lvlJc w:val="left"/>
      <w:pPr>
        <w:ind w:left="3020" w:hanging="360"/>
      </w:pPr>
      <w:rPr>
        <w:rFonts w:ascii="Symbol" w:hAnsi="Symbol" w:hint="default"/>
      </w:rPr>
    </w:lvl>
    <w:lvl w:ilvl="4" w:tplc="04160003" w:tentative="1">
      <w:start w:val="1"/>
      <w:numFmt w:val="bullet"/>
      <w:lvlText w:val="o"/>
      <w:lvlJc w:val="left"/>
      <w:pPr>
        <w:ind w:left="3740" w:hanging="360"/>
      </w:pPr>
      <w:rPr>
        <w:rFonts w:ascii="Courier New" w:hAnsi="Courier New" w:cs="Courier New" w:hint="default"/>
      </w:rPr>
    </w:lvl>
    <w:lvl w:ilvl="5" w:tplc="04160005" w:tentative="1">
      <w:start w:val="1"/>
      <w:numFmt w:val="bullet"/>
      <w:lvlText w:val=""/>
      <w:lvlJc w:val="left"/>
      <w:pPr>
        <w:ind w:left="4460" w:hanging="360"/>
      </w:pPr>
      <w:rPr>
        <w:rFonts w:ascii="Wingdings" w:hAnsi="Wingdings" w:hint="default"/>
      </w:rPr>
    </w:lvl>
    <w:lvl w:ilvl="6" w:tplc="04160001" w:tentative="1">
      <w:start w:val="1"/>
      <w:numFmt w:val="bullet"/>
      <w:lvlText w:val=""/>
      <w:lvlJc w:val="left"/>
      <w:pPr>
        <w:ind w:left="5180" w:hanging="360"/>
      </w:pPr>
      <w:rPr>
        <w:rFonts w:ascii="Symbol" w:hAnsi="Symbol" w:hint="default"/>
      </w:rPr>
    </w:lvl>
    <w:lvl w:ilvl="7" w:tplc="04160003" w:tentative="1">
      <w:start w:val="1"/>
      <w:numFmt w:val="bullet"/>
      <w:lvlText w:val="o"/>
      <w:lvlJc w:val="left"/>
      <w:pPr>
        <w:ind w:left="5900" w:hanging="360"/>
      </w:pPr>
      <w:rPr>
        <w:rFonts w:ascii="Courier New" w:hAnsi="Courier New" w:cs="Courier New" w:hint="default"/>
      </w:rPr>
    </w:lvl>
    <w:lvl w:ilvl="8" w:tplc="04160005" w:tentative="1">
      <w:start w:val="1"/>
      <w:numFmt w:val="bullet"/>
      <w:lvlText w:val=""/>
      <w:lvlJc w:val="left"/>
      <w:pPr>
        <w:ind w:left="6620" w:hanging="360"/>
      </w:pPr>
      <w:rPr>
        <w:rFonts w:ascii="Wingdings" w:hAnsi="Wingdings" w:hint="default"/>
      </w:rPr>
    </w:lvl>
  </w:abstractNum>
  <w:num w:numId="1">
    <w:abstractNumId w:val="58"/>
  </w:num>
  <w:num w:numId="2">
    <w:abstractNumId w:val="61"/>
  </w:num>
  <w:num w:numId="3">
    <w:abstractNumId w:val="31"/>
  </w:num>
  <w:num w:numId="4">
    <w:abstractNumId w:val="57"/>
  </w:num>
  <w:num w:numId="5">
    <w:abstractNumId w:val="26"/>
  </w:num>
  <w:num w:numId="6">
    <w:abstractNumId w:val="65"/>
  </w:num>
  <w:num w:numId="7">
    <w:abstractNumId w:val="3"/>
  </w:num>
  <w:num w:numId="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13"/>
  </w:num>
  <w:num w:numId="14">
    <w:abstractNumId w:val="34"/>
  </w:num>
  <w:num w:numId="15">
    <w:abstractNumId w:val="92"/>
  </w:num>
  <w:num w:numId="16">
    <w:abstractNumId w:val="23"/>
  </w:num>
  <w:num w:numId="17">
    <w:abstractNumId w:val="63"/>
  </w:num>
  <w:num w:numId="18">
    <w:abstractNumId w:val="22"/>
  </w:num>
  <w:num w:numId="19">
    <w:abstractNumId w:val="7"/>
  </w:num>
  <w:num w:numId="20">
    <w:abstractNumId w:val="56"/>
  </w:num>
  <w:num w:numId="21">
    <w:abstractNumId w:val="4"/>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42"/>
  </w:num>
  <w:num w:numId="25">
    <w:abstractNumId w:val="11"/>
  </w:num>
  <w:num w:numId="26">
    <w:abstractNumId w:val="84"/>
  </w:num>
  <w:num w:numId="27">
    <w:abstractNumId w:val="49"/>
  </w:num>
  <w:num w:numId="2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40"/>
  </w:num>
  <w:num w:numId="31">
    <w:abstractNumId w:val="25"/>
  </w:num>
  <w:num w:numId="32">
    <w:abstractNumId w:val="30"/>
  </w:num>
  <w:num w:numId="33">
    <w:abstractNumId w:val="97"/>
  </w:num>
  <w:num w:numId="34">
    <w:abstractNumId w:val="70"/>
  </w:num>
  <w:num w:numId="35">
    <w:abstractNumId w:val="66"/>
  </w:num>
  <w:num w:numId="36">
    <w:abstractNumId w:val="41"/>
  </w:num>
  <w:num w:numId="37">
    <w:abstractNumId w:val="86"/>
  </w:num>
  <w:num w:numId="38">
    <w:abstractNumId w:val="90"/>
  </w:num>
  <w:num w:numId="39">
    <w:abstractNumId w:val="73"/>
  </w:num>
  <w:num w:numId="40">
    <w:abstractNumId w:val="68"/>
  </w:num>
  <w:num w:numId="41">
    <w:abstractNumId w:val="75"/>
  </w:num>
  <w:num w:numId="42">
    <w:abstractNumId w:val="96"/>
  </w:num>
  <w:num w:numId="4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num>
  <w:num w:numId="45">
    <w:abstractNumId w:val="77"/>
  </w:num>
  <w:num w:numId="46">
    <w:abstractNumId w:val="76"/>
  </w:num>
  <w:num w:numId="47">
    <w:abstractNumId w:val="79"/>
  </w:num>
  <w:num w:numId="48">
    <w:abstractNumId w:val="99"/>
  </w:num>
  <w:num w:numId="49">
    <w:abstractNumId w:val="93"/>
  </w:num>
  <w:num w:numId="50">
    <w:abstractNumId w:val="8"/>
  </w:num>
  <w:num w:numId="51">
    <w:abstractNumId w:val="62"/>
  </w:num>
  <w:num w:numId="5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3"/>
  </w:num>
  <w:num w:numId="66">
    <w:abstractNumId w:val="9"/>
  </w:num>
  <w:num w:numId="67">
    <w:abstractNumId w:val="60"/>
  </w:num>
  <w:num w:numId="68">
    <w:abstractNumId w:val="80"/>
  </w:num>
  <w:num w:numId="69">
    <w:abstractNumId w:val="74"/>
  </w:num>
  <w:num w:numId="70">
    <w:abstractNumId w:val="10"/>
  </w:num>
  <w:num w:numId="71">
    <w:abstractNumId w:val="95"/>
  </w:num>
  <w:num w:numId="72">
    <w:abstractNumId w:val="6"/>
  </w:num>
  <w:num w:numId="73">
    <w:abstractNumId w:val="98"/>
  </w:num>
  <w:num w:numId="74">
    <w:abstractNumId w:val="7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removePersonalInformation/>
  <w:removeDateAndTime/>
  <w:embedSystemFonts/>
  <w:hideSpellingErrors/>
  <w:hideGrammaticalError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09"/>
  <w:hyphenationZone w:val="425"/>
  <w:drawingGridHorizontalSpacing w:val="110"/>
  <w:drawingGridVerticalSpacing w:val="299"/>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6BA"/>
    <w:rsid w:val="00000AD2"/>
    <w:rsid w:val="00000C4B"/>
    <w:rsid w:val="00001724"/>
    <w:rsid w:val="000017C8"/>
    <w:rsid w:val="00003877"/>
    <w:rsid w:val="000045D9"/>
    <w:rsid w:val="00005047"/>
    <w:rsid w:val="00005B1C"/>
    <w:rsid w:val="00005CB9"/>
    <w:rsid w:val="00006C80"/>
    <w:rsid w:val="00007545"/>
    <w:rsid w:val="00007634"/>
    <w:rsid w:val="00007A81"/>
    <w:rsid w:val="0001072F"/>
    <w:rsid w:val="00010ECB"/>
    <w:rsid w:val="00011B38"/>
    <w:rsid w:val="00013330"/>
    <w:rsid w:val="0001446A"/>
    <w:rsid w:val="00014618"/>
    <w:rsid w:val="00016042"/>
    <w:rsid w:val="0001613C"/>
    <w:rsid w:val="000206AD"/>
    <w:rsid w:val="00021443"/>
    <w:rsid w:val="00021AD8"/>
    <w:rsid w:val="00022A60"/>
    <w:rsid w:val="00022E90"/>
    <w:rsid w:val="00023DF5"/>
    <w:rsid w:val="000244F4"/>
    <w:rsid w:val="00024698"/>
    <w:rsid w:val="000252CE"/>
    <w:rsid w:val="000256AB"/>
    <w:rsid w:val="00025FFD"/>
    <w:rsid w:val="00026099"/>
    <w:rsid w:val="000263BD"/>
    <w:rsid w:val="0002678F"/>
    <w:rsid w:val="000270AD"/>
    <w:rsid w:val="000274A3"/>
    <w:rsid w:val="00027DC0"/>
    <w:rsid w:val="00030C08"/>
    <w:rsid w:val="00033C8B"/>
    <w:rsid w:val="00034570"/>
    <w:rsid w:val="000348D0"/>
    <w:rsid w:val="00034FA4"/>
    <w:rsid w:val="00035D01"/>
    <w:rsid w:val="0003624C"/>
    <w:rsid w:val="00036406"/>
    <w:rsid w:val="000368DC"/>
    <w:rsid w:val="000403DC"/>
    <w:rsid w:val="00040754"/>
    <w:rsid w:val="0004112F"/>
    <w:rsid w:val="00041246"/>
    <w:rsid w:val="000412E2"/>
    <w:rsid w:val="00041737"/>
    <w:rsid w:val="00041AC6"/>
    <w:rsid w:val="00042C6A"/>
    <w:rsid w:val="00043311"/>
    <w:rsid w:val="000438E2"/>
    <w:rsid w:val="00044EBC"/>
    <w:rsid w:val="00045030"/>
    <w:rsid w:val="00045D74"/>
    <w:rsid w:val="00045E2C"/>
    <w:rsid w:val="0004605D"/>
    <w:rsid w:val="0004606A"/>
    <w:rsid w:val="00050A82"/>
    <w:rsid w:val="000530C3"/>
    <w:rsid w:val="00053ACC"/>
    <w:rsid w:val="00054CE4"/>
    <w:rsid w:val="000552BD"/>
    <w:rsid w:val="0006021E"/>
    <w:rsid w:val="00061799"/>
    <w:rsid w:val="00062449"/>
    <w:rsid w:val="00062DCC"/>
    <w:rsid w:val="00064395"/>
    <w:rsid w:val="00064B0C"/>
    <w:rsid w:val="00065904"/>
    <w:rsid w:val="00065EBC"/>
    <w:rsid w:val="00065F6B"/>
    <w:rsid w:val="00067849"/>
    <w:rsid w:val="0006791C"/>
    <w:rsid w:val="00067B33"/>
    <w:rsid w:val="000708B1"/>
    <w:rsid w:val="00070907"/>
    <w:rsid w:val="00071CCA"/>
    <w:rsid w:val="00071E89"/>
    <w:rsid w:val="0007210B"/>
    <w:rsid w:val="00072818"/>
    <w:rsid w:val="00072CFD"/>
    <w:rsid w:val="000735E2"/>
    <w:rsid w:val="00073747"/>
    <w:rsid w:val="000741E7"/>
    <w:rsid w:val="00074546"/>
    <w:rsid w:val="00074BE1"/>
    <w:rsid w:val="00075320"/>
    <w:rsid w:val="000754E3"/>
    <w:rsid w:val="00076E36"/>
    <w:rsid w:val="00076FB3"/>
    <w:rsid w:val="000777DC"/>
    <w:rsid w:val="00080201"/>
    <w:rsid w:val="00081327"/>
    <w:rsid w:val="00081C2E"/>
    <w:rsid w:val="0008240B"/>
    <w:rsid w:val="0008315B"/>
    <w:rsid w:val="00083540"/>
    <w:rsid w:val="00083948"/>
    <w:rsid w:val="00084108"/>
    <w:rsid w:val="000848FC"/>
    <w:rsid w:val="000849D7"/>
    <w:rsid w:val="00084E00"/>
    <w:rsid w:val="000865EB"/>
    <w:rsid w:val="00086E7D"/>
    <w:rsid w:val="0008761B"/>
    <w:rsid w:val="0009060F"/>
    <w:rsid w:val="00090954"/>
    <w:rsid w:val="00091763"/>
    <w:rsid w:val="00092352"/>
    <w:rsid w:val="000925A0"/>
    <w:rsid w:val="00093F72"/>
    <w:rsid w:val="00094F24"/>
    <w:rsid w:val="00095300"/>
    <w:rsid w:val="00095DC4"/>
    <w:rsid w:val="000966D7"/>
    <w:rsid w:val="00096C68"/>
    <w:rsid w:val="00096EDF"/>
    <w:rsid w:val="000974D4"/>
    <w:rsid w:val="000A001D"/>
    <w:rsid w:val="000A04F9"/>
    <w:rsid w:val="000A0749"/>
    <w:rsid w:val="000A07C3"/>
    <w:rsid w:val="000A17DF"/>
    <w:rsid w:val="000A1836"/>
    <w:rsid w:val="000A1E46"/>
    <w:rsid w:val="000A294D"/>
    <w:rsid w:val="000A3021"/>
    <w:rsid w:val="000A41E5"/>
    <w:rsid w:val="000A4296"/>
    <w:rsid w:val="000A45C7"/>
    <w:rsid w:val="000A6FDE"/>
    <w:rsid w:val="000A7423"/>
    <w:rsid w:val="000B06D8"/>
    <w:rsid w:val="000B0AA0"/>
    <w:rsid w:val="000B1219"/>
    <w:rsid w:val="000B2D74"/>
    <w:rsid w:val="000B4312"/>
    <w:rsid w:val="000B5047"/>
    <w:rsid w:val="000B590C"/>
    <w:rsid w:val="000B650A"/>
    <w:rsid w:val="000B7ED9"/>
    <w:rsid w:val="000C0FCD"/>
    <w:rsid w:val="000C1608"/>
    <w:rsid w:val="000C1C37"/>
    <w:rsid w:val="000C1E9E"/>
    <w:rsid w:val="000C3AE0"/>
    <w:rsid w:val="000C7B72"/>
    <w:rsid w:val="000D0AB8"/>
    <w:rsid w:val="000D1CEF"/>
    <w:rsid w:val="000D1D91"/>
    <w:rsid w:val="000D2C1F"/>
    <w:rsid w:val="000D357E"/>
    <w:rsid w:val="000D3651"/>
    <w:rsid w:val="000D3755"/>
    <w:rsid w:val="000D4B30"/>
    <w:rsid w:val="000D56F9"/>
    <w:rsid w:val="000D5DCE"/>
    <w:rsid w:val="000D5E1C"/>
    <w:rsid w:val="000D6BB4"/>
    <w:rsid w:val="000D7A28"/>
    <w:rsid w:val="000D7B02"/>
    <w:rsid w:val="000E04D0"/>
    <w:rsid w:val="000E12CC"/>
    <w:rsid w:val="000E1E24"/>
    <w:rsid w:val="000E338E"/>
    <w:rsid w:val="000E3AEA"/>
    <w:rsid w:val="000E4526"/>
    <w:rsid w:val="000E5199"/>
    <w:rsid w:val="000E5B53"/>
    <w:rsid w:val="000E6153"/>
    <w:rsid w:val="000E7AE4"/>
    <w:rsid w:val="000E7D5D"/>
    <w:rsid w:val="000F0131"/>
    <w:rsid w:val="000F01D9"/>
    <w:rsid w:val="000F304D"/>
    <w:rsid w:val="000F3FBE"/>
    <w:rsid w:val="000F53E6"/>
    <w:rsid w:val="000F5C32"/>
    <w:rsid w:val="000F5EB3"/>
    <w:rsid w:val="000F6BB7"/>
    <w:rsid w:val="000F7597"/>
    <w:rsid w:val="000F77FC"/>
    <w:rsid w:val="000F7C55"/>
    <w:rsid w:val="000F7DEF"/>
    <w:rsid w:val="00100693"/>
    <w:rsid w:val="0010134F"/>
    <w:rsid w:val="00101EBD"/>
    <w:rsid w:val="001026DE"/>
    <w:rsid w:val="00102CCB"/>
    <w:rsid w:val="0010440C"/>
    <w:rsid w:val="00104C85"/>
    <w:rsid w:val="0010743C"/>
    <w:rsid w:val="0011063E"/>
    <w:rsid w:val="00110832"/>
    <w:rsid w:val="001109AD"/>
    <w:rsid w:val="001136C8"/>
    <w:rsid w:val="0011415E"/>
    <w:rsid w:val="00115671"/>
    <w:rsid w:val="00116BAD"/>
    <w:rsid w:val="00116D8C"/>
    <w:rsid w:val="00117D4D"/>
    <w:rsid w:val="00120074"/>
    <w:rsid w:val="0012146D"/>
    <w:rsid w:val="001215B5"/>
    <w:rsid w:val="0012332A"/>
    <w:rsid w:val="0012577F"/>
    <w:rsid w:val="0012580B"/>
    <w:rsid w:val="001261FC"/>
    <w:rsid w:val="001275F7"/>
    <w:rsid w:val="00131D1A"/>
    <w:rsid w:val="001327A9"/>
    <w:rsid w:val="001333E7"/>
    <w:rsid w:val="00134C7D"/>
    <w:rsid w:val="001356CE"/>
    <w:rsid w:val="00136800"/>
    <w:rsid w:val="0013716C"/>
    <w:rsid w:val="0013782D"/>
    <w:rsid w:val="001404CC"/>
    <w:rsid w:val="00140D65"/>
    <w:rsid w:val="001417FB"/>
    <w:rsid w:val="0014207D"/>
    <w:rsid w:val="001420AF"/>
    <w:rsid w:val="001424BA"/>
    <w:rsid w:val="00142A9E"/>
    <w:rsid w:val="001435FB"/>
    <w:rsid w:val="00144C7A"/>
    <w:rsid w:val="001455AD"/>
    <w:rsid w:val="001458D2"/>
    <w:rsid w:val="001466F7"/>
    <w:rsid w:val="00146D42"/>
    <w:rsid w:val="00147FC8"/>
    <w:rsid w:val="001502D5"/>
    <w:rsid w:val="00150F46"/>
    <w:rsid w:val="0015175E"/>
    <w:rsid w:val="00152BAB"/>
    <w:rsid w:val="00153096"/>
    <w:rsid w:val="0015313C"/>
    <w:rsid w:val="00156D75"/>
    <w:rsid w:val="00160008"/>
    <w:rsid w:val="00160329"/>
    <w:rsid w:val="001607CD"/>
    <w:rsid w:val="00161632"/>
    <w:rsid w:val="00161C87"/>
    <w:rsid w:val="00161D77"/>
    <w:rsid w:val="0016535E"/>
    <w:rsid w:val="00165E05"/>
    <w:rsid w:val="00166020"/>
    <w:rsid w:val="00166609"/>
    <w:rsid w:val="00166CCD"/>
    <w:rsid w:val="001702BB"/>
    <w:rsid w:val="0017213A"/>
    <w:rsid w:val="001722D6"/>
    <w:rsid w:val="00172DE4"/>
    <w:rsid w:val="001730C4"/>
    <w:rsid w:val="00175849"/>
    <w:rsid w:val="0017613D"/>
    <w:rsid w:val="00176485"/>
    <w:rsid w:val="001765C4"/>
    <w:rsid w:val="0017689A"/>
    <w:rsid w:val="00176E9E"/>
    <w:rsid w:val="00177A58"/>
    <w:rsid w:val="0018012E"/>
    <w:rsid w:val="001808F0"/>
    <w:rsid w:val="00180C48"/>
    <w:rsid w:val="00181FE3"/>
    <w:rsid w:val="001826C5"/>
    <w:rsid w:val="00183814"/>
    <w:rsid w:val="00183EDF"/>
    <w:rsid w:val="001845D4"/>
    <w:rsid w:val="00184901"/>
    <w:rsid w:val="00184B5B"/>
    <w:rsid w:val="00185565"/>
    <w:rsid w:val="00186B5B"/>
    <w:rsid w:val="00196C0E"/>
    <w:rsid w:val="00197D5A"/>
    <w:rsid w:val="001A031D"/>
    <w:rsid w:val="001A1A71"/>
    <w:rsid w:val="001A3889"/>
    <w:rsid w:val="001A3B7D"/>
    <w:rsid w:val="001A45A7"/>
    <w:rsid w:val="001A47AA"/>
    <w:rsid w:val="001A4913"/>
    <w:rsid w:val="001A686B"/>
    <w:rsid w:val="001A72AE"/>
    <w:rsid w:val="001A7C90"/>
    <w:rsid w:val="001B027F"/>
    <w:rsid w:val="001B0DF2"/>
    <w:rsid w:val="001B0FA7"/>
    <w:rsid w:val="001B1926"/>
    <w:rsid w:val="001B359D"/>
    <w:rsid w:val="001B3AC0"/>
    <w:rsid w:val="001B5F62"/>
    <w:rsid w:val="001B60E3"/>
    <w:rsid w:val="001B6116"/>
    <w:rsid w:val="001B66B5"/>
    <w:rsid w:val="001B6871"/>
    <w:rsid w:val="001B76FB"/>
    <w:rsid w:val="001B7AF0"/>
    <w:rsid w:val="001C1E52"/>
    <w:rsid w:val="001C4BE9"/>
    <w:rsid w:val="001C4CC4"/>
    <w:rsid w:val="001C5265"/>
    <w:rsid w:val="001C5CB1"/>
    <w:rsid w:val="001C5CD8"/>
    <w:rsid w:val="001C5E22"/>
    <w:rsid w:val="001C6370"/>
    <w:rsid w:val="001C74C3"/>
    <w:rsid w:val="001C7C11"/>
    <w:rsid w:val="001D014B"/>
    <w:rsid w:val="001D085B"/>
    <w:rsid w:val="001D0E5E"/>
    <w:rsid w:val="001D15B4"/>
    <w:rsid w:val="001D1FCA"/>
    <w:rsid w:val="001D43F4"/>
    <w:rsid w:val="001D4D37"/>
    <w:rsid w:val="001D5929"/>
    <w:rsid w:val="001D6BCD"/>
    <w:rsid w:val="001D7453"/>
    <w:rsid w:val="001D7605"/>
    <w:rsid w:val="001E02AE"/>
    <w:rsid w:val="001E0755"/>
    <w:rsid w:val="001E0FF2"/>
    <w:rsid w:val="001E1E34"/>
    <w:rsid w:val="001E2360"/>
    <w:rsid w:val="001E3AF3"/>
    <w:rsid w:val="001E6304"/>
    <w:rsid w:val="001F0221"/>
    <w:rsid w:val="001F0BF8"/>
    <w:rsid w:val="001F3596"/>
    <w:rsid w:val="001F3A92"/>
    <w:rsid w:val="001F4477"/>
    <w:rsid w:val="001F49C6"/>
    <w:rsid w:val="001F4AED"/>
    <w:rsid w:val="001F505C"/>
    <w:rsid w:val="001F56E2"/>
    <w:rsid w:val="001F57E3"/>
    <w:rsid w:val="001F675F"/>
    <w:rsid w:val="001F7CFB"/>
    <w:rsid w:val="002002CB"/>
    <w:rsid w:val="00200EFB"/>
    <w:rsid w:val="002017B6"/>
    <w:rsid w:val="00201BBB"/>
    <w:rsid w:val="00201D59"/>
    <w:rsid w:val="002030EB"/>
    <w:rsid w:val="00204843"/>
    <w:rsid w:val="00204FD9"/>
    <w:rsid w:val="00205159"/>
    <w:rsid w:val="00206B91"/>
    <w:rsid w:val="00206FA1"/>
    <w:rsid w:val="0020767F"/>
    <w:rsid w:val="002076E8"/>
    <w:rsid w:val="002102FD"/>
    <w:rsid w:val="002104A6"/>
    <w:rsid w:val="0021088D"/>
    <w:rsid w:val="00211D0C"/>
    <w:rsid w:val="00213A2B"/>
    <w:rsid w:val="00214351"/>
    <w:rsid w:val="00216135"/>
    <w:rsid w:val="00216629"/>
    <w:rsid w:val="00217657"/>
    <w:rsid w:val="00220188"/>
    <w:rsid w:val="00220A70"/>
    <w:rsid w:val="00221617"/>
    <w:rsid w:val="00221BE6"/>
    <w:rsid w:val="002222E0"/>
    <w:rsid w:val="00225057"/>
    <w:rsid w:val="002257F0"/>
    <w:rsid w:val="002308FA"/>
    <w:rsid w:val="00230E1D"/>
    <w:rsid w:val="00230F6C"/>
    <w:rsid w:val="00231182"/>
    <w:rsid w:val="00232317"/>
    <w:rsid w:val="002325CB"/>
    <w:rsid w:val="00234241"/>
    <w:rsid w:val="0023550D"/>
    <w:rsid w:val="00236517"/>
    <w:rsid w:val="002420F0"/>
    <w:rsid w:val="002420F1"/>
    <w:rsid w:val="0024309E"/>
    <w:rsid w:val="00243496"/>
    <w:rsid w:val="00243DC4"/>
    <w:rsid w:val="00244FBD"/>
    <w:rsid w:val="00245B78"/>
    <w:rsid w:val="00246267"/>
    <w:rsid w:val="00247C1D"/>
    <w:rsid w:val="00247D0A"/>
    <w:rsid w:val="00250115"/>
    <w:rsid w:val="002524DE"/>
    <w:rsid w:val="00253AD2"/>
    <w:rsid w:val="00254378"/>
    <w:rsid w:val="00255083"/>
    <w:rsid w:val="002552D4"/>
    <w:rsid w:val="002558DA"/>
    <w:rsid w:val="00255C20"/>
    <w:rsid w:val="002566DE"/>
    <w:rsid w:val="00256A37"/>
    <w:rsid w:val="00257B39"/>
    <w:rsid w:val="002616D8"/>
    <w:rsid w:val="00262665"/>
    <w:rsid w:val="002643FE"/>
    <w:rsid w:val="00264B63"/>
    <w:rsid w:val="00264CD3"/>
    <w:rsid w:val="00264E8B"/>
    <w:rsid w:val="00265918"/>
    <w:rsid w:val="002661E3"/>
    <w:rsid w:val="002667D8"/>
    <w:rsid w:val="0026782F"/>
    <w:rsid w:val="002703D5"/>
    <w:rsid w:val="002709F5"/>
    <w:rsid w:val="00270FD0"/>
    <w:rsid w:val="00272951"/>
    <w:rsid w:val="00275BA5"/>
    <w:rsid w:val="00275C8D"/>
    <w:rsid w:val="00276293"/>
    <w:rsid w:val="00276965"/>
    <w:rsid w:val="00277BB0"/>
    <w:rsid w:val="00280468"/>
    <w:rsid w:val="00281370"/>
    <w:rsid w:val="00282874"/>
    <w:rsid w:val="002830C7"/>
    <w:rsid w:val="00283110"/>
    <w:rsid w:val="00283976"/>
    <w:rsid w:val="002842CA"/>
    <w:rsid w:val="00284AD9"/>
    <w:rsid w:val="0028589A"/>
    <w:rsid w:val="00287AD0"/>
    <w:rsid w:val="00287EE1"/>
    <w:rsid w:val="00291E17"/>
    <w:rsid w:val="002923A7"/>
    <w:rsid w:val="00293552"/>
    <w:rsid w:val="00293B78"/>
    <w:rsid w:val="00295922"/>
    <w:rsid w:val="00296A30"/>
    <w:rsid w:val="00297E9B"/>
    <w:rsid w:val="002A08B2"/>
    <w:rsid w:val="002A1047"/>
    <w:rsid w:val="002A1342"/>
    <w:rsid w:val="002A162B"/>
    <w:rsid w:val="002A191F"/>
    <w:rsid w:val="002A1965"/>
    <w:rsid w:val="002A1DAB"/>
    <w:rsid w:val="002A2D94"/>
    <w:rsid w:val="002A2F28"/>
    <w:rsid w:val="002A32F7"/>
    <w:rsid w:val="002A5E27"/>
    <w:rsid w:val="002A7253"/>
    <w:rsid w:val="002A794B"/>
    <w:rsid w:val="002A7F47"/>
    <w:rsid w:val="002B078D"/>
    <w:rsid w:val="002B25CC"/>
    <w:rsid w:val="002B26F4"/>
    <w:rsid w:val="002B28F2"/>
    <w:rsid w:val="002B3345"/>
    <w:rsid w:val="002B449B"/>
    <w:rsid w:val="002B44A4"/>
    <w:rsid w:val="002B4683"/>
    <w:rsid w:val="002B479C"/>
    <w:rsid w:val="002B4930"/>
    <w:rsid w:val="002B4E03"/>
    <w:rsid w:val="002B53D2"/>
    <w:rsid w:val="002B5862"/>
    <w:rsid w:val="002B59BA"/>
    <w:rsid w:val="002B669E"/>
    <w:rsid w:val="002C02D0"/>
    <w:rsid w:val="002C0422"/>
    <w:rsid w:val="002C090E"/>
    <w:rsid w:val="002C0B4D"/>
    <w:rsid w:val="002C0DC9"/>
    <w:rsid w:val="002C11B1"/>
    <w:rsid w:val="002C1322"/>
    <w:rsid w:val="002C1663"/>
    <w:rsid w:val="002C225C"/>
    <w:rsid w:val="002C2F73"/>
    <w:rsid w:val="002C428B"/>
    <w:rsid w:val="002C4CB1"/>
    <w:rsid w:val="002C54F5"/>
    <w:rsid w:val="002C6642"/>
    <w:rsid w:val="002C6699"/>
    <w:rsid w:val="002C6E3D"/>
    <w:rsid w:val="002C6F8E"/>
    <w:rsid w:val="002C77C8"/>
    <w:rsid w:val="002C79B0"/>
    <w:rsid w:val="002D060F"/>
    <w:rsid w:val="002D08BD"/>
    <w:rsid w:val="002D08EE"/>
    <w:rsid w:val="002D0DDA"/>
    <w:rsid w:val="002D1AE9"/>
    <w:rsid w:val="002D31E4"/>
    <w:rsid w:val="002D43F3"/>
    <w:rsid w:val="002D4535"/>
    <w:rsid w:val="002D4A21"/>
    <w:rsid w:val="002D4A8E"/>
    <w:rsid w:val="002D52D3"/>
    <w:rsid w:val="002D665C"/>
    <w:rsid w:val="002D6B1F"/>
    <w:rsid w:val="002E0581"/>
    <w:rsid w:val="002E0BCA"/>
    <w:rsid w:val="002E1AE5"/>
    <w:rsid w:val="002E20B3"/>
    <w:rsid w:val="002E281E"/>
    <w:rsid w:val="002E2D73"/>
    <w:rsid w:val="002E3112"/>
    <w:rsid w:val="002E36EB"/>
    <w:rsid w:val="002E3902"/>
    <w:rsid w:val="002E3BF8"/>
    <w:rsid w:val="002E3EB5"/>
    <w:rsid w:val="002E42A5"/>
    <w:rsid w:val="002E42D5"/>
    <w:rsid w:val="002E6828"/>
    <w:rsid w:val="002E710F"/>
    <w:rsid w:val="002E75E0"/>
    <w:rsid w:val="002E7FE4"/>
    <w:rsid w:val="002F09AA"/>
    <w:rsid w:val="002F0FEE"/>
    <w:rsid w:val="002F30E4"/>
    <w:rsid w:val="002F3363"/>
    <w:rsid w:val="002F43BD"/>
    <w:rsid w:val="002F4A5A"/>
    <w:rsid w:val="002F4C23"/>
    <w:rsid w:val="002F5226"/>
    <w:rsid w:val="002F5486"/>
    <w:rsid w:val="002F612E"/>
    <w:rsid w:val="002F6B7F"/>
    <w:rsid w:val="002F7080"/>
    <w:rsid w:val="00302079"/>
    <w:rsid w:val="00302BD9"/>
    <w:rsid w:val="00305230"/>
    <w:rsid w:val="00305E24"/>
    <w:rsid w:val="00306760"/>
    <w:rsid w:val="00307B99"/>
    <w:rsid w:val="0031077A"/>
    <w:rsid w:val="0031172F"/>
    <w:rsid w:val="00311DF2"/>
    <w:rsid w:val="0031209D"/>
    <w:rsid w:val="00312147"/>
    <w:rsid w:val="00312D10"/>
    <w:rsid w:val="00312DD5"/>
    <w:rsid w:val="003141C0"/>
    <w:rsid w:val="00315D1E"/>
    <w:rsid w:val="0031625C"/>
    <w:rsid w:val="00317827"/>
    <w:rsid w:val="003179B4"/>
    <w:rsid w:val="00317AD8"/>
    <w:rsid w:val="00320C42"/>
    <w:rsid w:val="00321101"/>
    <w:rsid w:val="00323D3C"/>
    <w:rsid w:val="00323FF9"/>
    <w:rsid w:val="0032479D"/>
    <w:rsid w:val="0032687F"/>
    <w:rsid w:val="00326D65"/>
    <w:rsid w:val="003275E5"/>
    <w:rsid w:val="0033129B"/>
    <w:rsid w:val="00331BC1"/>
    <w:rsid w:val="00331EE8"/>
    <w:rsid w:val="00332037"/>
    <w:rsid w:val="003327FA"/>
    <w:rsid w:val="003351D0"/>
    <w:rsid w:val="00337110"/>
    <w:rsid w:val="00340762"/>
    <w:rsid w:val="00340A07"/>
    <w:rsid w:val="00340DC8"/>
    <w:rsid w:val="003432C6"/>
    <w:rsid w:val="0034362D"/>
    <w:rsid w:val="003445EB"/>
    <w:rsid w:val="003450A1"/>
    <w:rsid w:val="00346765"/>
    <w:rsid w:val="003471DF"/>
    <w:rsid w:val="00347AE5"/>
    <w:rsid w:val="00347BCB"/>
    <w:rsid w:val="00347CD6"/>
    <w:rsid w:val="003501EA"/>
    <w:rsid w:val="0035201A"/>
    <w:rsid w:val="003526AA"/>
    <w:rsid w:val="003526CB"/>
    <w:rsid w:val="00352DC1"/>
    <w:rsid w:val="00352DC8"/>
    <w:rsid w:val="00352F37"/>
    <w:rsid w:val="003533B9"/>
    <w:rsid w:val="00353E8F"/>
    <w:rsid w:val="00353EA4"/>
    <w:rsid w:val="00353F5E"/>
    <w:rsid w:val="00354319"/>
    <w:rsid w:val="00354788"/>
    <w:rsid w:val="0035559D"/>
    <w:rsid w:val="0035561E"/>
    <w:rsid w:val="00356417"/>
    <w:rsid w:val="003576D5"/>
    <w:rsid w:val="00360F6B"/>
    <w:rsid w:val="00361807"/>
    <w:rsid w:val="00362145"/>
    <w:rsid w:val="00362A84"/>
    <w:rsid w:val="00362F98"/>
    <w:rsid w:val="003638BA"/>
    <w:rsid w:val="00364230"/>
    <w:rsid w:val="003642CC"/>
    <w:rsid w:val="00365220"/>
    <w:rsid w:val="003653B6"/>
    <w:rsid w:val="003660CD"/>
    <w:rsid w:val="00366C82"/>
    <w:rsid w:val="00370890"/>
    <w:rsid w:val="00370F96"/>
    <w:rsid w:val="003716E0"/>
    <w:rsid w:val="0037179A"/>
    <w:rsid w:val="00371AD4"/>
    <w:rsid w:val="00372F01"/>
    <w:rsid w:val="00373692"/>
    <w:rsid w:val="00374912"/>
    <w:rsid w:val="00374C7C"/>
    <w:rsid w:val="0037546C"/>
    <w:rsid w:val="00375E2F"/>
    <w:rsid w:val="003763C3"/>
    <w:rsid w:val="0037754B"/>
    <w:rsid w:val="00382705"/>
    <w:rsid w:val="00382ACF"/>
    <w:rsid w:val="0038301E"/>
    <w:rsid w:val="00384358"/>
    <w:rsid w:val="00384F5E"/>
    <w:rsid w:val="0038529E"/>
    <w:rsid w:val="003858F3"/>
    <w:rsid w:val="003859B0"/>
    <w:rsid w:val="00385AAC"/>
    <w:rsid w:val="00386044"/>
    <w:rsid w:val="00386F36"/>
    <w:rsid w:val="003901D9"/>
    <w:rsid w:val="0039264C"/>
    <w:rsid w:val="003937C4"/>
    <w:rsid w:val="0039390C"/>
    <w:rsid w:val="003958A5"/>
    <w:rsid w:val="00395983"/>
    <w:rsid w:val="003979A5"/>
    <w:rsid w:val="00397AD2"/>
    <w:rsid w:val="003A08B9"/>
    <w:rsid w:val="003A0AD7"/>
    <w:rsid w:val="003A1658"/>
    <w:rsid w:val="003A246E"/>
    <w:rsid w:val="003A3136"/>
    <w:rsid w:val="003A4158"/>
    <w:rsid w:val="003A46F9"/>
    <w:rsid w:val="003A4B78"/>
    <w:rsid w:val="003A5F3A"/>
    <w:rsid w:val="003A6B32"/>
    <w:rsid w:val="003B01D3"/>
    <w:rsid w:val="003B0522"/>
    <w:rsid w:val="003B0CB7"/>
    <w:rsid w:val="003B2235"/>
    <w:rsid w:val="003B2247"/>
    <w:rsid w:val="003B2340"/>
    <w:rsid w:val="003B2384"/>
    <w:rsid w:val="003B3158"/>
    <w:rsid w:val="003B356A"/>
    <w:rsid w:val="003B3738"/>
    <w:rsid w:val="003B375E"/>
    <w:rsid w:val="003B4E34"/>
    <w:rsid w:val="003B5020"/>
    <w:rsid w:val="003B50FE"/>
    <w:rsid w:val="003B62C6"/>
    <w:rsid w:val="003B6AE7"/>
    <w:rsid w:val="003B737E"/>
    <w:rsid w:val="003B778C"/>
    <w:rsid w:val="003B7C52"/>
    <w:rsid w:val="003C0F9C"/>
    <w:rsid w:val="003C1455"/>
    <w:rsid w:val="003C17ED"/>
    <w:rsid w:val="003C1BC5"/>
    <w:rsid w:val="003C454F"/>
    <w:rsid w:val="003C4F09"/>
    <w:rsid w:val="003C509B"/>
    <w:rsid w:val="003C51E6"/>
    <w:rsid w:val="003C6197"/>
    <w:rsid w:val="003C6FD7"/>
    <w:rsid w:val="003C7598"/>
    <w:rsid w:val="003D17C2"/>
    <w:rsid w:val="003D1F1A"/>
    <w:rsid w:val="003D2440"/>
    <w:rsid w:val="003D3568"/>
    <w:rsid w:val="003D3B5B"/>
    <w:rsid w:val="003D4504"/>
    <w:rsid w:val="003D4E56"/>
    <w:rsid w:val="003D5B7F"/>
    <w:rsid w:val="003D7086"/>
    <w:rsid w:val="003D7C0A"/>
    <w:rsid w:val="003E15A7"/>
    <w:rsid w:val="003E28B4"/>
    <w:rsid w:val="003E3396"/>
    <w:rsid w:val="003E3B70"/>
    <w:rsid w:val="003E3D87"/>
    <w:rsid w:val="003E3D8E"/>
    <w:rsid w:val="003E4E07"/>
    <w:rsid w:val="003E596B"/>
    <w:rsid w:val="003E6DFF"/>
    <w:rsid w:val="003F0E03"/>
    <w:rsid w:val="003F104E"/>
    <w:rsid w:val="003F1572"/>
    <w:rsid w:val="003F18CF"/>
    <w:rsid w:val="003F1BB2"/>
    <w:rsid w:val="003F300C"/>
    <w:rsid w:val="003F3513"/>
    <w:rsid w:val="003F57B4"/>
    <w:rsid w:val="003F76F7"/>
    <w:rsid w:val="003F7A2A"/>
    <w:rsid w:val="004008B2"/>
    <w:rsid w:val="00401AB8"/>
    <w:rsid w:val="00403802"/>
    <w:rsid w:val="0040411A"/>
    <w:rsid w:val="0040524D"/>
    <w:rsid w:val="00406B00"/>
    <w:rsid w:val="00406BB7"/>
    <w:rsid w:val="00407201"/>
    <w:rsid w:val="00407756"/>
    <w:rsid w:val="00410197"/>
    <w:rsid w:val="004105F1"/>
    <w:rsid w:val="00410CC7"/>
    <w:rsid w:val="0041149E"/>
    <w:rsid w:val="00411A1F"/>
    <w:rsid w:val="00413712"/>
    <w:rsid w:val="00414117"/>
    <w:rsid w:val="00414BC5"/>
    <w:rsid w:val="00416E12"/>
    <w:rsid w:val="00420633"/>
    <w:rsid w:val="00420A3B"/>
    <w:rsid w:val="004211AB"/>
    <w:rsid w:val="00421580"/>
    <w:rsid w:val="00422069"/>
    <w:rsid w:val="004232E3"/>
    <w:rsid w:val="004249D2"/>
    <w:rsid w:val="00424B9C"/>
    <w:rsid w:val="00424C6F"/>
    <w:rsid w:val="004253E6"/>
    <w:rsid w:val="004258C5"/>
    <w:rsid w:val="00425DAF"/>
    <w:rsid w:val="004263D3"/>
    <w:rsid w:val="00426736"/>
    <w:rsid w:val="00427979"/>
    <w:rsid w:val="00430840"/>
    <w:rsid w:val="004310B9"/>
    <w:rsid w:val="00431114"/>
    <w:rsid w:val="00431C2A"/>
    <w:rsid w:val="00431E9E"/>
    <w:rsid w:val="00432BFE"/>
    <w:rsid w:val="00432C60"/>
    <w:rsid w:val="0043382C"/>
    <w:rsid w:val="00434269"/>
    <w:rsid w:val="00434D3B"/>
    <w:rsid w:val="00435DCA"/>
    <w:rsid w:val="00436805"/>
    <w:rsid w:val="00437619"/>
    <w:rsid w:val="0043763D"/>
    <w:rsid w:val="0044004E"/>
    <w:rsid w:val="0044335A"/>
    <w:rsid w:val="00443583"/>
    <w:rsid w:val="004444B2"/>
    <w:rsid w:val="004455DC"/>
    <w:rsid w:val="00446C30"/>
    <w:rsid w:val="004470C1"/>
    <w:rsid w:val="004476F3"/>
    <w:rsid w:val="004501A3"/>
    <w:rsid w:val="004503B4"/>
    <w:rsid w:val="00451291"/>
    <w:rsid w:val="00451C22"/>
    <w:rsid w:val="00451C39"/>
    <w:rsid w:val="00452CF3"/>
    <w:rsid w:val="0045315D"/>
    <w:rsid w:val="00453A31"/>
    <w:rsid w:val="004554E9"/>
    <w:rsid w:val="0045555E"/>
    <w:rsid w:val="004556C8"/>
    <w:rsid w:val="0045624E"/>
    <w:rsid w:val="0045764F"/>
    <w:rsid w:val="00461660"/>
    <w:rsid w:val="004623BF"/>
    <w:rsid w:val="004633ED"/>
    <w:rsid w:val="004636C9"/>
    <w:rsid w:val="0046577B"/>
    <w:rsid w:val="004659E6"/>
    <w:rsid w:val="00470A15"/>
    <w:rsid w:val="00472A1C"/>
    <w:rsid w:val="00472EC8"/>
    <w:rsid w:val="00473A96"/>
    <w:rsid w:val="00474529"/>
    <w:rsid w:val="004748CC"/>
    <w:rsid w:val="00474E51"/>
    <w:rsid w:val="00475020"/>
    <w:rsid w:val="00475FE0"/>
    <w:rsid w:val="00477731"/>
    <w:rsid w:val="0048012A"/>
    <w:rsid w:val="004801D5"/>
    <w:rsid w:val="00480A89"/>
    <w:rsid w:val="00481093"/>
    <w:rsid w:val="004810D2"/>
    <w:rsid w:val="004823BB"/>
    <w:rsid w:val="0048383A"/>
    <w:rsid w:val="0048705F"/>
    <w:rsid w:val="00487A2F"/>
    <w:rsid w:val="00490847"/>
    <w:rsid w:val="004919C8"/>
    <w:rsid w:val="0049244F"/>
    <w:rsid w:val="004926E1"/>
    <w:rsid w:val="00493342"/>
    <w:rsid w:val="00493D40"/>
    <w:rsid w:val="004942FA"/>
    <w:rsid w:val="00494CAF"/>
    <w:rsid w:val="00495B27"/>
    <w:rsid w:val="0049630D"/>
    <w:rsid w:val="00496493"/>
    <w:rsid w:val="004964ED"/>
    <w:rsid w:val="004A0F58"/>
    <w:rsid w:val="004A1AA0"/>
    <w:rsid w:val="004A24CB"/>
    <w:rsid w:val="004A24D9"/>
    <w:rsid w:val="004A3482"/>
    <w:rsid w:val="004A3F8A"/>
    <w:rsid w:val="004A3FFA"/>
    <w:rsid w:val="004A544C"/>
    <w:rsid w:val="004A5FB4"/>
    <w:rsid w:val="004A6BDF"/>
    <w:rsid w:val="004A71FE"/>
    <w:rsid w:val="004A766B"/>
    <w:rsid w:val="004A7DFA"/>
    <w:rsid w:val="004B1DA6"/>
    <w:rsid w:val="004B1FBE"/>
    <w:rsid w:val="004B30D2"/>
    <w:rsid w:val="004B36AC"/>
    <w:rsid w:val="004B4177"/>
    <w:rsid w:val="004B42F7"/>
    <w:rsid w:val="004B486C"/>
    <w:rsid w:val="004B5B03"/>
    <w:rsid w:val="004B6126"/>
    <w:rsid w:val="004B638C"/>
    <w:rsid w:val="004B79EB"/>
    <w:rsid w:val="004C0E84"/>
    <w:rsid w:val="004C2ABF"/>
    <w:rsid w:val="004C3FB4"/>
    <w:rsid w:val="004C4C33"/>
    <w:rsid w:val="004C5F6C"/>
    <w:rsid w:val="004C660B"/>
    <w:rsid w:val="004D12A2"/>
    <w:rsid w:val="004D16C7"/>
    <w:rsid w:val="004D2592"/>
    <w:rsid w:val="004D27C9"/>
    <w:rsid w:val="004D2F82"/>
    <w:rsid w:val="004D359C"/>
    <w:rsid w:val="004D37AC"/>
    <w:rsid w:val="004D3EC3"/>
    <w:rsid w:val="004D4C36"/>
    <w:rsid w:val="004D54CF"/>
    <w:rsid w:val="004D5A94"/>
    <w:rsid w:val="004D68E5"/>
    <w:rsid w:val="004D7041"/>
    <w:rsid w:val="004D7B45"/>
    <w:rsid w:val="004D7CE8"/>
    <w:rsid w:val="004D7EDA"/>
    <w:rsid w:val="004E1323"/>
    <w:rsid w:val="004E1B12"/>
    <w:rsid w:val="004E1B50"/>
    <w:rsid w:val="004E2A71"/>
    <w:rsid w:val="004E3516"/>
    <w:rsid w:val="004E57D1"/>
    <w:rsid w:val="004E593A"/>
    <w:rsid w:val="004E5F38"/>
    <w:rsid w:val="004E6456"/>
    <w:rsid w:val="004E777A"/>
    <w:rsid w:val="004F083E"/>
    <w:rsid w:val="004F19A1"/>
    <w:rsid w:val="004F1C47"/>
    <w:rsid w:val="004F3579"/>
    <w:rsid w:val="004F37E5"/>
    <w:rsid w:val="004F4102"/>
    <w:rsid w:val="004F5077"/>
    <w:rsid w:val="004F55EA"/>
    <w:rsid w:val="004F5C8B"/>
    <w:rsid w:val="004F5EAD"/>
    <w:rsid w:val="004F64E0"/>
    <w:rsid w:val="004F6C87"/>
    <w:rsid w:val="005007E9"/>
    <w:rsid w:val="00500F85"/>
    <w:rsid w:val="005021F6"/>
    <w:rsid w:val="00502E1C"/>
    <w:rsid w:val="00503CCD"/>
    <w:rsid w:val="005069BE"/>
    <w:rsid w:val="00506C50"/>
    <w:rsid w:val="00507903"/>
    <w:rsid w:val="00507AE0"/>
    <w:rsid w:val="005107BE"/>
    <w:rsid w:val="00512B4F"/>
    <w:rsid w:val="005145D1"/>
    <w:rsid w:val="00516D2A"/>
    <w:rsid w:val="0051739F"/>
    <w:rsid w:val="005204FA"/>
    <w:rsid w:val="00522AFE"/>
    <w:rsid w:val="00522E81"/>
    <w:rsid w:val="00523B5D"/>
    <w:rsid w:val="00523FFD"/>
    <w:rsid w:val="005241EE"/>
    <w:rsid w:val="00524414"/>
    <w:rsid w:val="0052497C"/>
    <w:rsid w:val="00525AE5"/>
    <w:rsid w:val="00525C6E"/>
    <w:rsid w:val="0053134A"/>
    <w:rsid w:val="00531987"/>
    <w:rsid w:val="005322D8"/>
    <w:rsid w:val="00532752"/>
    <w:rsid w:val="00533F7B"/>
    <w:rsid w:val="00534056"/>
    <w:rsid w:val="0053532B"/>
    <w:rsid w:val="00535D48"/>
    <w:rsid w:val="00537193"/>
    <w:rsid w:val="00537ABC"/>
    <w:rsid w:val="00540A45"/>
    <w:rsid w:val="005412CF"/>
    <w:rsid w:val="00541CB0"/>
    <w:rsid w:val="005439BF"/>
    <w:rsid w:val="00543ADE"/>
    <w:rsid w:val="00543B65"/>
    <w:rsid w:val="00543F1D"/>
    <w:rsid w:val="00544428"/>
    <w:rsid w:val="00544843"/>
    <w:rsid w:val="00544CC3"/>
    <w:rsid w:val="00544DE1"/>
    <w:rsid w:val="00544EC7"/>
    <w:rsid w:val="0054582D"/>
    <w:rsid w:val="00545874"/>
    <w:rsid w:val="00546AE8"/>
    <w:rsid w:val="00546C4B"/>
    <w:rsid w:val="00547614"/>
    <w:rsid w:val="00547D77"/>
    <w:rsid w:val="0055030E"/>
    <w:rsid w:val="0055062D"/>
    <w:rsid w:val="00550956"/>
    <w:rsid w:val="005510DC"/>
    <w:rsid w:val="0055112A"/>
    <w:rsid w:val="00551C5D"/>
    <w:rsid w:val="005527CA"/>
    <w:rsid w:val="005534BE"/>
    <w:rsid w:val="00553C7B"/>
    <w:rsid w:val="005607CE"/>
    <w:rsid w:val="00560844"/>
    <w:rsid w:val="005611E0"/>
    <w:rsid w:val="0056133F"/>
    <w:rsid w:val="00561EC4"/>
    <w:rsid w:val="005624E6"/>
    <w:rsid w:val="0056398F"/>
    <w:rsid w:val="00564A8F"/>
    <w:rsid w:val="00564CC6"/>
    <w:rsid w:val="00564FC9"/>
    <w:rsid w:val="005654BA"/>
    <w:rsid w:val="00565942"/>
    <w:rsid w:val="00566531"/>
    <w:rsid w:val="00566954"/>
    <w:rsid w:val="00567205"/>
    <w:rsid w:val="00567C6D"/>
    <w:rsid w:val="005708A4"/>
    <w:rsid w:val="00571B46"/>
    <w:rsid w:val="005727F1"/>
    <w:rsid w:val="005729C1"/>
    <w:rsid w:val="00572ACD"/>
    <w:rsid w:val="00573718"/>
    <w:rsid w:val="00573A2D"/>
    <w:rsid w:val="00574B18"/>
    <w:rsid w:val="005755A8"/>
    <w:rsid w:val="00575FF6"/>
    <w:rsid w:val="005764AE"/>
    <w:rsid w:val="005765CF"/>
    <w:rsid w:val="005766C5"/>
    <w:rsid w:val="00577411"/>
    <w:rsid w:val="00577C3A"/>
    <w:rsid w:val="00581377"/>
    <w:rsid w:val="00581A8A"/>
    <w:rsid w:val="00581F29"/>
    <w:rsid w:val="005830D7"/>
    <w:rsid w:val="00583605"/>
    <w:rsid w:val="005837CA"/>
    <w:rsid w:val="0058480C"/>
    <w:rsid w:val="00584F13"/>
    <w:rsid w:val="0058518C"/>
    <w:rsid w:val="00585CD9"/>
    <w:rsid w:val="00586DA6"/>
    <w:rsid w:val="00587966"/>
    <w:rsid w:val="00587E07"/>
    <w:rsid w:val="005906AD"/>
    <w:rsid w:val="00590989"/>
    <w:rsid w:val="0059114D"/>
    <w:rsid w:val="0059162A"/>
    <w:rsid w:val="0059220E"/>
    <w:rsid w:val="0059265A"/>
    <w:rsid w:val="00593DB0"/>
    <w:rsid w:val="00594500"/>
    <w:rsid w:val="00595A20"/>
    <w:rsid w:val="00595F32"/>
    <w:rsid w:val="005972D4"/>
    <w:rsid w:val="005975A2"/>
    <w:rsid w:val="00597671"/>
    <w:rsid w:val="005A1970"/>
    <w:rsid w:val="005A1EF9"/>
    <w:rsid w:val="005A4F6B"/>
    <w:rsid w:val="005A58CA"/>
    <w:rsid w:val="005A608A"/>
    <w:rsid w:val="005A6B32"/>
    <w:rsid w:val="005A6E55"/>
    <w:rsid w:val="005A760B"/>
    <w:rsid w:val="005B0003"/>
    <w:rsid w:val="005B0400"/>
    <w:rsid w:val="005B4848"/>
    <w:rsid w:val="005B580C"/>
    <w:rsid w:val="005B68B9"/>
    <w:rsid w:val="005B756D"/>
    <w:rsid w:val="005C007E"/>
    <w:rsid w:val="005C0CAF"/>
    <w:rsid w:val="005C207F"/>
    <w:rsid w:val="005C31CB"/>
    <w:rsid w:val="005C330C"/>
    <w:rsid w:val="005C3B26"/>
    <w:rsid w:val="005C4658"/>
    <w:rsid w:val="005C5BD4"/>
    <w:rsid w:val="005C66D2"/>
    <w:rsid w:val="005C7546"/>
    <w:rsid w:val="005C7C64"/>
    <w:rsid w:val="005D1BEB"/>
    <w:rsid w:val="005D1C8F"/>
    <w:rsid w:val="005D2057"/>
    <w:rsid w:val="005D2A4F"/>
    <w:rsid w:val="005D2AC7"/>
    <w:rsid w:val="005D30F6"/>
    <w:rsid w:val="005D32BE"/>
    <w:rsid w:val="005D48AD"/>
    <w:rsid w:val="005D5345"/>
    <w:rsid w:val="005E0770"/>
    <w:rsid w:val="005E17B3"/>
    <w:rsid w:val="005E1E92"/>
    <w:rsid w:val="005E2ADC"/>
    <w:rsid w:val="005E3E81"/>
    <w:rsid w:val="005E41B1"/>
    <w:rsid w:val="005E61D5"/>
    <w:rsid w:val="005E6E67"/>
    <w:rsid w:val="005E7472"/>
    <w:rsid w:val="005E7566"/>
    <w:rsid w:val="005E7D72"/>
    <w:rsid w:val="005E7D74"/>
    <w:rsid w:val="005E7F89"/>
    <w:rsid w:val="005F0163"/>
    <w:rsid w:val="005F127B"/>
    <w:rsid w:val="005F44ED"/>
    <w:rsid w:val="005F4DE6"/>
    <w:rsid w:val="005F4EEE"/>
    <w:rsid w:val="005F5EE2"/>
    <w:rsid w:val="005F620F"/>
    <w:rsid w:val="00600754"/>
    <w:rsid w:val="006020D0"/>
    <w:rsid w:val="00602CCE"/>
    <w:rsid w:val="00603744"/>
    <w:rsid w:val="00603B5A"/>
    <w:rsid w:val="00605ECE"/>
    <w:rsid w:val="00605ED4"/>
    <w:rsid w:val="00605F0B"/>
    <w:rsid w:val="00606198"/>
    <w:rsid w:val="006061CD"/>
    <w:rsid w:val="0060626D"/>
    <w:rsid w:val="006064CC"/>
    <w:rsid w:val="00606672"/>
    <w:rsid w:val="00607B43"/>
    <w:rsid w:val="00610117"/>
    <w:rsid w:val="006102EB"/>
    <w:rsid w:val="006105E8"/>
    <w:rsid w:val="00610CD3"/>
    <w:rsid w:val="00611952"/>
    <w:rsid w:val="00612C0E"/>
    <w:rsid w:val="00613E42"/>
    <w:rsid w:val="0061401C"/>
    <w:rsid w:val="00617939"/>
    <w:rsid w:val="00620291"/>
    <w:rsid w:val="006207BE"/>
    <w:rsid w:val="00620AF3"/>
    <w:rsid w:val="00621B0C"/>
    <w:rsid w:val="006233EC"/>
    <w:rsid w:val="00623B8F"/>
    <w:rsid w:val="0062481C"/>
    <w:rsid w:val="00624E9A"/>
    <w:rsid w:val="006258E3"/>
    <w:rsid w:val="00626851"/>
    <w:rsid w:val="006270E3"/>
    <w:rsid w:val="00630466"/>
    <w:rsid w:val="006313CF"/>
    <w:rsid w:val="006323CB"/>
    <w:rsid w:val="00632688"/>
    <w:rsid w:val="00632ABA"/>
    <w:rsid w:val="0063427B"/>
    <w:rsid w:val="00635A07"/>
    <w:rsid w:val="00635E0F"/>
    <w:rsid w:val="00636ABB"/>
    <w:rsid w:val="00636B73"/>
    <w:rsid w:val="00637E31"/>
    <w:rsid w:val="00637F55"/>
    <w:rsid w:val="00640BFD"/>
    <w:rsid w:val="00642234"/>
    <w:rsid w:val="006435F2"/>
    <w:rsid w:val="00644204"/>
    <w:rsid w:val="0064514F"/>
    <w:rsid w:val="00645C20"/>
    <w:rsid w:val="00646503"/>
    <w:rsid w:val="00646A42"/>
    <w:rsid w:val="006470AC"/>
    <w:rsid w:val="00650270"/>
    <w:rsid w:val="00650A17"/>
    <w:rsid w:val="00650F71"/>
    <w:rsid w:val="00652342"/>
    <w:rsid w:val="006527C4"/>
    <w:rsid w:val="00652922"/>
    <w:rsid w:val="00652B1C"/>
    <w:rsid w:val="00653AA6"/>
    <w:rsid w:val="00653DE0"/>
    <w:rsid w:val="0065472C"/>
    <w:rsid w:val="00655A73"/>
    <w:rsid w:val="00655E55"/>
    <w:rsid w:val="00655EFC"/>
    <w:rsid w:val="0065677E"/>
    <w:rsid w:val="00656A39"/>
    <w:rsid w:val="00656F4A"/>
    <w:rsid w:val="00657CD8"/>
    <w:rsid w:val="00660057"/>
    <w:rsid w:val="00660FFF"/>
    <w:rsid w:val="006610D9"/>
    <w:rsid w:val="0066231F"/>
    <w:rsid w:val="00664F58"/>
    <w:rsid w:val="00666953"/>
    <w:rsid w:val="00666AEF"/>
    <w:rsid w:val="0066725A"/>
    <w:rsid w:val="0067016F"/>
    <w:rsid w:val="006701B7"/>
    <w:rsid w:val="00671319"/>
    <w:rsid w:val="00672580"/>
    <w:rsid w:val="00672BF8"/>
    <w:rsid w:val="00672C1F"/>
    <w:rsid w:val="006750AB"/>
    <w:rsid w:val="00675B0C"/>
    <w:rsid w:val="00675CDA"/>
    <w:rsid w:val="00675D43"/>
    <w:rsid w:val="00676681"/>
    <w:rsid w:val="00676B88"/>
    <w:rsid w:val="00676FF8"/>
    <w:rsid w:val="00677015"/>
    <w:rsid w:val="006774A9"/>
    <w:rsid w:val="00677E70"/>
    <w:rsid w:val="006804E9"/>
    <w:rsid w:val="00680BD3"/>
    <w:rsid w:val="00680C7E"/>
    <w:rsid w:val="00681158"/>
    <w:rsid w:val="006811B6"/>
    <w:rsid w:val="00681414"/>
    <w:rsid w:val="00681CEB"/>
    <w:rsid w:val="0068427A"/>
    <w:rsid w:val="00685762"/>
    <w:rsid w:val="00686647"/>
    <w:rsid w:val="00686897"/>
    <w:rsid w:val="00686F6E"/>
    <w:rsid w:val="006900A3"/>
    <w:rsid w:val="0069020A"/>
    <w:rsid w:val="0069042D"/>
    <w:rsid w:val="00690E3E"/>
    <w:rsid w:val="00691044"/>
    <w:rsid w:val="00693336"/>
    <w:rsid w:val="00694703"/>
    <w:rsid w:val="006948B8"/>
    <w:rsid w:val="00695F6C"/>
    <w:rsid w:val="006964CF"/>
    <w:rsid w:val="006A082C"/>
    <w:rsid w:val="006A0D56"/>
    <w:rsid w:val="006A12DA"/>
    <w:rsid w:val="006A42FC"/>
    <w:rsid w:val="006A46CC"/>
    <w:rsid w:val="006A47E6"/>
    <w:rsid w:val="006A4DCB"/>
    <w:rsid w:val="006A52E2"/>
    <w:rsid w:val="006A5526"/>
    <w:rsid w:val="006A5BFF"/>
    <w:rsid w:val="006A5CC7"/>
    <w:rsid w:val="006B0864"/>
    <w:rsid w:val="006B255D"/>
    <w:rsid w:val="006B2724"/>
    <w:rsid w:val="006B337C"/>
    <w:rsid w:val="006B3598"/>
    <w:rsid w:val="006B41EB"/>
    <w:rsid w:val="006B5952"/>
    <w:rsid w:val="006B66A6"/>
    <w:rsid w:val="006B684F"/>
    <w:rsid w:val="006B6FC4"/>
    <w:rsid w:val="006B7377"/>
    <w:rsid w:val="006B764E"/>
    <w:rsid w:val="006B778E"/>
    <w:rsid w:val="006C09BD"/>
    <w:rsid w:val="006C1E3D"/>
    <w:rsid w:val="006C2A16"/>
    <w:rsid w:val="006C4B72"/>
    <w:rsid w:val="006C4CEA"/>
    <w:rsid w:val="006C55EE"/>
    <w:rsid w:val="006C567A"/>
    <w:rsid w:val="006C5B1A"/>
    <w:rsid w:val="006C5E96"/>
    <w:rsid w:val="006C603F"/>
    <w:rsid w:val="006C662C"/>
    <w:rsid w:val="006C69CB"/>
    <w:rsid w:val="006C779D"/>
    <w:rsid w:val="006D014D"/>
    <w:rsid w:val="006D115B"/>
    <w:rsid w:val="006D1BC8"/>
    <w:rsid w:val="006D213F"/>
    <w:rsid w:val="006D24EB"/>
    <w:rsid w:val="006D2725"/>
    <w:rsid w:val="006D2728"/>
    <w:rsid w:val="006D2C30"/>
    <w:rsid w:val="006D3A89"/>
    <w:rsid w:val="006D41F6"/>
    <w:rsid w:val="006D6010"/>
    <w:rsid w:val="006D63F4"/>
    <w:rsid w:val="006D63FF"/>
    <w:rsid w:val="006D6CE6"/>
    <w:rsid w:val="006D7E82"/>
    <w:rsid w:val="006E0134"/>
    <w:rsid w:val="006E1258"/>
    <w:rsid w:val="006E1BED"/>
    <w:rsid w:val="006E2364"/>
    <w:rsid w:val="006E264F"/>
    <w:rsid w:val="006E4509"/>
    <w:rsid w:val="006E4F11"/>
    <w:rsid w:val="006E4F8F"/>
    <w:rsid w:val="006E5607"/>
    <w:rsid w:val="006E7B59"/>
    <w:rsid w:val="006E7ED8"/>
    <w:rsid w:val="006F0022"/>
    <w:rsid w:val="006F1A2F"/>
    <w:rsid w:val="006F2B83"/>
    <w:rsid w:val="006F30C0"/>
    <w:rsid w:val="006F614B"/>
    <w:rsid w:val="006F7211"/>
    <w:rsid w:val="006F76D5"/>
    <w:rsid w:val="006F77EF"/>
    <w:rsid w:val="006F7F3A"/>
    <w:rsid w:val="00700245"/>
    <w:rsid w:val="00700B8C"/>
    <w:rsid w:val="007016E9"/>
    <w:rsid w:val="0070209C"/>
    <w:rsid w:val="007023D7"/>
    <w:rsid w:val="00702581"/>
    <w:rsid w:val="0070276B"/>
    <w:rsid w:val="00702FFE"/>
    <w:rsid w:val="007045BD"/>
    <w:rsid w:val="00705D16"/>
    <w:rsid w:val="0070646A"/>
    <w:rsid w:val="00706A95"/>
    <w:rsid w:val="00707446"/>
    <w:rsid w:val="007078C3"/>
    <w:rsid w:val="007078F9"/>
    <w:rsid w:val="00707CBA"/>
    <w:rsid w:val="007100CD"/>
    <w:rsid w:val="00711A95"/>
    <w:rsid w:val="00712590"/>
    <w:rsid w:val="00712981"/>
    <w:rsid w:val="00714E4C"/>
    <w:rsid w:val="007153C4"/>
    <w:rsid w:val="00715AE4"/>
    <w:rsid w:val="00717214"/>
    <w:rsid w:val="00717A28"/>
    <w:rsid w:val="0072105E"/>
    <w:rsid w:val="0072415D"/>
    <w:rsid w:val="007251CE"/>
    <w:rsid w:val="0072530F"/>
    <w:rsid w:val="00726973"/>
    <w:rsid w:val="0073077C"/>
    <w:rsid w:val="00730F3A"/>
    <w:rsid w:val="00731460"/>
    <w:rsid w:val="00731C02"/>
    <w:rsid w:val="00732BBC"/>
    <w:rsid w:val="007335C9"/>
    <w:rsid w:val="00733992"/>
    <w:rsid w:val="00734EF3"/>
    <w:rsid w:val="00735ED7"/>
    <w:rsid w:val="0073624B"/>
    <w:rsid w:val="00736E8A"/>
    <w:rsid w:val="00737200"/>
    <w:rsid w:val="00737715"/>
    <w:rsid w:val="00737ED2"/>
    <w:rsid w:val="00741582"/>
    <w:rsid w:val="007422D5"/>
    <w:rsid w:val="007438E5"/>
    <w:rsid w:val="00743F06"/>
    <w:rsid w:val="007444B3"/>
    <w:rsid w:val="00745E56"/>
    <w:rsid w:val="00746404"/>
    <w:rsid w:val="0074709F"/>
    <w:rsid w:val="00751574"/>
    <w:rsid w:val="00751CE4"/>
    <w:rsid w:val="00753412"/>
    <w:rsid w:val="0075345C"/>
    <w:rsid w:val="00753BB6"/>
    <w:rsid w:val="00753E77"/>
    <w:rsid w:val="00753F95"/>
    <w:rsid w:val="00754137"/>
    <w:rsid w:val="0075545C"/>
    <w:rsid w:val="0075550F"/>
    <w:rsid w:val="00755A21"/>
    <w:rsid w:val="00755E0D"/>
    <w:rsid w:val="0075755C"/>
    <w:rsid w:val="00757C58"/>
    <w:rsid w:val="007600FB"/>
    <w:rsid w:val="00760649"/>
    <w:rsid w:val="007634BF"/>
    <w:rsid w:val="0076499C"/>
    <w:rsid w:val="00764E5E"/>
    <w:rsid w:val="00764F6D"/>
    <w:rsid w:val="00765C4F"/>
    <w:rsid w:val="00765DCF"/>
    <w:rsid w:val="0076670F"/>
    <w:rsid w:val="00766ABB"/>
    <w:rsid w:val="00767D90"/>
    <w:rsid w:val="00770E9D"/>
    <w:rsid w:val="007710FA"/>
    <w:rsid w:val="00771EE5"/>
    <w:rsid w:val="00772AB0"/>
    <w:rsid w:val="00773758"/>
    <w:rsid w:val="00773C28"/>
    <w:rsid w:val="00774502"/>
    <w:rsid w:val="0077501A"/>
    <w:rsid w:val="00775CBA"/>
    <w:rsid w:val="00776DA9"/>
    <w:rsid w:val="00776FAB"/>
    <w:rsid w:val="00777AE0"/>
    <w:rsid w:val="00777C3B"/>
    <w:rsid w:val="00780FF9"/>
    <w:rsid w:val="007815DF"/>
    <w:rsid w:val="0078190A"/>
    <w:rsid w:val="007822B4"/>
    <w:rsid w:val="00783F3C"/>
    <w:rsid w:val="00783F90"/>
    <w:rsid w:val="0078460D"/>
    <w:rsid w:val="0078518C"/>
    <w:rsid w:val="007866C6"/>
    <w:rsid w:val="00787974"/>
    <w:rsid w:val="00792DD1"/>
    <w:rsid w:val="00793329"/>
    <w:rsid w:val="00793ACB"/>
    <w:rsid w:val="00793DDE"/>
    <w:rsid w:val="00794090"/>
    <w:rsid w:val="007944B6"/>
    <w:rsid w:val="00794817"/>
    <w:rsid w:val="00794C2A"/>
    <w:rsid w:val="007951A6"/>
    <w:rsid w:val="00795569"/>
    <w:rsid w:val="00796E6D"/>
    <w:rsid w:val="007A0211"/>
    <w:rsid w:val="007A0A2D"/>
    <w:rsid w:val="007A1D9F"/>
    <w:rsid w:val="007A4EB6"/>
    <w:rsid w:val="007A6417"/>
    <w:rsid w:val="007A6FDC"/>
    <w:rsid w:val="007B0BE4"/>
    <w:rsid w:val="007B1134"/>
    <w:rsid w:val="007B1A78"/>
    <w:rsid w:val="007B1C2A"/>
    <w:rsid w:val="007B3D1C"/>
    <w:rsid w:val="007B3DDA"/>
    <w:rsid w:val="007B3FA8"/>
    <w:rsid w:val="007B43A3"/>
    <w:rsid w:val="007B7A40"/>
    <w:rsid w:val="007C16C0"/>
    <w:rsid w:val="007C1B60"/>
    <w:rsid w:val="007C1D64"/>
    <w:rsid w:val="007C2484"/>
    <w:rsid w:val="007C320F"/>
    <w:rsid w:val="007C3C70"/>
    <w:rsid w:val="007C46D3"/>
    <w:rsid w:val="007C46E0"/>
    <w:rsid w:val="007D03D9"/>
    <w:rsid w:val="007D1395"/>
    <w:rsid w:val="007D1FEF"/>
    <w:rsid w:val="007D2742"/>
    <w:rsid w:val="007D2821"/>
    <w:rsid w:val="007D2867"/>
    <w:rsid w:val="007D45D4"/>
    <w:rsid w:val="007D4C0E"/>
    <w:rsid w:val="007D5291"/>
    <w:rsid w:val="007D5CC3"/>
    <w:rsid w:val="007D5F50"/>
    <w:rsid w:val="007D626C"/>
    <w:rsid w:val="007D6F1B"/>
    <w:rsid w:val="007D74CA"/>
    <w:rsid w:val="007D7B10"/>
    <w:rsid w:val="007E01AE"/>
    <w:rsid w:val="007E0CC6"/>
    <w:rsid w:val="007E14CB"/>
    <w:rsid w:val="007E17AE"/>
    <w:rsid w:val="007E1E39"/>
    <w:rsid w:val="007E4427"/>
    <w:rsid w:val="007E52B5"/>
    <w:rsid w:val="007E582E"/>
    <w:rsid w:val="007E63C1"/>
    <w:rsid w:val="007E6492"/>
    <w:rsid w:val="007E6543"/>
    <w:rsid w:val="007E7FDC"/>
    <w:rsid w:val="007F0369"/>
    <w:rsid w:val="007F12AA"/>
    <w:rsid w:val="007F1A70"/>
    <w:rsid w:val="007F1E64"/>
    <w:rsid w:val="007F29D4"/>
    <w:rsid w:val="007F2D5A"/>
    <w:rsid w:val="007F3475"/>
    <w:rsid w:val="007F353D"/>
    <w:rsid w:val="007F367E"/>
    <w:rsid w:val="007F3C10"/>
    <w:rsid w:val="007F4049"/>
    <w:rsid w:val="007F63D8"/>
    <w:rsid w:val="008006F5"/>
    <w:rsid w:val="00800B44"/>
    <w:rsid w:val="0080184E"/>
    <w:rsid w:val="00802C26"/>
    <w:rsid w:val="0080342C"/>
    <w:rsid w:val="00803A59"/>
    <w:rsid w:val="008044D2"/>
    <w:rsid w:val="008046B5"/>
    <w:rsid w:val="00804A06"/>
    <w:rsid w:val="0080675D"/>
    <w:rsid w:val="0080753C"/>
    <w:rsid w:val="008079A1"/>
    <w:rsid w:val="00810672"/>
    <w:rsid w:val="008109A3"/>
    <w:rsid w:val="00810F94"/>
    <w:rsid w:val="00811176"/>
    <w:rsid w:val="0081293A"/>
    <w:rsid w:val="008138A5"/>
    <w:rsid w:val="00813A55"/>
    <w:rsid w:val="00813F6E"/>
    <w:rsid w:val="00820075"/>
    <w:rsid w:val="0082051B"/>
    <w:rsid w:val="00821A9E"/>
    <w:rsid w:val="00821C0C"/>
    <w:rsid w:val="00821EFF"/>
    <w:rsid w:val="00822C5B"/>
    <w:rsid w:val="0082308B"/>
    <w:rsid w:val="008253B4"/>
    <w:rsid w:val="0082552C"/>
    <w:rsid w:val="0082598E"/>
    <w:rsid w:val="008264DA"/>
    <w:rsid w:val="0082667B"/>
    <w:rsid w:val="0082696D"/>
    <w:rsid w:val="008273FB"/>
    <w:rsid w:val="00830341"/>
    <w:rsid w:val="00832344"/>
    <w:rsid w:val="0083377E"/>
    <w:rsid w:val="00833D58"/>
    <w:rsid w:val="00835E26"/>
    <w:rsid w:val="008371BC"/>
    <w:rsid w:val="0084044A"/>
    <w:rsid w:val="0084094D"/>
    <w:rsid w:val="0084192C"/>
    <w:rsid w:val="00842628"/>
    <w:rsid w:val="00842A00"/>
    <w:rsid w:val="00842A37"/>
    <w:rsid w:val="00842E37"/>
    <w:rsid w:val="00843173"/>
    <w:rsid w:val="0084469E"/>
    <w:rsid w:val="00844E06"/>
    <w:rsid w:val="008459D5"/>
    <w:rsid w:val="00845D92"/>
    <w:rsid w:val="00846237"/>
    <w:rsid w:val="00847C23"/>
    <w:rsid w:val="00850C2C"/>
    <w:rsid w:val="00851604"/>
    <w:rsid w:val="0085162E"/>
    <w:rsid w:val="00851A74"/>
    <w:rsid w:val="00852CF4"/>
    <w:rsid w:val="00853695"/>
    <w:rsid w:val="00853F04"/>
    <w:rsid w:val="008542F4"/>
    <w:rsid w:val="008546E5"/>
    <w:rsid w:val="0085498E"/>
    <w:rsid w:val="0085529F"/>
    <w:rsid w:val="008556E3"/>
    <w:rsid w:val="00855C09"/>
    <w:rsid w:val="00855E0C"/>
    <w:rsid w:val="00855ED5"/>
    <w:rsid w:val="00856F9A"/>
    <w:rsid w:val="00860D3A"/>
    <w:rsid w:val="00860E8F"/>
    <w:rsid w:val="00861522"/>
    <w:rsid w:val="0086285F"/>
    <w:rsid w:val="008634B1"/>
    <w:rsid w:val="00864081"/>
    <w:rsid w:val="008649D7"/>
    <w:rsid w:val="008651B2"/>
    <w:rsid w:val="00865A51"/>
    <w:rsid w:val="00867856"/>
    <w:rsid w:val="00867AFA"/>
    <w:rsid w:val="00867E72"/>
    <w:rsid w:val="00871490"/>
    <w:rsid w:val="00872625"/>
    <w:rsid w:val="00872685"/>
    <w:rsid w:val="00872E94"/>
    <w:rsid w:val="00873647"/>
    <w:rsid w:val="00873F8B"/>
    <w:rsid w:val="00874CBC"/>
    <w:rsid w:val="00875609"/>
    <w:rsid w:val="00875794"/>
    <w:rsid w:val="00875FDE"/>
    <w:rsid w:val="008815A5"/>
    <w:rsid w:val="00882434"/>
    <w:rsid w:val="008843AF"/>
    <w:rsid w:val="0088532D"/>
    <w:rsid w:val="008857AE"/>
    <w:rsid w:val="0088582D"/>
    <w:rsid w:val="00885A82"/>
    <w:rsid w:val="008860E7"/>
    <w:rsid w:val="00886666"/>
    <w:rsid w:val="0088719A"/>
    <w:rsid w:val="00887BCA"/>
    <w:rsid w:val="0089186D"/>
    <w:rsid w:val="008921B2"/>
    <w:rsid w:val="008927FD"/>
    <w:rsid w:val="008928BF"/>
    <w:rsid w:val="00894BA2"/>
    <w:rsid w:val="008957AF"/>
    <w:rsid w:val="00895F91"/>
    <w:rsid w:val="00897318"/>
    <w:rsid w:val="00897C42"/>
    <w:rsid w:val="008A15C2"/>
    <w:rsid w:val="008A1D10"/>
    <w:rsid w:val="008A268B"/>
    <w:rsid w:val="008A3585"/>
    <w:rsid w:val="008A4326"/>
    <w:rsid w:val="008A6056"/>
    <w:rsid w:val="008A608F"/>
    <w:rsid w:val="008A64B0"/>
    <w:rsid w:val="008B0C18"/>
    <w:rsid w:val="008B0C1E"/>
    <w:rsid w:val="008B183F"/>
    <w:rsid w:val="008B1D05"/>
    <w:rsid w:val="008B20A1"/>
    <w:rsid w:val="008B34CD"/>
    <w:rsid w:val="008B38E9"/>
    <w:rsid w:val="008B4303"/>
    <w:rsid w:val="008B4317"/>
    <w:rsid w:val="008B46AD"/>
    <w:rsid w:val="008B47CC"/>
    <w:rsid w:val="008B50D0"/>
    <w:rsid w:val="008B6976"/>
    <w:rsid w:val="008B6E4E"/>
    <w:rsid w:val="008B7035"/>
    <w:rsid w:val="008C01E1"/>
    <w:rsid w:val="008C0395"/>
    <w:rsid w:val="008C1636"/>
    <w:rsid w:val="008C1653"/>
    <w:rsid w:val="008C3522"/>
    <w:rsid w:val="008C35DE"/>
    <w:rsid w:val="008C467F"/>
    <w:rsid w:val="008D0658"/>
    <w:rsid w:val="008D123D"/>
    <w:rsid w:val="008D2214"/>
    <w:rsid w:val="008D2D1E"/>
    <w:rsid w:val="008D327B"/>
    <w:rsid w:val="008D35FB"/>
    <w:rsid w:val="008D403C"/>
    <w:rsid w:val="008D5AE1"/>
    <w:rsid w:val="008D5EB9"/>
    <w:rsid w:val="008E1816"/>
    <w:rsid w:val="008E3875"/>
    <w:rsid w:val="008E397D"/>
    <w:rsid w:val="008E53C5"/>
    <w:rsid w:val="008E5C11"/>
    <w:rsid w:val="008E657B"/>
    <w:rsid w:val="008E787E"/>
    <w:rsid w:val="008E7ECA"/>
    <w:rsid w:val="008F07D1"/>
    <w:rsid w:val="008F0C84"/>
    <w:rsid w:val="008F15D0"/>
    <w:rsid w:val="008F16C2"/>
    <w:rsid w:val="008F26A0"/>
    <w:rsid w:val="008F2A83"/>
    <w:rsid w:val="008F3657"/>
    <w:rsid w:val="008F3F4A"/>
    <w:rsid w:val="008F417B"/>
    <w:rsid w:val="008F4D11"/>
    <w:rsid w:val="008F5F51"/>
    <w:rsid w:val="008F7D39"/>
    <w:rsid w:val="009001A0"/>
    <w:rsid w:val="00900666"/>
    <w:rsid w:val="00901166"/>
    <w:rsid w:val="009048B4"/>
    <w:rsid w:val="00904C2E"/>
    <w:rsid w:val="00904DED"/>
    <w:rsid w:val="009061A1"/>
    <w:rsid w:val="00906364"/>
    <w:rsid w:val="00906E62"/>
    <w:rsid w:val="00910207"/>
    <w:rsid w:val="0091124A"/>
    <w:rsid w:val="009115E4"/>
    <w:rsid w:val="00911E3A"/>
    <w:rsid w:val="009120B4"/>
    <w:rsid w:val="00914821"/>
    <w:rsid w:val="00914AB6"/>
    <w:rsid w:val="009157CB"/>
    <w:rsid w:val="00916F0E"/>
    <w:rsid w:val="009171E1"/>
    <w:rsid w:val="00917638"/>
    <w:rsid w:val="00917763"/>
    <w:rsid w:val="00917A85"/>
    <w:rsid w:val="00920A16"/>
    <w:rsid w:val="00921F24"/>
    <w:rsid w:val="00923503"/>
    <w:rsid w:val="009249DD"/>
    <w:rsid w:val="00924ADF"/>
    <w:rsid w:val="00924D9D"/>
    <w:rsid w:val="00925159"/>
    <w:rsid w:val="009263BE"/>
    <w:rsid w:val="00926F36"/>
    <w:rsid w:val="00927932"/>
    <w:rsid w:val="00931F58"/>
    <w:rsid w:val="00932E94"/>
    <w:rsid w:val="00933B5D"/>
    <w:rsid w:val="0093432F"/>
    <w:rsid w:val="009343AE"/>
    <w:rsid w:val="009348A9"/>
    <w:rsid w:val="0093494E"/>
    <w:rsid w:val="00935191"/>
    <w:rsid w:val="00936965"/>
    <w:rsid w:val="00937387"/>
    <w:rsid w:val="009379CD"/>
    <w:rsid w:val="009404BE"/>
    <w:rsid w:val="00940A49"/>
    <w:rsid w:val="0094183E"/>
    <w:rsid w:val="00941BA4"/>
    <w:rsid w:val="00941CA2"/>
    <w:rsid w:val="009422CC"/>
    <w:rsid w:val="00943112"/>
    <w:rsid w:val="009432D0"/>
    <w:rsid w:val="00944022"/>
    <w:rsid w:val="00947231"/>
    <w:rsid w:val="00947B56"/>
    <w:rsid w:val="00950143"/>
    <w:rsid w:val="00950485"/>
    <w:rsid w:val="00950614"/>
    <w:rsid w:val="00950649"/>
    <w:rsid w:val="00950F6E"/>
    <w:rsid w:val="00955F22"/>
    <w:rsid w:val="00956495"/>
    <w:rsid w:val="00960C5E"/>
    <w:rsid w:val="00961509"/>
    <w:rsid w:val="009623C9"/>
    <w:rsid w:val="0096278A"/>
    <w:rsid w:val="00964227"/>
    <w:rsid w:val="009654F4"/>
    <w:rsid w:val="009662D2"/>
    <w:rsid w:val="0096679D"/>
    <w:rsid w:val="00966B8D"/>
    <w:rsid w:val="0096760B"/>
    <w:rsid w:val="00970595"/>
    <w:rsid w:val="00971A0E"/>
    <w:rsid w:val="00971F89"/>
    <w:rsid w:val="00972123"/>
    <w:rsid w:val="00972A68"/>
    <w:rsid w:val="00972B33"/>
    <w:rsid w:val="00972E6D"/>
    <w:rsid w:val="00973153"/>
    <w:rsid w:val="00973BA9"/>
    <w:rsid w:val="00973E1A"/>
    <w:rsid w:val="00974A47"/>
    <w:rsid w:val="00974D21"/>
    <w:rsid w:val="00974E55"/>
    <w:rsid w:val="009763FC"/>
    <w:rsid w:val="00976C6E"/>
    <w:rsid w:val="00980E42"/>
    <w:rsid w:val="00982405"/>
    <w:rsid w:val="00982B7A"/>
    <w:rsid w:val="00982CBC"/>
    <w:rsid w:val="00984198"/>
    <w:rsid w:val="00984A51"/>
    <w:rsid w:val="00984C78"/>
    <w:rsid w:val="00985B6B"/>
    <w:rsid w:val="00986938"/>
    <w:rsid w:val="00986FC6"/>
    <w:rsid w:val="009879CE"/>
    <w:rsid w:val="0099067E"/>
    <w:rsid w:val="009925D2"/>
    <w:rsid w:val="0099269A"/>
    <w:rsid w:val="0099285F"/>
    <w:rsid w:val="009929E9"/>
    <w:rsid w:val="0099359C"/>
    <w:rsid w:val="00993AAF"/>
    <w:rsid w:val="009949C8"/>
    <w:rsid w:val="00994C86"/>
    <w:rsid w:val="00997F54"/>
    <w:rsid w:val="009A0D57"/>
    <w:rsid w:val="009A25CB"/>
    <w:rsid w:val="009A365E"/>
    <w:rsid w:val="009A3B9B"/>
    <w:rsid w:val="009A3C18"/>
    <w:rsid w:val="009A447D"/>
    <w:rsid w:val="009A6F96"/>
    <w:rsid w:val="009A7153"/>
    <w:rsid w:val="009A7D65"/>
    <w:rsid w:val="009B0A5E"/>
    <w:rsid w:val="009B1A13"/>
    <w:rsid w:val="009B2596"/>
    <w:rsid w:val="009B2BF1"/>
    <w:rsid w:val="009B37C3"/>
    <w:rsid w:val="009B39E1"/>
    <w:rsid w:val="009B3DB7"/>
    <w:rsid w:val="009B4AAD"/>
    <w:rsid w:val="009B6558"/>
    <w:rsid w:val="009B746A"/>
    <w:rsid w:val="009C04C6"/>
    <w:rsid w:val="009C0BB1"/>
    <w:rsid w:val="009C0D4D"/>
    <w:rsid w:val="009C0EB6"/>
    <w:rsid w:val="009C1129"/>
    <w:rsid w:val="009C14EB"/>
    <w:rsid w:val="009C171E"/>
    <w:rsid w:val="009C1FE5"/>
    <w:rsid w:val="009C3DA0"/>
    <w:rsid w:val="009C619C"/>
    <w:rsid w:val="009C72B4"/>
    <w:rsid w:val="009C7EF8"/>
    <w:rsid w:val="009D002C"/>
    <w:rsid w:val="009D11DB"/>
    <w:rsid w:val="009D1BCB"/>
    <w:rsid w:val="009D3DC9"/>
    <w:rsid w:val="009D496D"/>
    <w:rsid w:val="009D51B9"/>
    <w:rsid w:val="009D53A3"/>
    <w:rsid w:val="009D547E"/>
    <w:rsid w:val="009D6343"/>
    <w:rsid w:val="009E0B85"/>
    <w:rsid w:val="009E0CEC"/>
    <w:rsid w:val="009E0DC5"/>
    <w:rsid w:val="009E1EE7"/>
    <w:rsid w:val="009E239A"/>
    <w:rsid w:val="009E30FC"/>
    <w:rsid w:val="009E325B"/>
    <w:rsid w:val="009E4163"/>
    <w:rsid w:val="009E4707"/>
    <w:rsid w:val="009E4FA3"/>
    <w:rsid w:val="009E5E35"/>
    <w:rsid w:val="009E60BC"/>
    <w:rsid w:val="009E6576"/>
    <w:rsid w:val="009E714A"/>
    <w:rsid w:val="009F1187"/>
    <w:rsid w:val="009F11D7"/>
    <w:rsid w:val="009F29E2"/>
    <w:rsid w:val="009F2F4B"/>
    <w:rsid w:val="009F352D"/>
    <w:rsid w:val="009F385B"/>
    <w:rsid w:val="009F393B"/>
    <w:rsid w:val="009F4D48"/>
    <w:rsid w:val="009F5010"/>
    <w:rsid w:val="009F70BC"/>
    <w:rsid w:val="00A00A8F"/>
    <w:rsid w:val="00A00FFF"/>
    <w:rsid w:val="00A01B12"/>
    <w:rsid w:val="00A05361"/>
    <w:rsid w:val="00A05FD4"/>
    <w:rsid w:val="00A066E4"/>
    <w:rsid w:val="00A06B97"/>
    <w:rsid w:val="00A07653"/>
    <w:rsid w:val="00A107C4"/>
    <w:rsid w:val="00A10AA3"/>
    <w:rsid w:val="00A10E87"/>
    <w:rsid w:val="00A111CA"/>
    <w:rsid w:val="00A11E89"/>
    <w:rsid w:val="00A12EF1"/>
    <w:rsid w:val="00A1355D"/>
    <w:rsid w:val="00A13D20"/>
    <w:rsid w:val="00A140C1"/>
    <w:rsid w:val="00A151E6"/>
    <w:rsid w:val="00A15AAA"/>
    <w:rsid w:val="00A15ED7"/>
    <w:rsid w:val="00A1626E"/>
    <w:rsid w:val="00A16EB2"/>
    <w:rsid w:val="00A17544"/>
    <w:rsid w:val="00A17A8D"/>
    <w:rsid w:val="00A20BDB"/>
    <w:rsid w:val="00A2154F"/>
    <w:rsid w:val="00A215F7"/>
    <w:rsid w:val="00A2371A"/>
    <w:rsid w:val="00A23D56"/>
    <w:rsid w:val="00A23F9B"/>
    <w:rsid w:val="00A268C0"/>
    <w:rsid w:val="00A27392"/>
    <w:rsid w:val="00A313BE"/>
    <w:rsid w:val="00A31F0F"/>
    <w:rsid w:val="00A32093"/>
    <w:rsid w:val="00A32DE4"/>
    <w:rsid w:val="00A3357E"/>
    <w:rsid w:val="00A33C42"/>
    <w:rsid w:val="00A3423B"/>
    <w:rsid w:val="00A34A2F"/>
    <w:rsid w:val="00A34E62"/>
    <w:rsid w:val="00A37B69"/>
    <w:rsid w:val="00A40268"/>
    <w:rsid w:val="00A4066D"/>
    <w:rsid w:val="00A407D3"/>
    <w:rsid w:val="00A41AB2"/>
    <w:rsid w:val="00A41CDC"/>
    <w:rsid w:val="00A41D82"/>
    <w:rsid w:val="00A43582"/>
    <w:rsid w:val="00A43744"/>
    <w:rsid w:val="00A4414C"/>
    <w:rsid w:val="00A45E1A"/>
    <w:rsid w:val="00A46B07"/>
    <w:rsid w:val="00A47ECB"/>
    <w:rsid w:val="00A502DF"/>
    <w:rsid w:val="00A50370"/>
    <w:rsid w:val="00A5223E"/>
    <w:rsid w:val="00A52682"/>
    <w:rsid w:val="00A52E22"/>
    <w:rsid w:val="00A52F88"/>
    <w:rsid w:val="00A5560E"/>
    <w:rsid w:val="00A55FE7"/>
    <w:rsid w:val="00A56FE0"/>
    <w:rsid w:val="00A5787F"/>
    <w:rsid w:val="00A602C2"/>
    <w:rsid w:val="00A60E57"/>
    <w:rsid w:val="00A62738"/>
    <w:rsid w:val="00A629B2"/>
    <w:rsid w:val="00A6600F"/>
    <w:rsid w:val="00A6611C"/>
    <w:rsid w:val="00A66322"/>
    <w:rsid w:val="00A673E7"/>
    <w:rsid w:val="00A6768D"/>
    <w:rsid w:val="00A67E80"/>
    <w:rsid w:val="00A706CC"/>
    <w:rsid w:val="00A710AF"/>
    <w:rsid w:val="00A7145B"/>
    <w:rsid w:val="00A73DA3"/>
    <w:rsid w:val="00A743A5"/>
    <w:rsid w:val="00A74AB3"/>
    <w:rsid w:val="00A76A2B"/>
    <w:rsid w:val="00A77384"/>
    <w:rsid w:val="00A8169F"/>
    <w:rsid w:val="00A81E2B"/>
    <w:rsid w:val="00A829F9"/>
    <w:rsid w:val="00A85E7D"/>
    <w:rsid w:val="00A86946"/>
    <w:rsid w:val="00A870C3"/>
    <w:rsid w:val="00A87CEA"/>
    <w:rsid w:val="00A9051A"/>
    <w:rsid w:val="00A91105"/>
    <w:rsid w:val="00A91437"/>
    <w:rsid w:val="00A93251"/>
    <w:rsid w:val="00A94418"/>
    <w:rsid w:val="00A9554D"/>
    <w:rsid w:val="00A959C1"/>
    <w:rsid w:val="00A95EB5"/>
    <w:rsid w:val="00A96839"/>
    <w:rsid w:val="00A97963"/>
    <w:rsid w:val="00A979C5"/>
    <w:rsid w:val="00AA099C"/>
    <w:rsid w:val="00AA12EE"/>
    <w:rsid w:val="00AA1BF5"/>
    <w:rsid w:val="00AA1D75"/>
    <w:rsid w:val="00AA1FEE"/>
    <w:rsid w:val="00AA205B"/>
    <w:rsid w:val="00AA23A4"/>
    <w:rsid w:val="00AA26B7"/>
    <w:rsid w:val="00AA2F14"/>
    <w:rsid w:val="00AA48B3"/>
    <w:rsid w:val="00AA49CE"/>
    <w:rsid w:val="00AA4C65"/>
    <w:rsid w:val="00AA565C"/>
    <w:rsid w:val="00AA6052"/>
    <w:rsid w:val="00AA6965"/>
    <w:rsid w:val="00AA788D"/>
    <w:rsid w:val="00AA7CDF"/>
    <w:rsid w:val="00AB13B4"/>
    <w:rsid w:val="00AB2173"/>
    <w:rsid w:val="00AB273F"/>
    <w:rsid w:val="00AB307F"/>
    <w:rsid w:val="00AB3840"/>
    <w:rsid w:val="00AB3984"/>
    <w:rsid w:val="00AB3C40"/>
    <w:rsid w:val="00AB3FF8"/>
    <w:rsid w:val="00AB44E7"/>
    <w:rsid w:val="00AB4611"/>
    <w:rsid w:val="00AB5A02"/>
    <w:rsid w:val="00AB5A86"/>
    <w:rsid w:val="00AB5E83"/>
    <w:rsid w:val="00AB6200"/>
    <w:rsid w:val="00AB79E6"/>
    <w:rsid w:val="00AB7F94"/>
    <w:rsid w:val="00AC0FFD"/>
    <w:rsid w:val="00AC13DD"/>
    <w:rsid w:val="00AC34B6"/>
    <w:rsid w:val="00AC3724"/>
    <w:rsid w:val="00AC396F"/>
    <w:rsid w:val="00AC577B"/>
    <w:rsid w:val="00AC5A9F"/>
    <w:rsid w:val="00AC73E6"/>
    <w:rsid w:val="00AD0673"/>
    <w:rsid w:val="00AD2B39"/>
    <w:rsid w:val="00AD6FA5"/>
    <w:rsid w:val="00AD73AA"/>
    <w:rsid w:val="00AD75C9"/>
    <w:rsid w:val="00AE1584"/>
    <w:rsid w:val="00AE1F1F"/>
    <w:rsid w:val="00AE336A"/>
    <w:rsid w:val="00AE36E0"/>
    <w:rsid w:val="00AE415D"/>
    <w:rsid w:val="00AE63F8"/>
    <w:rsid w:val="00AE66BF"/>
    <w:rsid w:val="00AE6B20"/>
    <w:rsid w:val="00AE76EB"/>
    <w:rsid w:val="00AF1EA6"/>
    <w:rsid w:val="00AF3819"/>
    <w:rsid w:val="00AF4331"/>
    <w:rsid w:val="00AF4868"/>
    <w:rsid w:val="00AF4A34"/>
    <w:rsid w:val="00AF5642"/>
    <w:rsid w:val="00AF5E59"/>
    <w:rsid w:val="00AF7DE8"/>
    <w:rsid w:val="00B00184"/>
    <w:rsid w:val="00B005C0"/>
    <w:rsid w:val="00B01418"/>
    <w:rsid w:val="00B02067"/>
    <w:rsid w:val="00B02E4E"/>
    <w:rsid w:val="00B03E9D"/>
    <w:rsid w:val="00B042AD"/>
    <w:rsid w:val="00B05126"/>
    <w:rsid w:val="00B06A28"/>
    <w:rsid w:val="00B0783D"/>
    <w:rsid w:val="00B1104E"/>
    <w:rsid w:val="00B13FE8"/>
    <w:rsid w:val="00B14726"/>
    <w:rsid w:val="00B14E38"/>
    <w:rsid w:val="00B15C64"/>
    <w:rsid w:val="00B15D53"/>
    <w:rsid w:val="00B17726"/>
    <w:rsid w:val="00B17746"/>
    <w:rsid w:val="00B2009F"/>
    <w:rsid w:val="00B2020C"/>
    <w:rsid w:val="00B20646"/>
    <w:rsid w:val="00B20690"/>
    <w:rsid w:val="00B207BE"/>
    <w:rsid w:val="00B21031"/>
    <w:rsid w:val="00B217BE"/>
    <w:rsid w:val="00B219D3"/>
    <w:rsid w:val="00B2311D"/>
    <w:rsid w:val="00B23A2B"/>
    <w:rsid w:val="00B25434"/>
    <w:rsid w:val="00B2577B"/>
    <w:rsid w:val="00B26BAF"/>
    <w:rsid w:val="00B303FA"/>
    <w:rsid w:val="00B305C5"/>
    <w:rsid w:val="00B30CED"/>
    <w:rsid w:val="00B30D3A"/>
    <w:rsid w:val="00B3123B"/>
    <w:rsid w:val="00B31508"/>
    <w:rsid w:val="00B32EC1"/>
    <w:rsid w:val="00B346E6"/>
    <w:rsid w:val="00B34A78"/>
    <w:rsid w:val="00B34C47"/>
    <w:rsid w:val="00B3528A"/>
    <w:rsid w:val="00B35530"/>
    <w:rsid w:val="00B35D21"/>
    <w:rsid w:val="00B36593"/>
    <w:rsid w:val="00B377CE"/>
    <w:rsid w:val="00B37A34"/>
    <w:rsid w:val="00B41063"/>
    <w:rsid w:val="00B4131A"/>
    <w:rsid w:val="00B42104"/>
    <w:rsid w:val="00B430C8"/>
    <w:rsid w:val="00B4485F"/>
    <w:rsid w:val="00B44B1C"/>
    <w:rsid w:val="00B44D4C"/>
    <w:rsid w:val="00B44D5A"/>
    <w:rsid w:val="00B50AE7"/>
    <w:rsid w:val="00B513B9"/>
    <w:rsid w:val="00B51529"/>
    <w:rsid w:val="00B51F79"/>
    <w:rsid w:val="00B52ABF"/>
    <w:rsid w:val="00B55027"/>
    <w:rsid w:val="00B56C4F"/>
    <w:rsid w:val="00B57664"/>
    <w:rsid w:val="00B57754"/>
    <w:rsid w:val="00B60DE2"/>
    <w:rsid w:val="00B615B7"/>
    <w:rsid w:val="00B6212C"/>
    <w:rsid w:val="00B6307D"/>
    <w:rsid w:val="00B63260"/>
    <w:rsid w:val="00B64662"/>
    <w:rsid w:val="00B6503C"/>
    <w:rsid w:val="00B65957"/>
    <w:rsid w:val="00B67EA3"/>
    <w:rsid w:val="00B701A3"/>
    <w:rsid w:val="00B7031D"/>
    <w:rsid w:val="00B70893"/>
    <w:rsid w:val="00B7136C"/>
    <w:rsid w:val="00B72193"/>
    <w:rsid w:val="00B72232"/>
    <w:rsid w:val="00B73057"/>
    <w:rsid w:val="00B7348A"/>
    <w:rsid w:val="00B741E6"/>
    <w:rsid w:val="00B753C5"/>
    <w:rsid w:val="00B76190"/>
    <w:rsid w:val="00B76997"/>
    <w:rsid w:val="00B76B00"/>
    <w:rsid w:val="00B771A9"/>
    <w:rsid w:val="00B772FE"/>
    <w:rsid w:val="00B80962"/>
    <w:rsid w:val="00B81E97"/>
    <w:rsid w:val="00B82098"/>
    <w:rsid w:val="00B828DF"/>
    <w:rsid w:val="00B8377E"/>
    <w:rsid w:val="00B837CD"/>
    <w:rsid w:val="00B83A96"/>
    <w:rsid w:val="00B86921"/>
    <w:rsid w:val="00B87290"/>
    <w:rsid w:val="00B877FD"/>
    <w:rsid w:val="00B90689"/>
    <w:rsid w:val="00B90A0A"/>
    <w:rsid w:val="00B90C0E"/>
    <w:rsid w:val="00B91A76"/>
    <w:rsid w:val="00B928BC"/>
    <w:rsid w:val="00B93858"/>
    <w:rsid w:val="00B938DA"/>
    <w:rsid w:val="00B943DE"/>
    <w:rsid w:val="00B94560"/>
    <w:rsid w:val="00B951D3"/>
    <w:rsid w:val="00B95FB0"/>
    <w:rsid w:val="00B961F3"/>
    <w:rsid w:val="00B963DE"/>
    <w:rsid w:val="00B97ED7"/>
    <w:rsid w:val="00BA077F"/>
    <w:rsid w:val="00BA12C3"/>
    <w:rsid w:val="00BA1341"/>
    <w:rsid w:val="00BA189D"/>
    <w:rsid w:val="00BA20F5"/>
    <w:rsid w:val="00BA22F0"/>
    <w:rsid w:val="00BA4AB0"/>
    <w:rsid w:val="00BA503D"/>
    <w:rsid w:val="00BA589E"/>
    <w:rsid w:val="00BA720C"/>
    <w:rsid w:val="00BA786A"/>
    <w:rsid w:val="00BA79C6"/>
    <w:rsid w:val="00BA7D35"/>
    <w:rsid w:val="00BB08B0"/>
    <w:rsid w:val="00BB0B37"/>
    <w:rsid w:val="00BB29F4"/>
    <w:rsid w:val="00BB3C1D"/>
    <w:rsid w:val="00BB4B06"/>
    <w:rsid w:val="00BB4E72"/>
    <w:rsid w:val="00BB5784"/>
    <w:rsid w:val="00BB5C82"/>
    <w:rsid w:val="00BB6892"/>
    <w:rsid w:val="00BB7869"/>
    <w:rsid w:val="00BC0917"/>
    <w:rsid w:val="00BC0FB9"/>
    <w:rsid w:val="00BC1A84"/>
    <w:rsid w:val="00BC2D3A"/>
    <w:rsid w:val="00BD00E8"/>
    <w:rsid w:val="00BD428C"/>
    <w:rsid w:val="00BD4FB7"/>
    <w:rsid w:val="00BD646A"/>
    <w:rsid w:val="00BD72AD"/>
    <w:rsid w:val="00BE061E"/>
    <w:rsid w:val="00BE1171"/>
    <w:rsid w:val="00BE1D94"/>
    <w:rsid w:val="00BE21E3"/>
    <w:rsid w:val="00BE29EF"/>
    <w:rsid w:val="00BE43FA"/>
    <w:rsid w:val="00BE4FBA"/>
    <w:rsid w:val="00BE51C2"/>
    <w:rsid w:val="00BE6199"/>
    <w:rsid w:val="00BE62D5"/>
    <w:rsid w:val="00BE64DD"/>
    <w:rsid w:val="00BE691F"/>
    <w:rsid w:val="00BF0500"/>
    <w:rsid w:val="00BF212C"/>
    <w:rsid w:val="00BF21C6"/>
    <w:rsid w:val="00BF2237"/>
    <w:rsid w:val="00BF3EDF"/>
    <w:rsid w:val="00BF3F9E"/>
    <w:rsid w:val="00BF4062"/>
    <w:rsid w:val="00BF42A5"/>
    <w:rsid w:val="00BF4613"/>
    <w:rsid w:val="00BF6147"/>
    <w:rsid w:val="00BF61E7"/>
    <w:rsid w:val="00BF6641"/>
    <w:rsid w:val="00BF6FEA"/>
    <w:rsid w:val="00BF79F2"/>
    <w:rsid w:val="00C001DA"/>
    <w:rsid w:val="00C00B9A"/>
    <w:rsid w:val="00C00D7C"/>
    <w:rsid w:val="00C00F94"/>
    <w:rsid w:val="00C01D3C"/>
    <w:rsid w:val="00C02559"/>
    <w:rsid w:val="00C03D27"/>
    <w:rsid w:val="00C03D6D"/>
    <w:rsid w:val="00C03F75"/>
    <w:rsid w:val="00C042BB"/>
    <w:rsid w:val="00C05DBD"/>
    <w:rsid w:val="00C05E5C"/>
    <w:rsid w:val="00C0625E"/>
    <w:rsid w:val="00C06873"/>
    <w:rsid w:val="00C07190"/>
    <w:rsid w:val="00C10727"/>
    <w:rsid w:val="00C1428D"/>
    <w:rsid w:val="00C14437"/>
    <w:rsid w:val="00C14941"/>
    <w:rsid w:val="00C149F8"/>
    <w:rsid w:val="00C1603E"/>
    <w:rsid w:val="00C16F93"/>
    <w:rsid w:val="00C20539"/>
    <w:rsid w:val="00C20B17"/>
    <w:rsid w:val="00C223AD"/>
    <w:rsid w:val="00C23C08"/>
    <w:rsid w:val="00C24D5C"/>
    <w:rsid w:val="00C25805"/>
    <w:rsid w:val="00C25FB3"/>
    <w:rsid w:val="00C260E9"/>
    <w:rsid w:val="00C2615B"/>
    <w:rsid w:val="00C275D6"/>
    <w:rsid w:val="00C2797A"/>
    <w:rsid w:val="00C30A9D"/>
    <w:rsid w:val="00C355D6"/>
    <w:rsid w:val="00C3572B"/>
    <w:rsid w:val="00C3710B"/>
    <w:rsid w:val="00C37B3B"/>
    <w:rsid w:val="00C407D4"/>
    <w:rsid w:val="00C40B4F"/>
    <w:rsid w:val="00C41924"/>
    <w:rsid w:val="00C428E8"/>
    <w:rsid w:val="00C43283"/>
    <w:rsid w:val="00C43D7A"/>
    <w:rsid w:val="00C444ED"/>
    <w:rsid w:val="00C44E1C"/>
    <w:rsid w:val="00C468F1"/>
    <w:rsid w:val="00C47168"/>
    <w:rsid w:val="00C51067"/>
    <w:rsid w:val="00C514C5"/>
    <w:rsid w:val="00C51609"/>
    <w:rsid w:val="00C53CE4"/>
    <w:rsid w:val="00C545B5"/>
    <w:rsid w:val="00C552FE"/>
    <w:rsid w:val="00C55318"/>
    <w:rsid w:val="00C5586F"/>
    <w:rsid w:val="00C56160"/>
    <w:rsid w:val="00C604D5"/>
    <w:rsid w:val="00C6081D"/>
    <w:rsid w:val="00C60876"/>
    <w:rsid w:val="00C60C9F"/>
    <w:rsid w:val="00C6103C"/>
    <w:rsid w:val="00C61CCE"/>
    <w:rsid w:val="00C62A6B"/>
    <w:rsid w:val="00C62CC3"/>
    <w:rsid w:val="00C631BC"/>
    <w:rsid w:val="00C63FC2"/>
    <w:rsid w:val="00C6628C"/>
    <w:rsid w:val="00C669D0"/>
    <w:rsid w:val="00C67743"/>
    <w:rsid w:val="00C67EB2"/>
    <w:rsid w:val="00C70066"/>
    <w:rsid w:val="00C70783"/>
    <w:rsid w:val="00C71546"/>
    <w:rsid w:val="00C71B72"/>
    <w:rsid w:val="00C71D6C"/>
    <w:rsid w:val="00C724DF"/>
    <w:rsid w:val="00C726CA"/>
    <w:rsid w:val="00C7289E"/>
    <w:rsid w:val="00C730A6"/>
    <w:rsid w:val="00C73524"/>
    <w:rsid w:val="00C73CA8"/>
    <w:rsid w:val="00C74390"/>
    <w:rsid w:val="00C747D2"/>
    <w:rsid w:val="00C74BD6"/>
    <w:rsid w:val="00C76F31"/>
    <w:rsid w:val="00C77518"/>
    <w:rsid w:val="00C81D18"/>
    <w:rsid w:val="00C84348"/>
    <w:rsid w:val="00C85472"/>
    <w:rsid w:val="00C8575B"/>
    <w:rsid w:val="00C86042"/>
    <w:rsid w:val="00C86591"/>
    <w:rsid w:val="00C86718"/>
    <w:rsid w:val="00C86845"/>
    <w:rsid w:val="00C87C0F"/>
    <w:rsid w:val="00C90CD5"/>
    <w:rsid w:val="00C91F81"/>
    <w:rsid w:val="00C92404"/>
    <w:rsid w:val="00C928FA"/>
    <w:rsid w:val="00C92F22"/>
    <w:rsid w:val="00C92F2B"/>
    <w:rsid w:val="00C93503"/>
    <w:rsid w:val="00C9388D"/>
    <w:rsid w:val="00C9434A"/>
    <w:rsid w:val="00C94CE2"/>
    <w:rsid w:val="00C958CA"/>
    <w:rsid w:val="00C96BD4"/>
    <w:rsid w:val="00C976E6"/>
    <w:rsid w:val="00C979F4"/>
    <w:rsid w:val="00C97D22"/>
    <w:rsid w:val="00C97E18"/>
    <w:rsid w:val="00CA030C"/>
    <w:rsid w:val="00CA038D"/>
    <w:rsid w:val="00CA123A"/>
    <w:rsid w:val="00CA1653"/>
    <w:rsid w:val="00CA32C2"/>
    <w:rsid w:val="00CA3A7A"/>
    <w:rsid w:val="00CA3CAE"/>
    <w:rsid w:val="00CA5190"/>
    <w:rsid w:val="00CA5335"/>
    <w:rsid w:val="00CA5DA9"/>
    <w:rsid w:val="00CA714D"/>
    <w:rsid w:val="00CA78DF"/>
    <w:rsid w:val="00CA7B7F"/>
    <w:rsid w:val="00CB007C"/>
    <w:rsid w:val="00CB0469"/>
    <w:rsid w:val="00CB1F2B"/>
    <w:rsid w:val="00CB2B65"/>
    <w:rsid w:val="00CB310F"/>
    <w:rsid w:val="00CB4639"/>
    <w:rsid w:val="00CB47CC"/>
    <w:rsid w:val="00CB48B1"/>
    <w:rsid w:val="00CB4B21"/>
    <w:rsid w:val="00CB4C01"/>
    <w:rsid w:val="00CB5B2C"/>
    <w:rsid w:val="00CB5CA9"/>
    <w:rsid w:val="00CB6142"/>
    <w:rsid w:val="00CC07E9"/>
    <w:rsid w:val="00CC1F8F"/>
    <w:rsid w:val="00CC21A9"/>
    <w:rsid w:val="00CC2569"/>
    <w:rsid w:val="00CC25EE"/>
    <w:rsid w:val="00CC2976"/>
    <w:rsid w:val="00CC3863"/>
    <w:rsid w:val="00CC392E"/>
    <w:rsid w:val="00CC47E5"/>
    <w:rsid w:val="00CC4BEF"/>
    <w:rsid w:val="00CC5706"/>
    <w:rsid w:val="00CC7D97"/>
    <w:rsid w:val="00CD0556"/>
    <w:rsid w:val="00CD16DB"/>
    <w:rsid w:val="00CD30B2"/>
    <w:rsid w:val="00CD3EA5"/>
    <w:rsid w:val="00CD50F1"/>
    <w:rsid w:val="00CD5997"/>
    <w:rsid w:val="00CD7EB8"/>
    <w:rsid w:val="00CE145A"/>
    <w:rsid w:val="00CE45D7"/>
    <w:rsid w:val="00CE6917"/>
    <w:rsid w:val="00CE700B"/>
    <w:rsid w:val="00CE738B"/>
    <w:rsid w:val="00CE7790"/>
    <w:rsid w:val="00CF03F4"/>
    <w:rsid w:val="00CF04BB"/>
    <w:rsid w:val="00CF05BC"/>
    <w:rsid w:val="00CF078A"/>
    <w:rsid w:val="00CF0A1F"/>
    <w:rsid w:val="00CF0C22"/>
    <w:rsid w:val="00CF2F8F"/>
    <w:rsid w:val="00CF35F6"/>
    <w:rsid w:val="00CF46D1"/>
    <w:rsid w:val="00CF4889"/>
    <w:rsid w:val="00CF5437"/>
    <w:rsid w:val="00CF6480"/>
    <w:rsid w:val="00CF77FB"/>
    <w:rsid w:val="00D00524"/>
    <w:rsid w:val="00D0143F"/>
    <w:rsid w:val="00D015A4"/>
    <w:rsid w:val="00D02068"/>
    <w:rsid w:val="00D036ED"/>
    <w:rsid w:val="00D03E1F"/>
    <w:rsid w:val="00D03EE4"/>
    <w:rsid w:val="00D04DCA"/>
    <w:rsid w:val="00D05287"/>
    <w:rsid w:val="00D056B5"/>
    <w:rsid w:val="00D05E1C"/>
    <w:rsid w:val="00D05E64"/>
    <w:rsid w:val="00D061E6"/>
    <w:rsid w:val="00D061EA"/>
    <w:rsid w:val="00D0679B"/>
    <w:rsid w:val="00D10734"/>
    <w:rsid w:val="00D116C8"/>
    <w:rsid w:val="00D11A78"/>
    <w:rsid w:val="00D15B6A"/>
    <w:rsid w:val="00D15EFC"/>
    <w:rsid w:val="00D16312"/>
    <w:rsid w:val="00D16F69"/>
    <w:rsid w:val="00D1708E"/>
    <w:rsid w:val="00D20F3C"/>
    <w:rsid w:val="00D20F74"/>
    <w:rsid w:val="00D211C4"/>
    <w:rsid w:val="00D21FF3"/>
    <w:rsid w:val="00D2207E"/>
    <w:rsid w:val="00D225B9"/>
    <w:rsid w:val="00D265B2"/>
    <w:rsid w:val="00D26624"/>
    <w:rsid w:val="00D277B5"/>
    <w:rsid w:val="00D3057C"/>
    <w:rsid w:val="00D308D6"/>
    <w:rsid w:val="00D3186D"/>
    <w:rsid w:val="00D31980"/>
    <w:rsid w:val="00D321C6"/>
    <w:rsid w:val="00D32C96"/>
    <w:rsid w:val="00D334DB"/>
    <w:rsid w:val="00D33C50"/>
    <w:rsid w:val="00D34797"/>
    <w:rsid w:val="00D35B16"/>
    <w:rsid w:val="00D36613"/>
    <w:rsid w:val="00D3753D"/>
    <w:rsid w:val="00D37AFB"/>
    <w:rsid w:val="00D4278C"/>
    <w:rsid w:val="00D439B5"/>
    <w:rsid w:val="00D4400B"/>
    <w:rsid w:val="00D44544"/>
    <w:rsid w:val="00D44EB6"/>
    <w:rsid w:val="00D44FDA"/>
    <w:rsid w:val="00D46171"/>
    <w:rsid w:val="00D46E56"/>
    <w:rsid w:val="00D46F5F"/>
    <w:rsid w:val="00D46F6F"/>
    <w:rsid w:val="00D473C2"/>
    <w:rsid w:val="00D50C40"/>
    <w:rsid w:val="00D52168"/>
    <w:rsid w:val="00D52420"/>
    <w:rsid w:val="00D53023"/>
    <w:rsid w:val="00D5485E"/>
    <w:rsid w:val="00D551BC"/>
    <w:rsid w:val="00D55968"/>
    <w:rsid w:val="00D573FF"/>
    <w:rsid w:val="00D613BA"/>
    <w:rsid w:val="00D63392"/>
    <w:rsid w:val="00D6401C"/>
    <w:rsid w:val="00D64140"/>
    <w:rsid w:val="00D65CBB"/>
    <w:rsid w:val="00D65E14"/>
    <w:rsid w:val="00D671CC"/>
    <w:rsid w:val="00D71725"/>
    <w:rsid w:val="00D71B3C"/>
    <w:rsid w:val="00D72E01"/>
    <w:rsid w:val="00D73B30"/>
    <w:rsid w:val="00D73D3C"/>
    <w:rsid w:val="00D73E75"/>
    <w:rsid w:val="00D74838"/>
    <w:rsid w:val="00D75F2E"/>
    <w:rsid w:val="00D75F67"/>
    <w:rsid w:val="00D75FD7"/>
    <w:rsid w:val="00D77116"/>
    <w:rsid w:val="00D77117"/>
    <w:rsid w:val="00D77D4F"/>
    <w:rsid w:val="00D81F0E"/>
    <w:rsid w:val="00D82588"/>
    <w:rsid w:val="00D8268A"/>
    <w:rsid w:val="00D83A27"/>
    <w:rsid w:val="00D83F6E"/>
    <w:rsid w:val="00D84761"/>
    <w:rsid w:val="00D8507F"/>
    <w:rsid w:val="00D85589"/>
    <w:rsid w:val="00D868C6"/>
    <w:rsid w:val="00D86CAF"/>
    <w:rsid w:val="00D901E9"/>
    <w:rsid w:val="00D9145D"/>
    <w:rsid w:val="00D915A9"/>
    <w:rsid w:val="00D91F46"/>
    <w:rsid w:val="00D92C62"/>
    <w:rsid w:val="00D92E5E"/>
    <w:rsid w:val="00D933ED"/>
    <w:rsid w:val="00D94B70"/>
    <w:rsid w:val="00D94F7F"/>
    <w:rsid w:val="00D9543E"/>
    <w:rsid w:val="00D95DEE"/>
    <w:rsid w:val="00D95EF0"/>
    <w:rsid w:val="00D97666"/>
    <w:rsid w:val="00DA01F1"/>
    <w:rsid w:val="00DA0CBF"/>
    <w:rsid w:val="00DA1D77"/>
    <w:rsid w:val="00DA69C8"/>
    <w:rsid w:val="00DA7840"/>
    <w:rsid w:val="00DB07D4"/>
    <w:rsid w:val="00DB1923"/>
    <w:rsid w:val="00DB300A"/>
    <w:rsid w:val="00DB3135"/>
    <w:rsid w:val="00DB63EA"/>
    <w:rsid w:val="00DB6BF0"/>
    <w:rsid w:val="00DB7439"/>
    <w:rsid w:val="00DC09C0"/>
    <w:rsid w:val="00DC0F06"/>
    <w:rsid w:val="00DC1350"/>
    <w:rsid w:val="00DC15DB"/>
    <w:rsid w:val="00DC43F2"/>
    <w:rsid w:val="00DC7107"/>
    <w:rsid w:val="00DC755D"/>
    <w:rsid w:val="00DD077B"/>
    <w:rsid w:val="00DD0BF6"/>
    <w:rsid w:val="00DD13FC"/>
    <w:rsid w:val="00DD19E5"/>
    <w:rsid w:val="00DD2180"/>
    <w:rsid w:val="00DD2796"/>
    <w:rsid w:val="00DD2EB5"/>
    <w:rsid w:val="00DD2EC0"/>
    <w:rsid w:val="00DD31EA"/>
    <w:rsid w:val="00DD4D5B"/>
    <w:rsid w:val="00DD4D73"/>
    <w:rsid w:val="00DD4D74"/>
    <w:rsid w:val="00DD631F"/>
    <w:rsid w:val="00DD677A"/>
    <w:rsid w:val="00DD6EF5"/>
    <w:rsid w:val="00DE01C2"/>
    <w:rsid w:val="00DE20D1"/>
    <w:rsid w:val="00DE21DE"/>
    <w:rsid w:val="00DE2640"/>
    <w:rsid w:val="00DE297C"/>
    <w:rsid w:val="00DE2C19"/>
    <w:rsid w:val="00DE2FFE"/>
    <w:rsid w:val="00DE55E7"/>
    <w:rsid w:val="00DE5E10"/>
    <w:rsid w:val="00DE5FF0"/>
    <w:rsid w:val="00DE6D30"/>
    <w:rsid w:val="00DF1037"/>
    <w:rsid w:val="00DF12FC"/>
    <w:rsid w:val="00DF1935"/>
    <w:rsid w:val="00DF255C"/>
    <w:rsid w:val="00DF2C77"/>
    <w:rsid w:val="00DF3E6A"/>
    <w:rsid w:val="00DF3FB5"/>
    <w:rsid w:val="00DF45C1"/>
    <w:rsid w:val="00DF5098"/>
    <w:rsid w:val="00E0014A"/>
    <w:rsid w:val="00E0041C"/>
    <w:rsid w:val="00E00633"/>
    <w:rsid w:val="00E006BA"/>
    <w:rsid w:val="00E00E02"/>
    <w:rsid w:val="00E01282"/>
    <w:rsid w:val="00E01F4E"/>
    <w:rsid w:val="00E03864"/>
    <w:rsid w:val="00E04CEC"/>
    <w:rsid w:val="00E06325"/>
    <w:rsid w:val="00E0635D"/>
    <w:rsid w:val="00E06C15"/>
    <w:rsid w:val="00E10361"/>
    <w:rsid w:val="00E11603"/>
    <w:rsid w:val="00E1374E"/>
    <w:rsid w:val="00E14282"/>
    <w:rsid w:val="00E14E12"/>
    <w:rsid w:val="00E158BE"/>
    <w:rsid w:val="00E16064"/>
    <w:rsid w:val="00E16CC9"/>
    <w:rsid w:val="00E16F57"/>
    <w:rsid w:val="00E21B6A"/>
    <w:rsid w:val="00E22DD5"/>
    <w:rsid w:val="00E2344F"/>
    <w:rsid w:val="00E236EA"/>
    <w:rsid w:val="00E237A0"/>
    <w:rsid w:val="00E23C67"/>
    <w:rsid w:val="00E2413C"/>
    <w:rsid w:val="00E26D44"/>
    <w:rsid w:val="00E27505"/>
    <w:rsid w:val="00E2762C"/>
    <w:rsid w:val="00E302F1"/>
    <w:rsid w:val="00E306C8"/>
    <w:rsid w:val="00E32225"/>
    <w:rsid w:val="00E33940"/>
    <w:rsid w:val="00E34968"/>
    <w:rsid w:val="00E34F09"/>
    <w:rsid w:val="00E3517F"/>
    <w:rsid w:val="00E3708F"/>
    <w:rsid w:val="00E40ACF"/>
    <w:rsid w:val="00E40B5C"/>
    <w:rsid w:val="00E412EF"/>
    <w:rsid w:val="00E4343F"/>
    <w:rsid w:val="00E43FF4"/>
    <w:rsid w:val="00E44351"/>
    <w:rsid w:val="00E4545D"/>
    <w:rsid w:val="00E45652"/>
    <w:rsid w:val="00E46848"/>
    <w:rsid w:val="00E472CE"/>
    <w:rsid w:val="00E47AAC"/>
    <w:rsid w:val="00E519E4"/>
    <w:rsid w:val="00E5300C"/>
    <w:rsid w:val="00E548FE"/>
    <w:rsid w:val="00E555F3"/>
    <w:rsid w:val="00E55D76"/>
    <w:rsid w:val="00E57DB4"/>
    <w:rsid w:val="00E57F3D"/>
    <w:rsid w:val="00E6034B"/>
    <w:rsid w:val="00E61C12"/>
    <w:rsid w:val="00E61CB2"/>
    <w:rsid w:val="00E6279B"/>
    <w:rsid w:val="00E62C5D"/>
    <w:rsid w:val="00E66032"/>
    <w:rsid w:val="00E67842"/>
    <w:rsid w:val="00E67882"/>
    <w:rsid w:val="00E67F15"/>
    <w:rsid w:val="00E7038F"/>
    <w:rsid w:val="00E72EE7"/>
    <w:rsid w:val="00E7357D"/>
    <w:rsid w:val="00E7380D"/>
    <w:rsid w:val="00E73B22"/>
    <w:rsid w:val="00E73E41"/>
    <w:rsid w:val="00E73E65"/>
    <w:rsid w:val="00E7406E"/>
    <w:rsid w:val="00E74B3C"/>
    <w:rsid w:val="00E75736"/>
    <w:rsid w:val="00E7665F"/>
    <w:rsid w:val="00E76A3F"/>
    <w:rsid w:val="00E76BF5"/>
    <w:rsid w:val="00E76D0A"/>
    <w:rsid w:val="00E770EC"/>
    <w:rsid w:val="00E77CB2"/>
    <w:rsid w:val="00E77D1F"/>
    <w:rsid w:val="00E8137A"/>
    <w:rsid w:val="00E8168B"/>
    <w:rsid w:val="00E82138"/>
    <w:rsid w:val="00E823E0"/>
    <w:rsid w:val="00E82A38"/>
    <w:rsid w:val="00E82C9B"/>
    <w:rsid w:val="00E8301C"/>
    <w:rsid w:val="00E83A89"/>
    <w:rsid w:val="00E86343"/>
    <w:rsid w:val="00E8701E"/>
    <w:rsid w:val="00E87E21"/>
    <w:rsid w:val="00E91A2D"/>
    <w:rsid w:val="00E93682"/>
    <w:rsid w:val="00E93F4E"/>
    <w:rsid w:val="00E9451A"/>
    <w:rsid w:val="00E946FE"/>
    <w:rsid w:val="00E95AB9"/>
    <w:rsid w:val="00E95C9C"/>
    <w:rsid w:val="00E97126"/>
    <w:rsid w:val="00EA01C9"/>
    <w:rsid w:val="00EA0A13"/>
    <w:rsid w:val="00EA0C04"/>
    <w:rsid w:val="00EA0CB0"/>
    <w:rsid w:val="00EA28D1"/>
    <w:rsid w:val="00EA3406"/>
    <w:rsid w:val="00EA358D"/>
    <w:rsid w:val="00EA382C"/>
    <w:rsid w:val="00EA3B3A"/>
    <w:rsid w:val="00EA4676"/>
    <w:rsid w:val="00EA6D52"/>
    <w:rsid w:val="00EA7C4C"/>
    <w:rsid w:val="00EA7D93"/>
    <w:rsid w:val="00EB0559"/>
    <w:rsid w:val="00EB1A4E"/>
    <w:rsid w:val="00EB533E"/>
    <w:rsid w:val="00EB5BEE"/>
    <w:rsid w:val="00EB5E7C"/>
    <w:rsid w:val="00EB62A5"/>
    <w:rsid w:val="00EC0C87"/>
    <w:rsid w:val="00EC0FAB"/>
    <w:rsid w:val="00EC18FB"/>
    <w:rsid w:val="00EC2CB4"/>
    <w:rsid w:val="00EC41A7"/>
    <w:rsid w:val="00EC6C36"/>
    <w:rsid w:val="00EC6D6F"/>
    <w:rsid w:val="00EC71A9"/>
    <w:rsid w:val="00EC7457"/>
    <w:rsid w:val="00EC7B40"/>
    <w:rsid w:val="00EC7E9E"/>
    <w:rsid w:val="00ED0599"/>
    <w:rsid w:val="00ED3470"/>
    <w:rsid w:val="00ED38ED"/>
    <w:rsid w:val="00ED453E"/>
    <w:rsid w:val="00EE0239"/>
    <w:rsid w:val="00EE14F7"/>
    <w:rsid w:val="00EE1FD7"/>
    <w:rsid w:val="00EE333F"/>
    <w:rsid w:val="00EE3ADE"/>
    <w:rsid w:val="00EE3B1F"/>
    <w:rsid w:val="00EE3CCE"/>
    <w:rsid w:val="00EE3E24"/>
    <w:rsid w:val="00EE459F"/>
    <w:rsid w:val="00EE4BBD"/>
    <w:rsid w:val="00EE61A0"/>
    <w:rsid w:val="00EE61AA"/>
    <w:rsid w:val="00EE6808"/>
    <w:rsid w:val="00EE6A01"/>
    <w:rsid w:val="00EE7164"/>
    <w:rsid w:val="00EF0650"/>
    <w:rsid w:val="00EF0EED"/>
    <w:rsid w:val="00EF1179"/>
    <w:rsid w:val="00EF413E"/>
    <w:rsid w:val="00EF4363"/>
    <w:rsid w:val="00EF473D"/>
    <w:rsid w:val="00EF4A1F"/>
    <w:rsid w:val="00EF6D8B"/>
    <w:rsid w:val="00F020BE"/>
    <w:rsid w:val="00F026E8"/>
    <w:rsid w:val="00F02729"/>
    <w:rsid w:val="00F02B53"/>
    <w:rsid w:val="00F046A6"/>
    <w:rsid w:val="00F06D7B"/>
    <w:rsid w:val="00F06E70"/>
    <w:rsid w:val="00F10C02"/>
    <w:rsid w:val="00F10D5B"/>
    <w:rsid w:val="00F10D7F"/>
    <w:rsid w:val="00F11144"/>
    <w:rsid w:val="00F11C3A"/>
    <w:rsid w:val="00F12B66"/>
    <w:rsid w:val="00F132D4"/>
    <w:rsid w:val="00F13EA8"/>
    <w:rsid w:val="00F1482A"/>
    <w:rsid w:val="00F14D5A"/>
    <w:rsid w:val="00F15A2C"/>
    <w:rsid w:val="00F16BBE"/>
    <w:rsid w:val="00F17B12"/>
    <w:rsid w:val="00F2067E"/>
    <w:rsid w:val="00F224B9"/>
    <w:rsid w:val="00F23898"/>
    <w:rsid w:val="00F238B0"/>
    <w:rsid w:val="00F239C2"/>
    <w:rsid w:val="00F23D75"/>
    <w:rsid w:val="00F24672"/>
    <w:rsid w:val="00F24B37"/>
    <w:rsid w:val="00F24C02"/>
    <w:rsid w:val="00F25131"/>
    <w:rsid w:val="00F26CBE"/>
    <w:rsid w:val="00F26DDC"/>
    <w:rsid w:val="00F31A95"/>
    <w:rsid w:val="00F320FF"/>
    <w:rsid w:val="00F32863"/>
    <w:rsid w:val="00F3330D"/>
    <w:rsid w:val="00F35AE2"/>
    <w:rsid w:val="00F36D6A"/>
    <w:rsid w:val="00F37063"/>
    <w:rsid w:val="00F37571"/>
    <w:rsid w:val="00F376B3"/>
    <w:rsid w:val="00F37CEC"/>
    <w:rsid w:val="00F40D86"/>
    <w:rsid w:val="00F40EA8"/>
    <w:rsid w:val="00F417A2"/>
    <w:rsid w:val="00F41849"/>
    <w:rsid w:val="00F41B23"/>
    <w:rsid w:val="00F41B31"/>
    <w:rsid w:val="00F41CDC"/>
    <w:rsid w:val="00F43E36"/>
    <w:rsid w:val="00F43E50"/>
    <w:rsid w:val="00F4436E"/>
    <w:rsid w:val="00F44F1E"/>
    <w:rsid w:val="00F451E8"/>
    <w:rsid w:val="00F46E86"/>
    <w:rsid w:val="00F503D4"/>
    <w:rsid w:val="00F50CB4"/>
    <w:rsid w:val="00F50EE2"/>
    <w:rsid w:val="00F53045"/>
    <w:rsid w:val="00F53C0F"/>
    <w:rsid w:val="00F53DB6"/>
    <w:rsid w:val="00F54867"/>
    <w:rsid w:val="00F54AF2"/>
    <w:rsid w:val="00F54FF5"/>
    <w:rsid w:val="00F55BE0"/>
    <w:rsid w:val="00F55E5D"/>
    <w:rsid w:val="00F55EEB"/>
    <w:rsid w:val="00F60742"/>
    <w:rsid w:val="00F61594"/>
    <w:rsid w:val="00F61C70"/>
    <w:rsid w:val="00F62A9C"/>
    <w:rsid w:val="00F6300B"/>
    <w:rsid w:val="00F63C1F"/>
    <w:rsid w:val="00F64839"/>
    <w:rsid w:val="00F64A41"/>
    <w:rsid w:val="00F64BE3"/>
    <w:rsid w:val="00F64D66"/>
    <w:rsid w:val="00F65245"/>
    <w:rsid w:val="00F6626A"/>
    <w:rsid w:val="00F66271"/>
    <w:rsid w:val="00F66ADB"/>
    <w:rsid w:val="00F67A29"/>
    <w:rsid w:val="00F71417"/>
    <w:rsid w:val="00F7161B"/>
    <w:rsid w:val="00F725A9"/>
    <w:rsid w:val="00F73749"/>
    <w:rsid w:val="00F74053"/>
    <w:rsid w:val="00F75981"/>
    <w:rsid w:val="00F75D73"/>
    <w:rsid w:val="00F7655F"/>
    <w:rsid w:val="00F77196"/>
    <w:rsid w:val="00F77D0C"/>
    <w:rsid w:val="00F80A5F"/>
    <w:rsid w:val="00F815C0"/>
    <w:rsid w:val="00F83525"/>
    <w:rsid w:val="00F85C0C"/>
    <w:rsid w:val="00F86894"/>
    <w:rsid w:val="00F86EC7"/>
    <w:rsid w:val="00F87B39"/>
    <w:rsid w:val="00F904C0"/>
    <w:rsid w:val="00F909C0"/>
    <w:rsid w:val="00F9128C"/>
    <w:rsid w:val="00F91E73"/>
    <w:rsid w:val="00F928FB"/>
    <w:rsid w:val="00F9307C"/>
    <w:rsid w:val="00F94314"/>
    <w:rsid w:val="00F949E7"/>
    <w:rsid w:val="00F956BD"/>
    <w:rsid w:val="00F95787"/>
    <w:rsid w:val="00F95E5C"/>
    <w:rsid w:val="00F96DD2"/>
    <w:rsid w:val="00F972F1"/>
    <w:rsid w:val="00F97BEC"/>
    <w:rsid w:val="00FA0484"/>
    <w:rsid w:val="00FA0D99"/>
    <w:rsid w:val="00FA0F1E"/>
    <w:rsid w:val="00FA16A2"/>
    <w:rsid w:val="00FA19E0"/>
    <w:rsid w:val="00FA23F2"/>
    <w:rsid w:val="00FA2D1F"/>
    <w:rsid w:val="00FA360E"/>
    <w:rsid w:val="00FA3F8F"/>
    <w:rsid w:val="00FA4DF2"/>
    <w:rsid w:val="00FA5026"/>
    <w:rsid w:val="00FA6487"/>
    <w:rsid w:val="00FA792F"/>
    <w:rsid w:val="00FB07AC"/>
    <w:rsid w:val="00FB1CC9"/>
    <w:rsid w:val="00FB24E7"/>
    <w:rsid w:val="00FB286B"/>
    <w:rsid w:val="00FB2BA6"/>
    <w:rsid w:val="00FB405F"/>
    <w:rsid w:val="00FB516A"/>
    <w:rsid w:val="00FB6D12"/>
    <w:rsid w:val="00FB7225"/>
    <w:rsid w:val="00FB72C7"/>
    <w:rsid w:val="00FB73C5"/>
    <w:rsid w:val="00FB7668"/>
    <w:rsid w:val="00FC028B"/>
    <w:rsid w:val="00FC12FB"/>
    <w:rsid w:val="00FC192D"/>
    <w:rsid w:val="00FC19D2"/>
    <w:rsid w:val="00FC200D"/>
    <w:rsid w:val="00FC25DE"/>
    <w:rsid w:val="00FC2CFF"/>
    <w:rsid w:val="00FC4302"/>
    <w:rsid w:val="00FC766F"/>
    <w:rsid w:val="00FC7D41"/>
    <w:rsid w:val="00FD0616"/>
    <w:rsid w:val="00FD084D"/>
    <w:rsid w:val="00FD3844"/>
    <w:rsid w:val="00FD43E0"/>
    <w:rsid w:val="00FD4D6D"/>
    <w:rsid w:val="00FD54A9"/>
    <w:rsid w:val="00FD6189"/>
    <w:rsid w:val="00FD6328"/>
    <w:rsid w:val="00FD6847"/>
    <w:rsid w:val="00FD754B"/>
    <w:rsid w:val="00FE0AC6"/>
    <w:rsid w:val="00FE267E"/>
    <w:rsid w:val="00FE303C"/>
    <w:rsid w:val="00FE4B01"/>
    <w:rsid w:val="00FE6079"/>
    <w:rsid w:val="00FE6379"/>
    <w:rsid w:val="00FE795A"/>
    <w:rsid w:val="00FF06D4"/>
    <w:rsid w:val="00FF0AAF"/>
    <w:rsid w:val="00FF0B86"/>
    <w:rsid w:val="00FF1188"/>
    <w:rsid w:val="00FF1579"/>
    <w:rsid w:val="00FF1652"/>
    <w:rsid w:val="00FF1F3D"/>
    <w:rsid w:val="00FF481B"/>
    <w:rsid w:val="00FF4F36"/>
    <w:rsid w:val="00FF508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F56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uiPriority="35" w:qFormat="1"/>
    <w:lsdException w:name="footnote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353E8F"/>
    <w:pPr>
      <w:jc w:val="both"/>
    </w:pPr>
    <w:rPr>
      <w:rFonts w:ascii="Arial" w:eastAsia="Times New Roman" w:hAnsi="Arial"/>
      <w:sz w:val="22"/>
      <w:lang w:val="en-GB" w:eastAsia="de-DE"/>
    </w:rPr>
  </w:style>
  <w:style w:type="paragraph" w:styleId="Heading1">
    <w:name w:val="heading 1"/>
    <w:basedOn w:val="Normal"/>
    <w:next w:val="Normal"/>
    <w:link w:val="Heading1Char"/>
    <w:uiPriority w:val="9"/>
    <w:qFormat/>
    <w:rsid w:val="00353E8F"/>
    <w:pPr>
      <w:keepNext/>
      <w:keepLines/>
      <w:numPr>
        <w:numId w:val="26"/>
      </w:numPr>
      <w:spacing w:before="480"/>
      <w:outlineLvl w:val="0"/>
    </w:pPr>
    <w:rPr>
      <w:rFonts w:ascii="Cambria" w:hAnsi="Cambria"/>
      <w:b/>
      <w:bCs/>
      <w:color w:val="365F91"/>
      <w:sz w:val="28"/>
      <w:szCs w:val="28"/>
      <w:lang w:val="en-US" w:eastAsia="en-US"/>
    </w:rPr>
  </w:style>
  <w:style w:type="paragraph" w:styleId="Heading2">
    <w:name w:val="heading 2"/>
    <w:basedOn w:val="Normal"/>
    <w:next w:val="Normal"/>
    <w:link w:val="Heading2Char"/>
    <w:qFormat/>
    <w:rsid w:val="00353E8F"/>
    <w:pPr>
      <w:keepNext/>
      <w:keepLines/>
      <w:numPr>
        <w:ilvl w:val="1"/>
        <w:numId w:val="26"/>
      </w:numPr>
      <w:spacing w:before="200"/>
      <w:outlineLvl w:val="1"/>
    </w:pPr>
    <w:rPr>
      <w:rFonts w:ascii="Cambria" w:hAnsi="Cambria"/>
      <w:b/>
      <w:bCs/>
      <w:color w:val="4F81BD"/>
      <w:sz w:val="26"/>
      <w:szCs w:val="26"/>
      <w:lang w:val="en-US" w:eastAsia="en-US"/>
    </w:rPr>
  </w:style>
  <w:style w:type="paragraph" w:styleId="Heading3">
    <w:name w:val="heading 3"/>
    <w:basedOn w:val="Normal"/>
    <w:next w:val="Normal"/>
    <w:link w:val="Heading3Char"/>
    <w:qFormat/>
    <w:rsid w:val="00353E8F"/>
    <w:pPr>
      <w:keepNext/>
      <w:keepLines/>
      <w:numPr>
        <w:ilvl w:val="2"/>
        <w:numId w:val="26"/>
      </w:numPr>
      <w:spacing w:before="200"/>
      <w:outlineLvl w:val="2"/>
    </w:pPr>
    <w:rPr>
      <w:rFonts w:ascii="Cambria" w:hAnsi="Cambria"/>
      <w:b/>
      <w:bCs/>
      <w:color w:val="4F81BD"/>
      <w:sz w:val="24"/>
      <w:szCs w:val="24"/>
      <w:lang w:val="en-US" w:eastAsia="en-US"/>
    </w:rPr>
  </w:style>
  <w:style w:type="paragraph" w:styleId="Heading4">
    <w:name w:val="heading 4"/>
    <w:basedOn w:val="Normal"/>
    <w:next w:val="Normal"/>
    <w:link w:val="Heading4Char"/>
    <w:qFormat/>
    <w:rsid w:val="00353E8F"/>
    <w:pPr>
      <w:keepNext/>
      <w:keepLines/>
      <w:numPr>
        <w:ilvl w:val="3"/>
        <w:numId w:val="26"/>
      </w:numPr>
      <w:spacing w:before="200"/>
      <w:outlineLvl w:val="3"/>
    </w:pPr>
    <w:rPr>
      <w:rFonts w:ascii="Cambria" w:hAnsi="Cambria"/>
      <w:b/>
      <w:bCs/>
      <w:i/>
      <w:iCs/>
      <w:color w:val="4F81BD"/>
      <w:sz w:val="24"/>
      <w:szCs w:val="24"/>
      <w:lang w:val="en-US" w:eastAsia="en-US"/>
    </w:rPr>
  </w:style>
  <w:style w:type="paragraph" w:styleId="Heading5">
    <w:name w:val="heading 5"/>
    <w:basedOn w:val="Normal"/>
    <w:next w:val="Normal"/>
    <w:link w:val="Heading5Char"/>
    <w:qFormat/>
    <w:rsid w:val="00353E8F"/>
    <w:pPr>
      <w:keepNext/>
      <w:keepLines/>
      <w:numPr>
        <w:ilvl w:val="4"/>
        <w:numId w:val="26"/>
      </w:numPr>
      <w:spacing w:before="200"/>
      <w:outlineLvl w:val="4"/>
    </w:pPr>
    <w:rPr>
      <w:rFonts w:ascii="Cambria" w:hAnsi="Cambria"/>
      <w:color w:val="243F60"/>
      <w:sz w:val="24"/>
      <w:szCs w:val="24"/>
      <w:lang w:val="en-US" w:eastAsia="en-US"/>
    </w:rPr>
  </w:style>
  <w:style w:type="paragraph" w:styleId="Heading6">
    <w:name w:val="heading 6"/>
    <w:basedOn w:val="Normal"/>
    <w:next w:val="Normal"/>
    <w:link w:val="Heading6Char"/>
    <w:qFormat/>
    <w:rsid w:val="00353E8F"/>
    <w:pPr>
      <w:keepNext/>
      <w:keepLines/>
      <w:numPr>
        <w:ilvl w:val="5"/>
        <w:numId w:val="26"/>
      </w:numPr>
      <w:spacing w:before="200"/>
      <w:outlineLvl w:val="5"/>
    </w:pPr>
    <w:rPr>
      <w:rFonts w:ascii="Cambria" w:hAnsi="Cambria"/>
      <w:i/>
      <w:iCs/>
      <w:color w:val="243F60"/>
      <w:sz w:val="24"/>
      <w:szCs w:val="24"/>
      <w:lang w:val="en-US" w:eastAsia="en-US"/>
    </w:rPr>
  </w:style>
  <w:style w:type="paragraph" w:styleId="Heading7">
    <w:name w:val="heading 7"/>
    <w:basedOn w:val="Normal"/>
    <w:next w:val="Normal"/>
    <w:link w:val="Heading7Char"/>
    <w:qFormat/>
    <w:rsid w:val="00353E8F"/>
    <w:pPr>
      <w:keepNext/>
      <w:keepLines/>
      <w:numPr>
        <w:ilvl w:val="6"/>
        <w:numId w:val="26"/>
      </w:numPr>
      <w:spacing w:before="200"/>
      <w:outlineLvl w:val="6"/>
    </w:pPr>
    <w:rPr>
      <w:rFonts w:ascii="Cambria" w:hAnsi="Cambria"/>
      <w:i/>
      <w:iCs/>
      <w:color w:val="404040"/>
      <w:sz w:val="24"/>
      <w:szCs w:val="24"/>
      <w:lang w:val="en-US" w:eastAsia="en-US"/>
    </w:rPr>
  </w:style>
  <w:style w:type="paragraph" w:styleId="Heading8">
    <w:name w:val="heading 8"/>
    <w:basedOn w:val="Normal"/>
    <w:next w:val="Normal"/>
    <w:link w:val="Heading8Char"/>
    <w:qFormat/>
    <w:rsid w:val="00353E8F"/>
    <w:pPr>
      <w:keepNext/>
      <w:keepLines/>
      <w:numPr>
        <w:ilvl w:val="7"/>
        <w:numId w:val="26"/>
      </w:numPr>
      <w:spacing w:before="200"/>
      <w:outlineLvl w:val="7"/>
    </w:pPr>
    <w:rPr>
      <w:rFonts w:ascii="Cambria" w:hAnsi="Cambria"/>
      <w:color w:val="404040"/>
      <w:sz w:val="20"/>
      <w:lang w:val="en-US" w:eastAsia="en-US"/>
    </w:rPr>
  </w:style>
  <w:style w:type="paragraph" w:styleId="Heading9">
    <w:name w:val="heading 9"/>
    <w:basedOn w:val="Normal"/>
    <w:next w:val="Normal"/>
    <w:link w:val="Heading9Char"/>
    <w:qFormat/>
    <w:rsid w:val="00353E8F"/>
    <w:pPr>
      <w:keepNext/>
      <w:keepLines/>
      <w:numPr>
        <w:ilvl w:val="8"/>
        <w:numId w:val="26"/>
      </w:numPr>
      <w:spacing w:before="200"/>
      <w:outlineLvl w:val="8"/>
    </w:pPr>
    <w:rPr>
      <w:rFonts w:ascii="Cambria" w:hAnsi="Cambria"/>
      <w:i/>
      <w:iCs/>
      <w:color w:val="404040"/>
      <w:sz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Para">
    <w:name w:val="DecPara"/>
    <w:basedOn w:val="Normal"/>
    <w:rsid w:val="008D2D1E"/>
    <w:pPr>
      <w:numPr>
        <w:numId w:val="1"/>
      </w:numPr>
    </w:pPr>
  </w:style>
  <w:style w:type="paragraph" w:customStyle="1" w:styleId="RegHead1">
    <w:name w:val="RegHead1"/>
    <w:basedOn w:val="RegParaNoNumb"/>
    <w:next w:val="RegHead2"/>
    <w:rsid w:val="008D2D1E"/>
    <w:pPr>
      <w:keepNext/>
      <w:numPr>
        <w:numId w:val="9"/>
      </w:numPr>
      <w:jc w:val="center"/>
      <w:outlineLvl w:val="0"/>
    </w:pPr>
    <w:rPr>
      <w:rFonts w:ascii="Times New Roman Bold" w:hAnsi="Times New Roman Bold"/>
      <w:b/>
      <w:szCs w:val="24"/>
    </w:rPr>
  </w:style>
  <w:style w:type="paragraph" w:customStyle="1" w:styleId="AnnoPara">
    <w:name w:val="AnnoPara"/>
    <w:basedOn w:val="Normal"/>
    <w:rsid w:val="008D2D1E"/>
    <w:pPr>
      <w:numPr>
        <w:ilvl w:val="4"/>
        <w:numId w:val="5"/>
      </w:numPr>
    </w:pPr>
  </w:style>
  <w:style w:type="paragraph" w:customStyle="1" w:styleId="RegHead3">
    <w:name w:val="RegHead3"/>
    <w:basedOn w:val="RegParaNoNumb"/>
    <w:next w:val="RegPara"/>
    <w:rsid w:val="008D2D1E"/>
    <w:pPr>
      <w:keepNext/>
      <w:numPr>
        <w:ilvl w:val="2"/>
        <w:numId w:val="9"/>
      </w:numPr>
      <w:jc w:val="center"/>
    </w:pPr>
    <w:rPr>
      <w:u w:val="single"/>
    </w:rPr>
  </w:style>
  <w:style w:type="paragraph" w:customStyle="1" w:styleId="RegPara">
    <w:name w:val="RegPara"/>
    <w:basedOn w:val="Normal"/>
    <w:link w:val="RegParaChar"/>
    <w:rsid w:val="008D2D1E"/>
    <w:pPr>
      <w:numPr>
        <w:ilvl w:val="3"/>
        <w:numId w:val="9"/>
      </w:numPr>
      <w:spacing w:before="180"/>
    </w:pPr>
  </w:style>
  <w:style w:type="paragraph" w:styleId="Header">
    <w:name w:val="header"/>
    <w:basedOn w:val="Normal"/>
    <w:rsid w:val="00353E8F"/>
    <w:pPr>
      <w:tabs>
        <w:tab w:val="center" w:pos="4320"/>
        <w:tab w:val="right" w:pos="8640"/>
      </w:tabs>
    </w:pPr>
  </w:style>
  <w:style w:type="paragraph" w:styleId="Footer">
    <w:name w:val="footer"/>
    <w:basedOn w:val="Normal"/>
    <w:rsid w:val="00353E8F"/>
    <w:pPr>
      <w:tabs>
        <w:tab w:val="center" w:pos="4320"/>
        <w:tab w:val="right" w:pos="8640"/>
      </w:tabs>
    </w:pPr>
  </w:style>
  <w:style w:type="character" w:styleId="PageNumber">
    <w:name w:val="page number"/>
    <w:basedOn w:val="DefaultParagraphFont"/>
    <w:rsid w:val="008D2D1E"/>
  </w:style>
  <w:style w:type="paragraph" w:customStyle="1" w:styleId="CUB">
    <w:name w:val="CUB"/>
    <w:basedOn w:val="Normal"/>
    <w:rsid w:val="008D2D1E"/>
    <w:pPr>
      <w:jc w:val="center"/>
    </w:pPr>
    <w:rPr>
      <w:b/>
      <w:u w:val="single"/>
    </w:rPr>
  </w:style>
  <w:style w:type="paragraph" w:styleId="TOC3">
    <w:name w:val="toc 3"/>
    <w:basedOn w:val="TOC1"/>
    <w:link w:val="TOC3Char"/>
    <w:uiPriority w:val="39"/>
    <w:rsid w:val="00353E8F"/>
    <w:pPr>
      <w:ind w:left="2268" w:hanging="992"/>
    </w:pPr>
    <w:rPr>
      <w:b w:val="0"/>
      <w:caps w:val="0"/>
    </w:rPr>
  </w:style>
  <w:style w:type="paragraph" w:styleId="TOC2">
    <w:name w:val="toc 2"/>
    <w:basedOn w:val="TOC1"/>
    <w:link w:val="TOC2Char"/>
    <w:uiPriority w:val="39"/>
    <w:rsid w:val="00353E8F"/>
    <w:pPr>
      <w:ind w:left="1276" w:hanging="709"/>
    </w:pPr>
    <w:rPr>
      <w:b w:val="0"/>
      <w:caps w:val="0"/>
    </w:rPr>
  </w:style>
  <w:style w:type="paragraph" w:customStyle="1" w:styleId="HeadLevel3">
    <w:name w:val="HeadLevel3"/>
    <w:basedOn w:val="Normal"/>
    <w:autoRedefine/>
    <w:rsid w:val="008D2D1E"/>
    <w:pPr>
      <w:spacing w:before="360" w:after="120"/>
      <w:jc w:val="center"/>
    </w:pPr>
    <w:rPr>
      <w:b/>
      <w:bCs/>
    </w:rPr>
  </w:style>
  <w:style w:type="paragraph" w:styleId="TOC1">
    <w:name w:val="toc 1"/>
    <w:basedOn w:val="Normal"/>
    <w:link w:val="TOC1Char"/>
    <w:uiPriority w:val="39"/>
    <w:rsid w:val="00353E8F"/>
    <w:pPr>
      <w:tabs>
        <w:tab w:val="left" w:leader="dot" w:pos="8222"/>
        <w:tab w:val="right" w:pos="9356"/>
      </w:tabs>
      <w:spacing w:before="180"/>
      <w:ind w:left="567" w:right="1418" w:hanging="567"/>
      <w:jc w:val="left"/>
    </w:pPr>
    <w:rPr>
      <w:rFonts w:cs="Arial"/>
      <w:b/>
      <w:caps/>
      <w:sz w:val="21"/>
      <w:szCs w:val="21"/>
    </w:rPr>
  </w:style>
  <w:style w:type="paragraph" w:styleId="FootnoteText">
    <w:name w:val="footnote text"/>
    <w:basedOn w:val="Normal"/>
    <w:link w:val="FootnoteTextChar"/>
    <w:uiPriority w:val="99"/>
    <w:rsid w:val="00353E8F"/>
    <w:pPr>
      <w:keepLines/>
      <w:numPr>
        <w:numId w:val="25"/>
      </w:numPr>
      <w:spacing w:before="120" w:after="60"/>
    </w:pPr>
    <w:rPr>
      <w:sz w:val="20"/>
    </w:rPr>
  </w:style>
  <w:style w:type="paragraph" w:customStyle="1" w:styleId="AgendaItem">
    <w:name w:val="AgendaItem"/>
    <w:basedOn w:val="Normal"/>
    <w:autoRedefine/>
    <w:rsid w:val="008D2D1E"/>
    <w:rPr>
      <w:b/>
      <w:sz w:val="20"/>
    </w:rPr>
  </w:style>
  <w:style w:type="paragraph" w:customStyle="1" w:styleId="MainTitle">
    <w:name w:val="MainTitle"/>
    <w:basedOn w:val="Normal"/>
    <w:rsid w:val="008D2D1E"/>
    <w:pPr>
      <w:jc w:val="center"/>
    </w:pPr>
    <w:rPr>
      <w:b/>
      <w:sz w:val="28"/>
    </w:rPr>
  </w:style>
  <w:style w:type="paragraph" w:customStyle="1" w:styleId="NoteSecretariat">
    <w:name w:val="NoteSecretariat"/>
    <w:basedOn w:val="Normal"/>
    <w:rsid w:val="008D2D1E"/>
    <w:pPr>
      <w:jc w:val="center"/>
    </w:pPr>
    <w:rPr>
      <w:b/>
    </w:rPr>
  </w:style>
  <w:style w:type="paragraph" w:customStyle="1" w:styleId="AnnoHead1">
    <w:name w:val="AnnoHead1"/>
    <w:basedOn w:val="Normal"/>
    <w:next w:val="AnnoHead2"/>
    <w:rsid w:val="008D2D1E"/>
    <w:pPr>
      <w:numPr>
        <w:numId w:val="4"/>
      </w:numPr>
      <w:jc w:val="center"/>
    </w:pPr>
    <w:rPr>
      <w:b/>
      <w:sz w:val="28"/>
    </w:rPr>
  </w:style>
  <w:style w:type="paragraph" w:customStyle="1" w:styleId="AnnoHead2">
    <w:name w:val="AnnoHead2"/>
    <w:basedOn w:val="Normal"/>
    <w:next w:val="AnnoHead3"/>
    <w:rsid w:val="008D2D1E"/>
    <w:pPr>
      <w:numPr>
        <w:ilvl w:val="1"/>
        <w:numId w:val="5"/>
      </w:numPr>
      <w:jc w:val="center"/>
    </w:pPr>
    <w:rPr>
      <w:b/>
    </w:rPr>
  </w:style>
  <w:style w:type="paragraph" w:customStyle="1" w:styleId="AnnoHead3">
    <w:name w:val="AnnoHead3"/>
    <w:basedOn w:val="Normal"/>
    <w:next w:val="AnnoPara"/>
    <w:rsid w:val="008D2D1E"/>
    <w:pPr>
      <w:numPr>
        <w:ilvl w:val="2"/>
        <w:numId w:val="5"/>
      </w:numPr>
    </w:pPr>
    <w:rPr>
      <w:u w:val="single"/>
    </w:rPr>
  </w:style>
  <w:style w:type="paragraph" w:customStyle="1" w:styleId="ProvHead1">
    <w:name w:val="ProvHead1"/>
    <w:basedOn w:val="Normal"/>
    <w:next w:val="ProvHead2"/>
    <w:rsid w:val="008D2D1E"/>
    <w:pPr>
      <w:numPr>
        <w:numId w:val="2"/>
      </w:numPr>
      <w:jc w:val="center"/>
    </w:pPr>
    <w:rPr>
      <w:b/>
      <w:caps/>
    </w:rPr>
  </w:style>
  <w:style w:type="paragraph" w:customStyle="1" w:styleId="FootnoteTable">
    <w:name w:val="FootnoteTable"/>
    <w:rsid w:val="008D2D1E"/>
    <w:pPr>
      <w:numPr>
        <w:numId w:val="3"/>
      </w:numPr>
      <w:tabs>
        <w:tab w:val="clear" w:pos="360"/>
      </w:tabs>
    </w:pPr>
    <w:rPr>
      <w:rFonts w:eastAsia="Times New Roman"/>
      <w:sz w:val="16"/>
      <w:lang w:val="en-GB"/>
    </w:rPr>
  </w:style>
  <w:style w:type="paragraph" w:customStyle="1" w:styleId="ProvHead2">
    <w:name w:val="ProvHead2"/>
    <w:basedOn w:val="Normal"/>
    <w:next w:val="ProvHead3"/>
    <w:rsid w:val="008D2D1E"/>
    <w:pPr>
      <w:numPr>
        <w:ilvl w:val="1"/>
        <w:numId w:val="2"/>
      </w:numPr>
      <w:jc w:val="center"/>
    </w:pPr>
    <w:rPr>
      <w:b/>
      <w:u w:val="single"/>
    </w:rPr>
  </w:style>
  <w:style w:type="paragraph" w:customStyle="1" w:styleId="RegHead2">
    <w:name w:val="RegHead2"/>
    <w:basedOn w:val="RegParaNoNumb"/>
    <w:next w:val="RegHead3"/>
    <w:rsid w:val="008D2D1E"/>
    <w:pPr>
      <w:keepNext/>
      <w:numPr>
        <w:ilvl w:val="1"/>
        <w:numId w:val="9"/>
      </w:numPr>
      <w:jc w:val="center"/>
      <w:outlineLvl w:val="1"/>
    </w:pPr>
    <w:rPr>
      <w:b/>
    </w:rPr>
  </w:style>
  <w:style w:type="paragraph" w:customStyle="1" w:styleId="ProvHead3">
    <w:name w:val="ProvHead3"/>
    <w:basedOn w:val="Normal"/>
    <w:next w:val="ProvPara"/>
    <w:rsid w:val="008D2D1E"/>
    <w:pPr>
      <w:numPr>
        <w:ilvl w:val="2"/>
        <w:numId w:val="2"/>
      </w:numPr>
      <w:tabs>
        <w:tab w:val="clear" w:pos="360"/>
      </w:tabs>
    </w:pPr>
    <w:rPr>
      <w:b/>
      <w:u w:val="single"/>
    </w:rPr>
  </w:style>
  <w:style w:type="paragraph" w:customStyle="1" w:styleId="ProvPara">
    <w:name w:val="ProvPara"/>
    <w:basedOn w:val="Normal"/>
    <w:rsid w:val="008D2D1E"/>
    <w:pPr>
      <w:numPr>
        <w:ilvl w:val="3"/>
        <w:numId w:val="2"/>
      </w:numPr>
    </w:pPr>
  </w:style>
  <w:style w:type="character" w:styleId="FootnoteReference">
    <w:name w:val="footnote reference"/>
    <w:uiPriority w:val="99"/>
    <w:rsid w:val="00353E8F"/>
    <w:rPr>
      <w:vertAlign w:val="superscript"/>
    </w:rPr>
  </w:style>
  <w:style w:type="character" w:styleId="Hyperlink">
    <w:name w:val="Hyperlink"/>
    <w:uiPriority w:val="99"/>
    <w:rsid w:val="00353E8F"/>
    <w:rPr>
      <w:color w:val="0000FF"/>
      <w:u w:val="single"/>
    </w:rPr>
  </w:style>
  <w:style w:type="paragraph" w:styleId="BodyText3">
    <w:name w:val="Body Text 3"/>
    <w:basedOn w:val="Normal"/>
    <w:link w:val="BodyText3Char"/>
    <w:rsid w:val="008D2D1E"/>
    <w:pPr>
      <w:keepNext/>
    </w:pPr>
    <w:rPr>
      <w:i/>
      <w:iCs/>
      <w:sz w:val="24"/>
    </w:rPr>
  </w:style>
  <w:style w:type="paragraph" w:styleId="BodyText">
    <w:name w:val="Body Text"/>
    <w:basedOn w:val="Normal"/>
    <w:link w:val="BodyTextChar"/>
    <w:rsid w:val="008D2D1E"/>
    <w:pPr>
      <w:jc w:val="center"/>
    </w:pPr>
  </w:style>
  <w:style w:type="paragraph" w:styleId="BodyText2">
    <w:name w:val="Body Text 2"/>
    <w:basedOn w:val="Normal"/>
    <w:link w:val="BodyText2Char"/>
    <w:rsid w:val="008D2D1E"/>
    <w:pPr>
      <w:pBdr>
        <w:top w:val="single" w:sz="4" w:space="1" w:color="auto" w:shadow="1"/>
        <w:left w:val="single" w:sz="4" w:space="4" w:color="auto" w:shadow="1"/>
        <w:bottom w:val="single" w:sz="4" w:space="1" w:color="auto" w:shadow="1"/>
        <w:right w:val="single" w:sz="4" w:space="4" w:color="auto" w:shadow="1"/>
      </w:pBdr>
    </w:pPr>
  </w:style>
  <w:style w:type="paragraph" w:customStyle="1" w:styleId="AtxtHdgs">
    <w:name w:val="Atxt_Hdgs"/>
    <w:basedOn w:val="Normal"/>
    <w:rsid w:val="008D2D1E"/>
    <w:pPr>
      <w:jc w:val="center"/>
    </w:pPr>
    <w:rPr>
      <w:sz w:val="24"/>
      <w:lang w:eastAsia="en-US"/>
    </w:rPr>
  </w:style>
  <w:style w:type="paragraph" w:styleId="EndnoteText">
    <w:name w:val="endnote text"/>
    <w:basedOn w:val="Normal"/>
    <w:link w:val="EndnoteTextChar"/>
    <w:rsid w:val="00353E8F"/>
    <w:rPr>
      <w:rFonts w:eastAsia="MS Mincho"/>
      <w:lang w:eastAsia="en-US"/>
    </w:rPr>
  </w:style>
  <w:style w:type="paragraph" w:styleId="CommentText">
    <w:name w:val="annotation text"/>
    <w:basedOn w:val="Normal"/>
    <w:link w:val="CommentTextChar"/>
    <w:rsid w:val="00353E8F"/>
    <w:rPr>
      <w:rFonts w:eastAsia="MS Mincho"/>
      <w:sz w:val="20"/>
      <w:lang w:eastAsia="en-US"/>
    </w:rPr>
  </w:style>
  <w:style w:type="paragraph" w:styleId="Title">
    <w:name w:val="Title"/>
    <w:basedOn w:val="Normal"/>
    <w:link w:val="TitleChar1"/>
    <w:qFormat/>
    <w:rsid w:val="008D2D1E"/>
    <w:pPr>
      <w:shd w:val="clear" w:color="auto" w:fill="FFFFFF"/>
      <w:tabs>
        <w:tab w:val="left" w:pos="0"/>
        <w:tab w:val="left" w:pos="720"/>
        <w:tab w:val="left" w:pos="1418"/>
        <w:tab w:val="right" w:pos="1644"/>
        <w:tab w:val="right" w:pos="2155"/>
        <w:tab w:val="right" w:pos="2880"/>
        <w:tab w:val="right" w:pos="3600"/>
        <w:tab w:val="right" w:pos="4321"/>
        <w:tab w:val="right" w:pos="5041"/>
        <w:tab w:val="right" w:pos="5761"/>
        <w:tab w:val="right" w:pos="6481"/>
        <w:tab w:val="right" w:pos="7201"/>
        <w:tab w:val="right" w:pos="7637"/>
        <w:tab w:val="right" w:pos="8641"/>
      </w:tabs>
      <w:ind w:left="720"/>
      <w:jc w:val="center"/>
    </w:pPr>
    <w:rPr>
      <w:rFonts w:eastAsia="MS Mincho"/>
      <w:b/>
      <w:sz w:val="26"/>
      <w:u w:val="single"/>
      <w:lang w:eastAsia="en-US"/>
    </w:rPr>
  </w:style>
  <w:style w:type="character" w:customStyle="1" w:styleId="TitleChar">
    <w:name w:val="Title Char"/>
    <w:rsid w:val="008D2D1E"/>
    <w:rPr>
      <w:rFonts w:eastAsia="MS Mincho"/>
      <w:b/>
      <w:sz w:val="26"/>
      <w:u w:val="single"/>
      <w:lang w:val="en-GB" w:eastAsia="en-US" w:bidi="ar-SA"/>
    </w:rPr>
  </w:style>
  <w:style w:type="paragraph" w:styleId="BalloonText">
    <w:name w:val="Balloon Text"/>
    <w:basedOn w:val="Normal"/>
    <w:link w:val="BalloonTextChar"/>
    <w:rsid w:val="00353E8F"/>
    <w:rPr>
      <w:rFonts w:ascii="Tahoma" w:hAnsi="Tahoma" w:cs="Tahoma"/>
      <w:sz w:val="16"/>
      <w:szCs w:val="16"/>
    </w:rPr>
  </w:style>
  <w:style w:type="paragraph" w:customStyle="1" w:styleId="AppendixTOC">
    <w:name w:val="AppendixTOC"/>
    <w:basedOn w:val="AnnoPara"/>
    <w:rsid w:val="008D2D1E"/>
    <w:pPr>
      <w:numPr>
        <w:ilvl w:val="0"/>
        <w:numId w:val="0"/>
      </w:numPr>
      <w:tabs>
        <w:tab w:val="left" w:pos="550"/>
        <w:tab w:val="right" w:pos="9337"/>
      </w:tabs>
    </w:pPr>
  </w:style>
  <w:style w:type="paragraph" w:styleId="DocumentMap">
    <w:name w:val="Document Map"/>
    <w:basedOn w:val="Normal"/>
    <w:link w:val="DocumentMapChar"/>
    <w:rsid w:val="008D2D1E"/>
    <w:pPr>
      <w:shd w:val="clear" w:color="auto" w:fill="000080"/>
    </w:pPr>
    <w:rPr>
      <w:rFonts w:ascii="Tahoma" w:hAnsi="Tahoma" w:cs="Tahoma"/>
      <w:sz w:val="20"/>
    </w:rPr>
  </w:style>
  <w:style w:type="character" w:styleId="CommentReference">
    <w:name w:val="annotation reference"/>
    <w:rsid w:val="008D2D1E"/>
    <w:rPr>
      <w:sz w:val="16"/>
      <w:szCs w:val="16"/>
    </w:rPr>
  </w:style>
  <w:style w:type="paragraph" w:customStyle="1" w:styleId="RegAppendix">
    <w:name w:val="RegAppendix"/>
    <w:basedOn w:val="RegParaNoNumb"/>
    <w:next w:val="RegPara"/>
    <w:rsid w:val="008D2D1E"/>
    <w:pPr>
      <w:numPr>
        <w:numId w:val="7"/>
      </w:numPr>
      <w:spacing w:before="360" w:after="240"/>
      <w:jc w:val="center"/>
      <w:outlineLvl w:val="2"/>
    </w:pPr>
    <w:rPr>
      <w:b/>
      <w:bCs/>
    </w:rPr>
  </w:style>
  <w:style w:type="character" w:customStyle="1" w:styleId="TitleChar1">
    <w:name w:val="Title Char1"/>
    <w:link w:val="Title"/>
    <w:rsid w:val="008D2D1E"/>
    <w:rPr>
      <w:rFonts w:eastAsia="MS Mincho"/>
      <w:b/>
      <w:sz w:val="26"/>
      <w:u w:val="single"/>
      <w:lang w:val="en-GB" w:eastAsia="en-US" w:bidi="ar-SA"/>
    </w:rPr>
  </w:style>
  <w:style w:type="paragraph" w:customStyle="1" w:styleId="RegSectionLevel1">
    <w:name w:val="RegSectionLevel1"/>
    <w:basedOn w:val="RegParaNoNumb"/>
    <w:rsid w:val="008D2D1E"/>
    <w:pPr>
      <w:keepNext/>
      <w:numPr>
        <w:ilvl w:val="1"/>
        <w:numId w:val="11"/>
      </w:numPr>
      <w:spacing w:before="120"/>
      <w:outlineLvl w:val="0"/>
    </w:pPr>
    <w:rPr>
      <w:b/>
    </w:rPr>
  </w:style>
  <w:style w:type="paragraph" w:customStyle="1" w:styleId="RegSectionLevel2">
    <w:name w:val="RegSectionLevel2"/>
    <w:basedOn w:val="Normal"/>
    <w:rsid w:val="008D2D1E"/>
    <w:pPr>
      <w:keepNext/>
      <w:numPr>
        <w:ilvl w:val="2"/>
        <w:numId w:val="11"/>
      </w:numPr>
    </w:pPr>
    <w:rPr>
      <w:b/>
      <w:szCs w:val="22"/>
    </w:rPr>
  </w:style>
  <w:style w:type="paragraph" w:customStyle="1" w:styleId="RegSectionLevel3">
    <w:name w:val="RegSectionLevel3"/>
    <w:basedOn w:val="Normal"/>
    <w:rsid w:val="008D2D1E"/>
    <w:pPr>
      <w:keepNext/>
      <w:numPr>
        <w:ilvl w:val="3"/>
        <w:numId w:val="11"/>
      </w:numPr>
      <w:autoSpaceDE w:val="0"/>
      <w:autoSpaceDN w:val="0"/>
      <w:adjustRightInd w:val="0"/>
    </w:pPr>
    <w:rPr>
      <w:b/>
      <w:bCs/>
      <w:szCs w:val="22"/>
      <w:lang w:val="en-US"/>
    </w:rPr>
  </w:style>
  <w:style w:type="paragraph" w:customStyle="1" w:styleId="RegSectionLevel4">
    <w:name w:val="RegSectionLevel4"/>
    <w:basedOn w:val="Normal"/>
    <w:rsid w:val="008D2D1E"/>
    <w:pPr>
      <w:keepNext/>
      <w:numPr>
        <w:ilvl w:val="4"/>
        <w:numId w:val="11"/>
      </w:numPr>
      <w:spacing w:after="120"/>
    </w:pPr>
    <w:rPr>
      <w:rFonts w:eastAsia="MS Mincho"/>
      <w:b/>
    </w:rPr>
  </w:style>
  <w:style w:type="paragraph" w:customStyle="1" w:styleId="RegSectionLevel5">
    <w:name w:val="RegSectionLevel5"/>
    <w:basedOn w:val="Normal"/>
    <w:rsid w:val="008D2D1E"/>
    <w:pPr>
      <w:keepNext/>
      <w:numPr>
        <w:ilvl w:val="5"/>
        <w:numId w:val="11"/>
      </w:numPr>
      <w:spacing w:after="120"/>
    </w:pPr>
    <w:rPr>
      <w:rFonts w:eastAsia="MS Mincho"/>
      <w:b/>
    </w:rPr>
  </w:style>
  <w:style w:type="paragraph" w:customStyle="1" w:styleId="RegSectionLevel6">
    <w:name w:val="RegSectionLevel6"/>
    <w:basedOn w:val="Normal"/>
    <w:rsid w:val="008D2D1E"/>
    <w:pPr>
      <w:keepNext/>
      <w:numPr>
        <w:ilvl w:val="6"/>
        <w:numId w:val="11"/>
      </w:numPr>
      <w:spacing w:after="120"/>
    </w:pPr>
    <w:rPr>
      <w:rFonts w:eastAsia="MS Mincho"/>
      <w:b/>
    </w:rPr>
  </w:style>
  <w:style w:type="paragraph" w:customStyle="1" w:styleId="RegSectionLevel7">
    <w:name w:val="RegSectionLevel7"/>
    <w:basedOn w:val="Normal"/>
    <w:rsid w:val="008D2D1E"/>
    <w:pPr>
      <w:keepNext/>
      <w:numPr>
        <w:ilvl w:val="7"/>
        <w:numId w:val="11"/>
      </w:numPr>
      <w:spacing w:after="120"/>
    </w:pPr>
    <w:rPr>
      <w:rFonts w:eastAsia="MS Mincho"/>
      <w:b/>
    </w:rPr>
  </w:style>
  <w:style w:type="paragraph" w:customStyle="1" w:styleId="RegSectionLevel8">
    <w:name w:val="RegSectionLevel8"/>
    <w:basedOn w:val="Normal"/>
    <w:rsid w:val="008D2D1E"/>
    <w:pPr>
      <w:keepNext/>
      <w:numPr>
        <w:ilvl w:val="8"/>
        <w:numId w:val="11"/>
      </w:numPr>
      <w:spacing w:after="120"/>
    </w:pPr>
    <w:rPr>
      <w:rFonts w:eastAsia="MS Mincho"/>
      <w:b/>
    </w:rPr>
  </w:style>
  <w:style w:type="paragraph" w:customStyle="1" w:styleId="RegSectionLevel9">
    <w:name w:val="RegSectionLevel9"/>
    <w:basedOn w:val="Normal"/>
    <w:rsid w:val="008D2D1E"/>
    <w:pPr>
      <w:keepNext/>
      <w:numPr>
        <w:ilvl w:val="8"/>
        <w:numId w:val="6"/>
      </w:numPr>
      <w:spacing w:after="160"/>
    </w:pPr>
    <w:rPr>
      <w:rFonts w:eastAsia="MS Mincho"/>
      <w:b/>
    </w:rPr>
  </w:style>
  <w:style w:type="paragraph" w:customStyle="1" w:styleId="RegParaNoNumb">
    <w:name w:val="RegParaNoNumb"/>
    <w:basedOn w:val="RegPara"/>
    <w:link w:val="RegParaNoNumbChar"/>
    <w:rsid w:val="008D2D1E"/>
    <w:pPr>
      <w:numPr>
        <w:ilvl w:val="0"/>
        <w:numId w:val="0"/>
      </w:numPr>
    </w:pPr>
    <w:rPr>
      <w:rFonts w:eastAsia="MS Mincho"/>
      <w:lang w:eastAsia="en-US"/>
    </w:rPr>
  </w:style>
  <w:style w:type="paragraph" w:customStyle="1" w:styleId="RegTableText">
    <w:name w:val="RegTableText"/>
    <w:basedOn w:val="RegPara"/>
    <w:link w:val="RegTableTextChar"/>
    <w:rsid w:val="008D2D1E"/>
    <w:pPr>
      <w:numPr>
        <w:ilvl w:val="0"/>
        <w:numId w:val="8"/>
      </w:numPr>
      <w:spacing w:before="20" w:after="20"/>
    </w:pPr>
  </w:style>
  <w:style w:type="paragraph" w:customStyle="1" w:styleId="TableColumnHeading">
    <w:name w:val="TableColumnHeading"/>
    <w:basedOn w:val="RegTableText"/>
    <w:rsid w:val="008D2D1E"/>
    <w:pPr>
      <w:spacing w:before="40" w:after="40"/>
      <w:jc w:val="center"/>
    </w:pPr>
    <w:rPr>
      <w:b/>
    </w:rPr>
  </w:style>
  <w:style w:type="table" w:customStyle="1" w:styleId="RegTableGridlines">
    <w:name w:val="RegTableGridlines"/>
    <w:basedOn w:val="TableNormal"/>
    <w:rsid w:val="008D2D1E"/>
    <w:pPr>
      <w:keepNext/>
      <w:spacing w:before="20" w:after="20"/>
    </w:pPr>
    <w:rPr>
      <w:rFonts w:eastAsia="Times New Roman"/>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0" w:type="dxa"/>
        <w:bottom w:w="40" w:type="dxa"/>
      </w:tblCellMar>
    </w:tblPr>
    <w:trPr>
      <w:cantSplit/>
      <w:jc w:val="center"/>
    </w:trPr>
    <w:tcPr>
      <w:shd w:val="clear" w:color="auto" w:fill="auto"/>
    </w:tcPr>
    <w:tblStylePr w:type="firstRow">
      <w:pPr>
        <w:wordWrap/>
        <w:spacing w:beforeLines="0" w:before="40" w:beforeAutospacing="0" w:afterLines="0" w:after="40" w:afterAutospacing="0"/>
        <w:jc w:val="center"/>
      </w:pPr>
      <w:rPr>
        <w:b/>
      </w:rPr>
      <w:tblPr/>
      <w:trPr>
        <w:cantSplit w:val="0"/>
      </w:trPr>
      <w:tcPr>
        <w:shd w:val="clear" w:color="auto" w:fill="D9D9D9"/>
        <w:vAlign w:val="center"/>
      </w:tcPr>
    </w:tblStylePr>
    <w:tblStylePr w:type="lastRow">
      <w:pPr>
        <w:keepNext w:val="0"/>
        <w:wordWrap/>
      </w:pPr>
    </w:tblStylePr>
    <w:tblStylePr w:type="firstCol">
      <w:pPr>
        <w:wordWrap/>
      </w:pPr>
      <w:rPr>
        <w:b/>
      </w:rPr>
    </w:tblStylePr>
  </w:style>
  <w:style w:type="table" w:customStyle="1" w:styleId="RegTableSpecial">
    <w:name w:val="RegTableSpecial"/>
    <w:basedOn w:val="TableNormal"/>
    <w:rsid w:val="008D2D1E"/>
    <w:pPr>
      <w:keepNext/>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wordWrap/>
        <w:spacing w:beforeLines="0" w:before="40" w:beforeAutospacing="0" w:afterLines="0" w:after="40" w:afterAutospacing="0"/>
        <w:jc w:val="center"/>
      </w:pPr>
      <w:rPr>
        <w:b/>
      </w:rPr>
      <w:tblPr/>
      <w:tcPr>
        <w:shd w:val="clear" w:color="auto" w:fill="D9D9D9"/>
        <w:vAlign w:val="center"/>
      </w:tcPr>
    </w:tblStylePr>
    <w:tblStylePr w:type="lastRow">
      <w:pPr>
        <w:keepNext w:val="0"/>
        <w:wordWrap/>
      </w:pPr>
    </w:tblStylePr>
    <w:tblStylePr w:type="firstCol">
      <w:pPr>
        <w:wordWrap/>
        <w:spacing w:beforeLines="0" w:before="20" w:beforeAutospacing="0" w:afterLines="0" w:after="20" w:afterAutospacing="0"/>
        <w:jc w:val="center"/>
      </w:pPr>
      <w:rPr>
        <w:b/>
      </w:rPr>
      <w:tblPr/>
      <w:tcPr>
        <w:shd w:val="clear" w:color="auto" w:fill="D9D9D9"/>
      </w:tcPr>
    </w:tblStylePr>
  </w:style>
  <w:style w:type="table" w:customStyle="1" w:styleId="RegTableDataParameter">
    <w:name w:val="RegTableDataParameter"/>
    <w:basedOn w:val="TableNormal"/>
    <w:rsid w:val="008D2D1E"/>
    <w:pPr>
      <w:keepNext/>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 w:type="dxa"/>
        <w:bottom w:w="20" w:type="dxa"/>
      </w:tblCellMar>
    </w:tblPr>
    <w:trPr>
      <w:cantSplit/>
      <w:jc w:val="center"/>
    </w:trPr>
    <w:tcPr>
      <w:shd w:val="clear" w:color="auto" w:fill="auto"/>
    </w:tcPr>
    <w:tblStylePr w:type="lastRow">
      <w:pPr>
        <w:keepNext w:val="0"/>
        <w:wordWrap/>
      </w:pPr>
    </w:tblStylePr>
    <w:tblStylePr w:type="firstCol">
      <w:rPr>
        <w:b/>
      </w:rPr>
      <w:tblPr/>
      <w:tcPr>
        <w:shd w:val="clear" w:color="auto" w:fill="D9D9D9"/>
      </w:tcPr>
    </w:tblStylePr>
  </w:style>
  <w:style w:type="table" w:customStyle="1" w:styleId="RegTableNoGridLines">
    <w:name w:val="RegTableNoGridLines"/>
    <w:basedOn w:val="RegTableGridlines"/>
    <w:rsid w:val="008D2D1E"/>
    <w:pPr>
      <w:keepLines/>
    </w:p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D9D9D9"/>
    </w:tcPr>
    <w:tblStylePr w:type="firstRow">
      <w:pPr>
        <w:wordWrap/>
        <w:spacing w:beforeLines="0" w:before="40" w:beforeAutospacing="0" w:afterLines="0" w:after="40" w:afterAutospacing="0"/>
        <w:jc w:val="center"/>
      </w:pPr>
      <w:rPr>
        <w:b/>
      </w:rPr>
      <w:tblPr/>
      <w:trPr>
        <w:cantSplit w:val="0"/>
      </w:trPr>
      <w:tcPr>
        <w:shd w:val="clear" w:color="auto" w:fill="D9D9D9"/>
        <w:vAlign w:val="center"/>
      </w:tcPr>
    </w:tblStylePr>
    <w:tblStylePr w:type="lastRow">
      <w:pPr>
        <w:keepNext w:val="0"/>
        <w:wordWrap/>
      </w:pPr>
    </w:tblStylePr>
    <w:tblStylePr w:type="firstCol">
      <w:pPr>
        <w:wordWrap/>
      </w:pPr>
      <w:rPr>
        <w:b/>
      </w:rPr>
    </w:tblStylePr>
  </w:style>
  <w:style w:type="paragraph" w:styleId="ListContinue3">
    <w:name w:val="List Continue 3"/>
    <w:basedOn w:val="Normal"/>
    <w:rsid w:val="008D2D1E"/>
    <w:pPr>
      <w:spacing w:after="120"/>
      <w:ind w:left="849"/>
    </w:pPr>
  </w:style>
  <w:style w:type="character" w:customStyle="1" w:styleId="RegParaChar">
    <w:name w:val="RegPara Char"/>
    <w:link w:val="RegPara"/>
    <w:rsid w:val="008D2D1E"/>
    <w:rPr>
      <w:rFonts w:ascii="Arial" w:eastAsia="Times New Roman" w:hAnsi="Arial"/>
      <w:sz w:val="22"/>
      <w:lang w:val="en-GB" w:eastAsia="de-DE"/>
    </w:rPr>
  </w:style>
  <w:style w:type="character" w:customStyle="1" w:styleId="RegParaNoNumbChar">
    <w:name w:val="RegParaNoNumb Char"/>
    <w:link w:val="RegParaNoNumb"/>
    <w:rsid w:val="008D2D1E"/>
    <w:rPr>
      <w:rFonts w:eastAsia="MS Mincho"/>
      <w:sz w:val="22"/>
      <w:lang w:val="en-GB" w:eastAsia="en-US" w:bidi="ar-SA"/>
    </w:rPr>
  </w:style>
  <w:style w:type="paragraph" w:customStyle="1" w:styleId="RegTOCSectionApppendix">
    <w:name w:val="RegTOC Section + Apppendix"/>
    <w:basedOn w:val="TOC2"/>
    <w:rsid w:val="008D2D1E"/>
    <w:pPr>
      <w:tabs>
        <w:tab w:val="left" w:pos="1843"/>
      </w:tabs>
      <w:spacing w:before="40" w:after="40"/>
      <w:ind w:left="1843" w:hanging="1276"/>
    </w:pPr>
    <w:rPr>
      <w:noProof/>
      <w:lang w:val="en-US"/>
    </w:rPr>
  </w:style>
  <w:style w:type="paragraph" w:styleId="Caption">
    <w:name w:val="caption"/>
    <w:basedOn w:val="Normal"/>
    <w:uiPriority w:val="35"/>
    <w:qFormat/>
    <w:rsid w:val="00353E8F"/>
    <w:pPr>
      <w:keepNext/>
      <w:keepLines/>
      <w:tabs>
        <w:tab w:val="left" w:pos="1134"/>
        <w:tab w:val="left" w:pos="1956"/>
        <w:tab w:val="left" w:pos="2126"/>
        <w:tab w:val="left" w:pos="2693"/>
        <w:tab w:val="left" w:pos="3260"/>
      </w:tabs>
      <w:spacing w:before="320" w:after="120"/>
      <w:ind w:left="1956" w:hanging="1247"/>
    </w:pPr>
    <w:rPr>
      <w:b/>
      <w:bCs/>
      <w:sz w:val="20"/>
    </w:rPr>
  </w:style>
  <w:style w:type="paragraph" w:styleId="TOC9">
    <w:name w:val="toc 9"/>
    <w:basedOn w:val="Normal"/>
    <w:next w:val="Normal"/>
    <w:autoRedefine/>
    <w:uiPriority w:val="39"/>
    <w:rsid w:val="00353E8F"/>
    <w:pPr>
      <w:ind w:left="1760"/>
    </w:pPr>
  </w:style>
  <w:style w:type="paragraph" w:styleId="CommentSubject">
    <w:name w:val="annotation subject"/>
    <w:basedOn w:val="CommentText"/>
    <w:next w:val="CommentText"/>
    <w:rsid w:val="00353E8F"/>
    <w:rPr>
      <w:rFonts w:eastAsia="Times New Roman"/>
      <w:b/>
      <w:bCs/>
      <w:lang w:eastAsia="de-DE"/>
    </w:rPr>
  </w:style>
  <w:style w:type="character" w:styleId="EndnoteReference">
    <w:name w:val="endnote reference"/>
    <w:rsid w:val="008D2D1E"/>
    <w:rPr>
      <w:vertAlign w:val="superscript"/>
    </w:rPr>
  </w:style>
  <w:style w:type="paragraph" w:styleId="Index1">
    <w:name w:val="index 1"/>
    <w:basedOn w:val="Normal"/>
    <w:next w:val="Normal"/>
    <w:autoRedefine/>
    <w:rsid w:val="008D2D1E"/>
    <w:pPr>
      <w:ind w:left="220" w:hanging="220"/>
    </w:pPr>
  </w:style>
  <w:style w:type="paragraph" w:styleId="Index2">
    <w:name w:val="index 2"/>
    <w:basedOn w:val="Normal"/>
    <w:next w:val="Normal"/>
    <w:autoRedefine/>
    <w:rsid w:val="008D2D1E"/>
    <w:pPr>
      <w:ind w:left="440" w:hanging="220"/>
    </w:pPr>
  </w:style>
  <w:style w:type="paragraph" w:styleId="Index3">
    <w:name w:val="index 3"/>
    <w:basedOn w:val="Normal"/>
    <w:next w:val="Normal"/>
    <w:autoRedefine/>
    <w:rsid w:val="008D2D1E"/>
    <w:pPr>
      <w:ind w:left="660" w:hanging="220"/>
    </w:pPr>
  </w:style>
  <w:style w:type="paragraph" w:styleId="Index4">
    <w:name w:val="index 4"/>
    <w:basedOn w:val="Normal"/>
    <w:next w:val="Normal"/>
    <w:autoRedefine/>
    <w:rsid w:val="008D2D1E"/>
    <w:pPr>
      <w:ind w:left="880" w:hanging="220"/>
    </w:pPr>
  </w:style>
  <w:style w:type="paragraph" w:styleId="Index5">
    <w:name w:val="index 5"/>
    <w:basedOn w:val="Normal"/>
    <w:next w:val="Normal"/>
    <w:autoRedefine/>
    <w:rsid w:val="008D2D1E"/>
    <w:pPr>
      <w:ind w:left="1100" w:hanging="220"/>
    </w:pPr>
  </w:style>
  <w:style w:type="paragraph" w:styleId="Index6">
    <w:name w:val="index 6"/>
    <w:basedOn w:val="Normal"/>
    <w:next w:val="Normal"/>
    <w:autoRedefine/>
    <w:rsid w:val="008D2D1E"/>
    <w:pPr>
      <w:ind w:left="1320" w:hanging="220"/>
    </w:pPr>
  </w:style>
  <w:style w:type="paragraph" w:styleId="Index7">
    <w:name w:val="index 7"/>
    <w:basedOn w:val="Normal"/>
    <w:next w:val="Normal"/>
    <w:autoRedefine/>
    <w:rsid w:val="008D2D1E"/>
    <w:pPr>
      <w:ind w:left="1540" w:hanging="220"/>
    </w:pPr>
  </w:style>
  <w:style w:type="paragraph" w:styleId="Index8">
    <w:name w:val="index 8"/>
    <w:basedOn w:val="Normal"/>
    <w:next w:val="Normal"/>
    <w:autoRedefine/>
    <w:rsid w:val="008D2D1E"/>
    <w:pPr>
      <w:ind w:left="1760" w:hanging="220"/>
    </w:pPr>
  </w:style>
  <w:style w:type="paragraph" w:styleId="Index9">
    <w:name w:val="index 9"/>
    <w:basedOn w:val="Normal"/>
    <w:next w:val="Normal"/>
    <w:autoRedefine/>
    <w:rsid w:val="008D2D1E"/>
    <w:pPr>
      <w:ind w:left="1980" w:hanging="220"/>
    </w:pPr>
  </w:style>
  <w:style w:type="paragraph" w:styleId="IndexHeading">
    <w:name w:val="index heading"/>
    <w:basedOn w:val="Normal"/>
    <w:next w:val="Normal"/>
    <w:rsid w:val="00353E8F"/>
    <w:rPr>
      <w:rFonts w:cs="Arial"/>
      <w:b/>
      <w:bCs/>
    </w:rPr>
  </w:style>
  <w:style w:type="paragraph" w:styleId="MacroText">
    <w:name w:val="macro"/>
    <w:link w:val="MacroTextChar"/>
    <w:rsid w:val="008D2D1E"/>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GB" w:eastAsia="de-DE"/>
    </w:rPr>
  </w:style>
  <w:style w:type="paragraph" w:styleId="TableofAuthorities">
    <w:name w:val="table of authorities"/>
    <w:basedOn w:val="Normal"/>
    <w:next w:val="Normal"/>
    <w:rsid w:val="00353E8F"/>
    <w:pPr>
      <w:ind w:left="220" w:hanging="220"/>
    </w:pPr>
  </w:style>
  <w:style w:type="paragraph" w:styleId="TableofFigures">
    <w:name w:val="table of figures"/>
    <w:basedOn w:val="Normal"/>
    <w:next w:val="Normal"/>
    <w:rsid w:val="00353E8F"/>
  </w:style>
  <w:style w:type="paragraph" w:styleId="TOAHeading">
    <w:name w:val="toa heading"/>
    <w:basedOn w:val="Normal"/>
    <w:next w:val="Normal"/>
    <w:rsid w:val="00353E8F"/>
    <w:pPr>
      <w:spacing w:before="120"/>
    </w:pPr>
    <w:rPr>
      <w:rFonts w:cs="Arial"/>
      <w:b/>
      <w:bCs/>
      <w:sz w:val="24"/>
      <w:szCs w:val="24"/>
    </w:rPr>
  </w:style>
  <w:style w:type="paragraph" w:styleId="TOC4">
    <w:name w:val="toc 4"/>
    <w:basedOn w:val="TOC1"/>
    <w:uiPriority w:val="39"/>
    <w:rsid w:val="00353E8F"/>
    <w:pPr>
      <w:ind w:left="3544" w:hanging="1276"/>
    </w:pPr>
    <w:rPr>
      <w:b w:val="0"/>
      <w:caps w:val="0"/>
      <w:noProof/>
    </w:rPr>
  </w:style>
  <w:style w:type="paragraph" w:styleId="TOC5">
    <w:name w:val="toc 5"/>
    <w:basedOn w:val="TOC1"/>
    <w:uiPriority w:val="39"/>
    <w:rsid w:val="00353E8F"/>
    <w:pPr>
      <w:ind w:left="5103" w:hanging="1559"/>
    </w:pPr>
    <w:rPr>
      <w:b w:val="0"/>
      <w:caps w:val="0"/>
      <w:noProof/>
    </w:rPr>
  </w:style>
  <w:style w:type="paragraph" w:styleId="TOC6">
    <w:name w:val="toc 6"/>
    <w:basedOn w:val="TOC1"/>
    <w:next w:val="Normal"/>
    <w:uiPriority w:val="39"/>
    <w:rsid w:val="00353E8F"/>
    <w:pPr>
      <w:ind w:left="1588" w:hanging="1588"/>
    </w:pPr>
    <w:rPr>
      <w:noProof/>
    </w:rPr>
  </w:style>
  <w:style w:type="paragraph" w:styleId="TOC7">
    <w:name w:val="toc 7"/>
    <w:basedOn w:val="Normal"/>
    <w:next w:val="Normal"/>
    <w:autoRedefine/>
    <w:uiPriority w:val="39"/>
    <w:rsid w:val="00353E8F"/>
    <w:pPr>
      <w:ind w:left="1320"/>
    </w:pPr>
  </w:style>
  <w:style w:type="paragraph" w:styleId="TOC8">
    <w:name w:val="toc 8"/>
    <w:basedOn w:val="Normal"/>
    <w:next w:val="Normal"/>
    <w:autoRedefine/>
    <w:uiPriority w:val="39"/>
    <w:rsid w:val="00353E8F"/>
    <w:pPr>
      <w:ind w:left="1540"/>
    </w:pPr>
  </w:style>
  <w:style w:type="paragraph" w:customStyle="1" w:styleId="ReParaNoNum">
    <w:name w:val="ReParaNoNum"/>
    <w:basedOn w:val="Normal"/>
    <w:rsid w:val="008D2D1E"/>
  </w:style>
  <w:style w:type="paragraph" w:customStyle="1" w:styleId="StyleRegSectionLevel1After2pt">
    <w:name w:val="Style RegSectionLevel1 + After:  2 pt"/>
    <w:basedOn w:val="RegSectionLevel1"/>
    <w:rsid w:val="008D2D1E"/>
    <w:pPr>
      <w:spacing w:before="0"/>
    </w:pPr>
    <w:rPr>
      <w:rFonts w:eastAsia="Times New Roman"/>
      <w:bCs/>
    </w:rPr>
  </w:style>
  <w:style w:type="table" w:customStyle="1" w:styleId="RegTableFirstRowColumn">
    <w:name w:val="RegTableFirstRowColumn"/>
    <w:basedOn w:val="RegTableDataParameter"/>
    <w:rsid w:val="008D2D1E"/>
    <w:tblPr>
      <w:tblCellMar>
        <w:top w:w="23" w:type="dxa"/>
        <w:bottom w:w="23" w:type="dxa"/>
      </w:tblCellMar>
    </w:tblPr>
    <w:tcPr>
      <w:shd w:val="clear" w:color="auto" w:fill="auto"/>
    </w:tcPr>
    <w:tblStylePr w:type="firstRow">
      <w:pPr>
        <w:jc w:val="center"/>
      </w:pPr>
      <w:rPr>
        <w:b/>
        <w:color w:val="auto"/>
      </w:rPr>
      <w:tblPr/>
      <w:tcPr>
        <w:shd w:val="clear" w:color="auto" w:fill="D9D9D9"/>
        <w:vAlign w:val="center"/>
      </w:tcPr>
    </w:tblStylePr>
    <w:tblStylePr w:type="lastRow">
      <w:pPr>
        <w:keepNext w:val="0"/>
        <w:wordWrap/>
      </w:pPr>
    </w:tblStylePr>
    <w:tblStylePr w:type="firstCol">
      <w:rPr>
        <w:b/>
      </w:rPr>
      <w:tblPr/>
      <w:tcPr>
        <w:shd w:val="clear" w:color="auto" w:fill="D9D9D9"/>
      </w:tcPr>
    </w:tblStylePr>
  </w:style>
  <w:style w:type="character" w:customStyle="1" w:styleId="left">
    <w:name w:val="left"/>
    <w:basedOn w:val="DefaultParagraphFont"/>
    <w:rsid w:val="008D2D1E"/>
  </w:style>
  <w:style w:type="character" w:customStyle="1" w:styleId="RegTableTextChar">
    <w:name w:val="RegTableText Char"/>
    <w:link w:val="RegTableText"/>
    <w:rsid w:val="008D2D1E"/>
    <w:rPr>
      <w:rFonts w:ascii="Arial" w:eastAsia="Times New Roman" w:hAnsi="Arial"/>
      <w:sz w:val="22"/>
      <w:lang w:val="en-GB" w:eastAsia="de-DE"/>
    </w:rPr>
  </w:style>
  <w:style w:type="paragraph" w:customStyle="1" w:styleId="RegParaNoNumbKeepWNext">
    <w:name w:val="RegParaNoNumbKeepWNext"/>
    <w:basedOn w:val="RegParaNoNumb"/>
    <w:next w:val="Normal"/>
    <w:rsid w:val="008D2D1E"/>
    <w:pPr>
      <w:keepNext/>
      <w:spacing w:before="0"/>
    </w:pPr>
    <w:rPr>
      <w:i/>
    </w:rPr>
  </w:style>
  <w:style w:type="paragraph" w:customStyle="1" w:styleId="PartTitleBox">
    <w:name w:val="PartTitleBox"/>
    <w:basedOn w:val="Normal"/>
    <w:rsid w:val="008D2D1E"/>
    <w:pPr>
      <w:keepNext/>
      <w:keepLines/>
      <w:numPr>
        <w:numId w:val="11"/>
      </w:numPr>
      <w:pBdr>
        <w:top w:val="single" w:sz="4" w:space="1" w:color="auto"/>
        <w:left w:val="single" w:sz="4" w:space="1" w:color="auto"/>
        <w:bottom w:val="single" w:sz="4" w:space="1" w:color="auto"/>
        <w:right w:val="single" w:sz="4" w:space="1" w:color="auto"/>
      </w:pBdr>
      <w:shd w:val="clear" w:color="auto" w:fill="D9D9D9"/>
      <w:ind w:right="57"/>
      <w:jc w:val="center"/>
      <w:outlineLvl w:val="0"/>
    </w:pPr>
    <w:rPr>
      <w:rFonts w:ascii="Times New Roman Bold" w:hAnsi="Times New Roman Bold"/>
      <w:b/>
      <w:u w:val="dash"/>
    </w:rPr>
  </w:style>
  <w:style w:type="paragraph" w:customStyle="1" w:styleId="2BulletList">
    <w:name w:val="2Bullet List"/>
    <w:rsid w:val="008D2D1E"/>
    <w:rPr>
      <w:rFonts w:eastAsia="Times New Roman"/>
      <w:snapToGrid w:val="0"/>
      <w:sz w:val="24"/>
    </w:rPr>
  </w:style>
  <w:style w:type="paragraph" w:customStyle="1" w:styleId="RegFormPDDSectL1">
    <w:name w:val="RegFormPDDSectL1"/>
    <w:basedOn w:val="Normal"/>
    <w:rsid w:val="008D2D1E"/>
    <w:pPr>
      <w:keepNext/>
      <w:keepLines/>
      <w:numPr>
        <w:numId w:val="10"/>
      </w:numPr>
      <w:pBdr>
        <w:top w:val="single" w:sz="4" w:space="1" w:color="auto"/>
        <w:left w:val="single" w:sz="4" w:space="5" w:color="auto"/>
        <w:bottom w:val="single" w:sz="4" w:space="1" w:color="auto"/>
        <w:right w:val="single" w:sz="4" w:space="10" w:color="auto"/>
      </w:pBdr>
      <w:shd w:val="clear" w:color="auto" w:fill="D9D9D9"/>
      <w:ind w:right="227"/>
      <w:outlineLvl w:val="0"/>
    </w:pPr>
    <w:rPr>
      <w:b/>
      <w:lang w:eastAsia="en-US"/>
    </w:rPr>
  </w:style>
  <w:style w:type="paragraph" w:customStyle="1" w:styleId="RegFormPDDSectL2">
    <w:name w:val="RegFormPDDSectL2"/>
    <w:basedOn w:val="Normal"/>
    <w:rsid w:val="008D2D1E"/>
    <w:pPr>
      <w:keepNext/>
      <w:keepLines/>
      <w:numPr>
        <w:ilvl w:val="1"/>
        <w:numId w:val="10"/>
      </w:numPr>
      <w:pBdr>
        <w:top w:val="single" w:sz="4" w:space="1" w:color="auto"/>
        <w:left w:val="single" w:sz="4" w:space="5" w:color="auto"/>
        <w:bottom w:val="single" w:sz="4" w:space="1" w:color="auto"/>
        <w:right w:val="single" w:sz="4" w:space="10" w:color="auto"/>
      </w:pBdr>
      <w:ind w:right="227"/>
    </w:pPr>
    <w:rPr>
      <w:b/>
      <w:lang w:eastAsia="en-US"/>
    </w:rPr>
  </w:style>
  <w:style w:type="paragraph" w:customStyle="1" w:styleId="RegFormPDDSectL3">
    <w:name w:val="RegFormPDDSectL3"/>
    <w:basedOn w:val="Normal"/>
    <w:rsid w:val="008D2D1E"/>
    <w:pPr>
      <w:keepNext/>
      <w:keepLines/>
      <w:numPr>
        <w:ilvl w:val="2"/>
        <w:numId w:val="10"/>
      </w:numPr>
      <w:pBdr>
        <w:top w:val="single" w:sz="4" w:space="1" w:color="auto"/>
        <w:left w:val="single" w:sz="4" w:space="5" w:color="auto"/>
        <w:bottom w:val="single" w:sz="4" w:space="1" w:color="auto"/>
        <w:right w:val="single" w:sz="4" w:space="10" w:color="auto"/>
      </w:pBdr>
      <w:ind w:right="227"/>
    </w:pPr>
    <w:rPr>
      <w:rFonts w:ascii="Times New Roman Bold" w:hAnsi="Times New Roman Bold"/>
      <w:b/>
      <w:lang w:eastAsia="en-US"/>
    </w:rPr>
  </w:style>
  <w:style w:type="paragraph" w:customStyle="1" w:styleId="RegFormPDDSectL4">
    <w:name w:val="RegFormPDDSectL4"/>
    <w:basedOn w:val="RegFormPDDSectL3"/>
    <w:rsid w:val="008D2D1E"/>
    <w:pPr>
      <w:numPr>
        <w:ilvl w:val="3"/>
      </w:numPr>
    </w:pPr>
  </w:style>
  <w:style w:type="paragraph" w:customStyle="1" w:styleId="NormalCentered">
    <w:name w:val="Normal + Centered"/>
    <w:basedOn w:val="Normal"/>
    <w:rsid w:val="008D2D1E"/>
    <w:pPr>
      <w:jc w:val="center"/>
    </w:pPr>
  </w:style>
  <w:style w:type="paragraph" w:customStyle="1" w:styleId="SDMTiHead">
    <w:name w:val="SDMTiHead"/>
    <w:basedOn w:val="Header"/>
    <w:rsid w:val="00353E8F"/>
    <w:pPr>
      <w:ind w:left="-330" w:firstLine="330"/>
    </w:pPr>
    <w:rPr>
      <w:rFonts w:cs="Arial"/>
      <w:caps/>
      <w:szCs w:val="19"/>
    </w:rPr>
  </w:style>
  <w:style w:type="paragraph" w:customStyle="1" w:styleId="SDMTitle2">
    <w:name w:val="SDMTitle2"/>
    <w:basedOn w:val="Normal"/>
    <w:rsid w:val="00353E8F"/>
    <w:pPr>
      <w:spacing w:after="600"/>
      <w:jc w:val="left"/>
    </w:pPr>
    <w:rPr>
      <w:rFonts w:cs="Arial"/>
      <w:sz w:val="48"/>
      <w:szCs w:val="48"/>
    </w:rPr>
  </w:style>
  <w:style w:type="paragraph" w:customStyle="1" w:styleId="SDMTitle1">
    <w:name w:val="SDMTitle1"/>
    <w:basedOn w:val="Normal"/>
    <w:rsid w:val="00353E8F"/>
    <w:pPr>
      <w:pBdr>
        <w:bottom w:val="single" w:sz="12" w:space="7" w:color="auto"/>
      </w:pBdr>
      <w:spacing w:before="1800" w:after="200"/>
      <w:jc w:val="left"/>
    </w:pPr>
    <w:rPr>
      <w:rFonts w:cs="Arial"/>
      <w:sz w:val="48"/>
      <w:szCs w:val="48"/>
    </w:rPr>
  </w:style>
  <w:style w:type="paragraph" w:customStyle="1" w:styleId="SDMTiInfo">
    <w:name w:val="SDMTiInfo"/>
    <w:basedOn w:val="Normal"/>
    <w:rsid w:val="00353E8F"/>
    <w:pPr>
      <w:spacing w:before="300"/>
    </w:pPr>
    <w:rPr>
      <w:rFonts w:cs="Arial"/>
      <w:szCs w:val="22"/>
    </w:rPr>
  </w:style>
  <w:style w:type="paragraph" w:customStyle="1" w:styleId="SDMHead1">
    <w:name w:val="SDMHead1"/>
    <w:basedOn w:val="Normal"/>
    <w:link w:val="SDMHead1Char"/>
    <w:rsid w:val="00353E8F"/>
    <w:pPr>
      <w:keepNext/>
      <w:keepLines/>
      <w:numPr>
        <w:numId w:val="19"/>
      </w:numPr>
      <w:suppressAutoHyphens/>
      <w:spacing w:before="240" w:after="60"/>
      <w:outlineLvl w:val="0"/>
    </w:pPr>
    <w:rPr>
      <w:rFonts w:cs="Arial"/>
      <w:b/>
      <w:sz w:val="32"/>
      <w:szCs w:val="32"/>
    </w:rPr>
  </w:style>
  <w:style w:type="paragraph" w:customStyle="1" w:styleId="SDMHead2">
    <w:name w:val="SDMHead2"/>
    <w:basedOn w:val="Normal"/>
    <w:rsid w:val="00353E8F"/>
    <w:pPr>
      <w:keepNext/>
      <w:keepLines/>
      <w:suppressAutoHyphens/>
      <w:spacing w:before="240" w:after="60"/>
      <w:outlineLvl w:val="1"/>
    </w:pPr>
    <w:rPr>
      <w:rFonts w:cs="Arial"/>
      <w:b/>
      <w:sz w:val="24"/>
      <w:szCs w:val="24"/>
    </w:rPr>
  </w:style>
  <w:style w:type="paragraph" w:customStyle="1" w:styleId="SDMHead3">
    <w:name w:val="SDMHead3"/>
    <w:basedOn w:val="Normal"/>
    <w:rsid w:val="00353E8F"/>
    <w:pPr>
      <w:keepNext/>
      <w:keepLines/>
      <w:numPr>
        <w:ilvl w:val="2"/>
        <w:numId w:val="19"/>
      </w:numPr>
      <w:suppressAutoHyphens/>
      <w:spacing w:before="240" w:after="60"/>
      <w:outlineLvl w:val="2"/>
    </w:pPr>
    <w:rPr>
      <w:rFonts w:cs="Arial"/>
      <w:b/>
      <w:szCs w:val="24"/>
    </w:rPr>
  </w:style>
  <w:style w:type="paragraph" w:customStyle="1" w:styleId="SDMHead4">
    <w:name w:val="SDMHead4"/>
    <w:basedOn w:val="Normal"/>
    <w:rsid w:val="00353E8F"/>
    <w:pPr>
      <w:keepNext/>
      <w:keepLines/>
      <w:numPr>
        <w:ilvl w:val="3"/>
        <w:numId w:val="19"/>
      </w:numPr>
      <w:suppressAutoHyphens/>
      <w:spacing w:before="240" w:after="60"/>
      <w:outlineLvl w:val="3"/>
    </w:pPr>
    <w:rPr>
      <w:rFonts w:cs="Arial"/>
      <w:b/>
      <w:szCs w:val="24"/>
    </w:rPr>
  </w:style>
  <w:style w:type="paragraph" w:customStyle="1" w:styleId="SDMHead5">
    <w:name w:val="SDMHead5"/>
    <w:basedOn w:val="Normal"/>
    <w:rsid w:val="00353E8F"/>
    <w:pPr>
      <w:keepNext/>
      <w:keepLines/>
      <w:numPr>
        <w:ilvl w:val="4"/>
        <w:numId w:val="19"/>
      </w:numPr>
      <w:suppressAutoHyphens/>
      <w:spacing w:before="240" w:after="60"/>
      <w:outlineLvl w:val="4"/>
    </w:pPr>
    <w:rPr>
      <w:rFonts w:cs="Arial"/>
      <w:b/>
      <w:szCs w:val="24"/>
    </w:rPr>
  </w:style>
  <w:style w:type="character" w:customStyle="1" w:styleId="SDMHead1Char">
    <w:name w:val="SDMHead1 Char"/>
    <w:link w:val="SDMHead1"/>
    <w:rsid w:val="00353E8F"/>
    <w:rPr>
      <w:rFonts w:ascii="Arial" w:eastAsia="Times New Roman" w:hAnsi="Arial" w:cs="Arial"/>
      <w:b/>
      <w:sz w:val="32"/>
      <w:szCs w:val="32"/>
      <w:lang w:val="en-GB" w:eastAsia="de-DE"/>
    </w:rPr>
  </w:style>
  <w:style w:type="paragraph" w:customStyle="1" w:styleId="SDMPara">
    <w:name w:val="SDMPara"/>
    <w:basedOn w:val="Normal"/>
    <w:rsid w:val="00353E8F"/>
    <w:pPr>
      <w:numPr>
        <w:numId w:val="28"/>
      </w:numPr>
      <w:spacing w:before="180"/>
    </w:pPr>
    <w:rPr>
      <w:rFonts w:cs="Arial"/>
      <w:szCs w:val="22"/>
    </w:rPr>
  </w:style>
  <w:style w:type="paragraph" w:customStyle="1" w:styleId="SDMSubPara1">
    <w:name w:val="SDMSubPara1"/>
    <w:basedOn w:val="Normal"/>
    <w:rsid w:val="00353E8F"/>
    <w:pPr>
      <w:numPr>
        <w:ilvl w:val="1"/>
        <w:numId w:val="28"/>
      </w:numPr>
      <w:spacing w:before="180"/>
    </w:pPr>
    <w:rPr>
      <w:rFonts w:cs="Arial"/>
      <w:szCs w:val="22"/>
    </w:rPr>
  </w:style>
  <w:style w:type="paragraph" w:customStyle="1" w:styleId="SDMSubPara2">
    <w:name w:val="SDMSubPara2"/>
    <w:basedOn w:val="Normal"/>
    <w:rsid w:val="00353E8F"/>
    <w:pPr>
      <w:numPr>
        <w:ilvl w:val="2"/>
        <w:numId w:val="28"/>
      </w:numPr>
      <w:spacing w:before="180"/>
    </w:pPr>
    <w:rPr>
      <w:rFonts w:cs="Arial"/>
      <w:szCs w:val="22"/>
    </w:rPr>
  </w:style>
  <w:style w:type="character" w:customStyle="1" w:styleId="FootnoteTextChar">
    <w:name w:val="Footnote Text Char"/>
    <w:link w:val="FootnoteText"/>
    <w:uiPriority w:val="99"/>
    <w:rsid w:val="00353E8F"/>
    <w:rPr>
      <w:rFonts w:ascii="Arial" w:eastAsia="Times New Roman" w:hAnsi="Arial"/>
      <w:lang w:val="en-GB" w:eastAsia="de-DE"/>
    </w:rPr>
  </w:style>
  <w:style w:type="table" w:customStyle="1" w:styleId="SDMTable">
    <w:name w:val="SDMTable"/>
    <w:basedOn w:val="TableNormal"/>
    <w:rsid w:val="00353E8F"/>
    <w:rPr>
      <w:rFonts w:ascii="Arial" w:eastAsia="Times New Roman" w:hAnsi="Arial"/>
      <w:lang w:val="en-GB" w:eastAsia="en-GB"/>
    </w:rPr>
    <w:tblPr>
      <w:tblStyleRowBandSize w:val="1"/>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blStylePr w:type="firstRow">
      <w:pPr>
        <w:keepNext/>
        <w:keepLines/>
        <w:wordWrap/>
        <w:jc w:val="center"/>
      </w:pPr>
      <w:rPr>
        <w:b/>
      </w:rPr>
      <w:tblPr/>
      <w:trPr>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SDMFooter">
    <w:name w:val="SDMFooter"/>
    <w:basedOn w:val="Footer"/>
    <w:rsid w:val="00353E8F"/>
    <w:pPr>
      <w:jc w:val="center"/>
    </w:pPr>
    <w:rPr>
      <w:rFonts w:cs="Arial"/>
      <w:sz w:val="20"/>
    </w:rPr>
  </w:style>
  <w:style w:type="table" w:customStyle="1" w:styleId="SDMTableDocInfo">
    <w:name w:val="SDMTableDocInfo"/>
    <w:basedOn w:val="TableNormal"/>
    <w:rsid w:val="00353E8F"/>
    <w:pPr>
      <w:keepNext/>
      <w:spacing w:before="80" w:after="80"/>
    </w:pPr>
    <w:rPr>
      <w:rFonts w:ascii="Arial" w:eastAsia="Times New Roman" w:hAnsi="Arial"/>
      <w:lang w:val="en-GB" w:eastAsia="en-GB"/>
    </w:rPr>
    <w:tblPr/>
    <w:tblStylePr w:type="firstRow">
      <w:rPr>
        <w:rFonts w:ascii="Symbol" w:hAnsi="Symbol"/>
        <w:i/>
        <w:sz w:val="16"/>
      </w:rPr>
      <w:tblPr/>
      <w:trPr>
        <w:cantSplit w:val="0"/>
        <w:tblHeader/>
      </w:trPr>
      <w:tcPr>
        <w:tcBorders>
          <w:top w:val="single" w:sz="4" w:space="0" w:color="auto"/>
          <w:left w:val="nil"/>
          <w:bottom w:val="single" w:sz="12" w:space="0" w:color="auto"/>
          <w:right w:val="nil"/>
          <w:insideV w:val="nil"/>
        </w:tcBorders>
        <w:tcMar>
          <w:top w:w="80" w:type="dxa"/>
          <w:left w:w="0" w:type="nil"/>
          <w:bottom w:w="80" w:type="dxa"/>
          <w:right w:w="0" w:type="nil"/>
        </w:tcMar>
        <w:vAlign w:val="center"/>
      </w:tcPr>
    </w:tblStylePr>
    <w:tblStylePr w:type="lastRow">
      <w:tblPr/>
      <w:trPr>
        <w:cantSplit w:val="0"/>
      </w:trPr>
      <w:tcPr>
        <w:tcBorders>
          <w:top w:val="single" w:sz="4" w:space="0" w:color="auto"/>
          <w:left w:val="nil"/>
          <w:bottom w:val="single" w:sz="12" w:space="0" w:color="auto"/>
          <w:right w:val="nil"/>
          <w:insideH w:val="nil"/>
          <w:insideV w:val="nil"/>
          <w:tl2br w:val="nil"/>
          <w:tr2bl w:val="nil"/>
        </w:tcBorders>
        <w:vAlign w:val="center"/>
      </w:tcPr>
    </w:tblStylePr>
  </w:style>
  <w:style w:type="paragraph" w:customStyle="1" w:styleId="SDMDocInfoText">
    <w:name w:val="SDMDocInfoText"/>
    <w:basedOn w:val="Normal"/>
    <w:link w:val="SDMDocInfoTextChar"/>
    <w:rsid w:val="00353E8F"/>
    <w:pPr>
      <w:keepLines/>
      <w:numPr>
        <w:numId w:val="27"/>
      </w:numPr>
      <w:spacing w:before="80" w:after="80"/>
    </w:pPr>
    <w:rPr>
      <w:rFonts w:cs="Arial"/>
      <w:sz w:val="20"/>
    </w:rPr>
  </w:style>
  <w:style w:type="character" w:customStyle="1" w:styleId="SDMDocInfoTextChar">
    <w:name w:val="SDMDocInfoText Char"/>
    <w:link w:val="SDMDocInfoText"/>
    <w:rsid w:val="00353E8F"/>
    <w:rPr>
      <w:rFonts w:ascii="Arial" w:eastAsia="Times New Roman" w:hAnsi="Arial" w:cs="Arial"/>
      <w:lang w:val="en-GB" w:eastAsia="de-DE"/>
    </w:rPr>
  </w:style>
  <w:style w:type="paragraph" w:customStyle="1" w:styleId="SDMDocInfoTitle">
    <w:name w:val="SDMDocInfoTitle"/>
    <w:basedOn w:val="Normal"/>
    <w:rsid w:val="00353E8F"/>
    <w:pPr>
      <w:keepNext/>
      <w:keepLines/>
      <w:spacing w:before="480" w:after="240"/>
      <w:jc w:val="center"/>
    </w:pPr>
    <w:rPr>
      <w:rFonts w:cs="Arial"/>
      <w:b/>
      <w:szCs w:val="22"/>
    </w:rPr>
  </w:style>
  <w:style w:type="paragraph" w:customStyle="1" w:styleId="SDMSubPara3">
    <w:name w:val="SDMSubPara3"/>
    <w:basedOn w:val="Normal"/>
    <w:rsid w:val="00353E8F"/>
    <w:pPr>
      <w:numPr>
        <w:ilvl w:val="3"/>
        <w:numId w:val="28"/>
      </w:numPr>
      <w:spacing w:before="180"/>
      <w:ind w:left="2721" w:hanging="595"/>
    </w:pPr>
  </w:style>
  <w:style w:type="paragraph" w:customStyle="1" w:styleId="SDMSubPara4">
    <w:name w:val="SDMSubPara4"/>
    <w:basedOn w:val="Normal"/>
    <w:rsid w:val="00353E8F"/>
    <w:pPr>
      <w:numPr>
        <w:ilvl w:val="4"/>
        <w:numId w:val="28"/>
      </w:numPr>
      <w:spacing w:before="180"/>
    </w:pPr>
  </w:style>
  <w:style w:type="character" w:customStyle="1" w:styleId="TOC1Char">
    <w:name w:val="TOC 1 Char"/>
    <w:link w:val="TOC1"/>
    <w:uiPriority w:val="39"/>
    <w:rsid w:val="00353E8F"/>
    <w:rPr>
      <w:rFonts w:ascii="Arial" w:eastAsia="Times New Roman" w:hAnsi="Arial" w:cs="Arial"/>
      <w:b/>
      <w:caps/>
      <w:sz w:val="21"/>
      <w:szCs w:val="21"/>
      <w:lang w:val="en-GB" w:eastAsia="de-DE"/>
    </w:rPr>
  </w:style>
  <w:style w:type="character" w:customStyle="1" w:styleId="TOC2Char">
    <w:name w:val="TOC 2 Char"/>
    <w:link w:val="TOC2"/>
    <w:uiPriority w:val="39"/>
    <w:rsid w:val="00353E8F"/>
    <w:rPr>
      <w:rFonts w:ascii="Arial" w:eastAsia="Times New Roman" w:hAnsi="Arial" w:cs="Arial"/>
      <w:sz w:val="21"/>
      <w:szCs w:val="21"/>
      <w:lang w:val="en-GB" w:eastAsia="de-DE"/>
    </w:rPr>
  </w:style>
  <w:style w:type="character" w:customStyle="1" w:styleId="TOC3Char">
    <w:name w:val="TOC 3 Char"/>
    <w:link w:val="TOC3"/>
    <w:uiPriority w:val="39"/>
    <w:rsid w:val="00353E8F"/>
    <w:rPr>
      <w:rFonts w:ascii="Arial" w:eastAsia="Times New Roman" w:hAnsi="Arial" w:cs="Arial"/>
      <w:sz w:val="21"/>
      <w:szCs w:val="21"/>
      <w:lang w:val="en-GB" w:eastAsia="de-DE"/>
    </w:rPr>
  </w:style>
  <w:style w:type="character" w:customStyle="1" w:styleId="TOC3CharChar">
    <w:name w:val="TOC 3 Char Char"/>
    <w:rsid w:val="009115E4"/>
    <w:rPr>
      <w:rFonts w:ascii="Arial" w:hAnsi="Arial" w:cs="Arial"/>
      <w:b/>
      <w:caps/>
      <w:sz w:val="21"/>
      <w:szCs w:val="21"/>
      <w:lang w:val="en-GB" w:eastAsia="de-DE" w:bidi="ar-SA"/>
    </w:rPr>
  </w:style>
  <w:style w:type="paragraph" w:customStyle="1" w:styleId="SDMHeader">
    <w:name w:val="SDMHeader"/>
    <w:basedOn w:val="Header"/>
    <w:rsid w:val="00353E8F"/>
    <w:pPr>
      <w:pBdr>
        <w:bottom w:val="single" w:sz="4" w:space="10" w:color="auto"/>
      </w:pBdr>
      <w:tabs>
        <w:tab w:val="clear" w:pos="4320"/>
        <w:tab w:val="clear" w:pos="8640"/>
        <w:tab w:val="right" w:pos="9356"/>
        <w:tab w:val="right" w:pos="14288"/>
      </w:tabs>
    </w:pPr>
    <w:rPr>
      <w:rFonts w:cs="Arial"/>
      <w:sz w:val="20"/>
      <w:szCs w:val="16"/>
    </w:rPr>
  </w:style>
  <w:style w:type="paragraph" w:customStyle="1" w:styleId="SDMDocInfoHeadRow">
    <w:name w:val="SDMDocInfoHeadRow"/>
    <w:basedOn w:val="Normal"/>
    <w:rsid w:val="00353E8F"/>
    <w:pPr>
      <w:keepNext/>
      <w:keepLines/>
    </w:pPr>
    <w:rPr>
      <w:rFonts w:cs="Arial"/>
      <w:i/>
      <w:sz w:val="16"/>
      <w:szCs w:val="16"/>
    </w:rPr>
  </w:style>
  <w:style w:type="table" w:customStyle="1" w:styleId="SDMBox">
    <w:name w:val="SDMBox"/>
    <w:basedOn w:val="TableNormal"/>
    <w:rsid w:val="00353E8F"/>
    <w:rPr>
      <w:rFonts w:ascii="Arial" w:eastAsia="Times New Roman" w:hAnsi="Arial"/>
      <w:lang w:val="en-GB" w:eastAsia="en-GB"/>
    </w:rPr>
    <w:tblPr>
      <w:tblInd w:w="822" w:type="dxa"/>
      <w:tblBorders>
        <w:top w:val="single" w:sz="4" w:space="0" w:color="auto"/>
        <w:left w:val="single" w:sz="4" w:space="0" w:color="auto"/>
        <w:bottom w:val="single" w:sz="4" w:space="0" w:color="auto"/>
        <w:right w:val="single" w:sz="4" w:space="0" w:color="auto"/>
      </w:tblBorders>
      <w:tblCellMar>
        <w:top w:w="28" w:type="dxa"/>
        <w:bottom w:w="28" w:type="dxa"/>
      </w:tblCellMar>
    </w:tblPr>
    <w:trPr>
      <w:cantSplit/>
    </w:trPr>
    <w:tcPr>
      <w:shd w:val="clear" w:color="auto" w:fill="E6E6E6"/>
    </w:tcPr>
    <w:tblStylePr w:type="firstRow">
      <w:pPr>
        <w:keepNext/>
        <w:keepLines/>
        <w:wordWrap/>
      </w:pPr>
      <w:rPr>
        <w:b/>
      </w:rPr>
      <w:tblPr/>
      <w:tcPr>
        <w:tcMar>
          <w:top w:w="57" w:type="dxa"/>
          <w:left w:w="0" w:type="nil"/>
          <w:bottom w:w="57" w:type="dxa"/>
          <w:right w:w="0" w:type="nil"/>
        </w:tcMar>
      </w:tcPr>
    </w:tblStylePr>
    <w:tblStylePr w:type="lastRow">
      <w:pPr>
        <w:keepNext w:val="0"/>
        <w:wordWrap/>
      </w:pPr>
    </w:tblStylePr>
  </w:style>
  <w:style w:type="numbering" w:customStyle="1" w:styleId="SDMParaList">
    <w:name w:val="SDMParaList"/>
    <w:rsid w:val="00353E8F"/>
    <w:pPr>
      <w:numPr>
        <w:numId w:val="12"/>
      </w:numPr>
    </w:pPr>
  </w:style>
  <w:style w:type="numbering" w:customStyle="1" w:styleId="SDMHeadList">
    <w:name w:val="SDMHeadList"/>
    <w:uiPriority w:val="99"/>
    <w:rsid w:val="00353E8F"/>
    <w:pPr>
      <w:numPr>
        <w:numId w:val="15"/>
      </w:numPr>
    </w:pPr>
  </w:style>
  <w:style w:type="numbering" w:customStyle="1" w:styleId="SDMTableBoxParaList">
    <w:name w:val="SDMTable&amp;BoxParaList"/>
    <w:rsid w:val="009115E4"/>
    <w:pPr>
      <w:numPr>
        <w:numId w:val="13"/>
      </w:numPr>
    </w:pPr>
  </w:style>
  <w:style w:type="paragraph" w:customStyle="1" w:styleId="SDMAppTitle">
    <w:name w:val="SDMAppTitle"/>
    <w:basedOn w:val="SDMHead1"/>
    <w:next w:val="SDMApp1"/>
    <w:qFormat/>
    <w:rsid w:val="00353E8F"/>
    <w:pPr>
      <w:pageBreakBefore/>
      <w:numPr>
        <w:numId w:val="24"/>
      </w:numPr>
      <w:spacing w:before="120" w:after="600"/>
    </w:pPr>
  </w:style>
  <w:style w:type="paragraph" w:customStyle="1" w:styleId="SDMApp1">
    <w:name w:val="SDMApp1"/>
    <w:basedOn w:val="SDMHead2"/>
    <w:qFormat/>
    <w:rsid w:val="00353E8F"/>
    <w:pPr>
      <w:ind w:left="2126" w:hanging="2126"/>
      <w:outlineLvl w:val="9"/>
    </w:pPr>
  </w:style>
  <w:style w:type="paragraph" w:customStyle="1" w:styleId="SDMApp2">
    <w:name w:val="SDMApp2"/>
    <w:basedOn w:val="SDMHead3"/>
    <w:qFormat/>
    <w:rsid w:val="00353E8F"/>
    <w:pPr>
      <w:numPr>
        <w:numId w:val="24"/>
      </w:numPr>
      <w:outlineLvl w:val="9"/>
    </w:pPr>
  </w:style>
  <w:style w:type="paragraph" w:customStyle="1" w:styleId="SDMApp3">
    <w:name w:val="SDMApp3"/>
    <w:basedOn w:val="SDMHead4"/>
    <w:qFormat/>
    <w:rsid w:val="00353E8F"/>
    <w:pPr>
      <w:numPr>
        <w:numId w:val="24"/>
      </w:numPr>
      <w:outlineLvl w:val="9"/>
    </w:pPr>
  </w:style>
  <w:style w:type="paragraph" w:customStyle="1" w:styleId="SDMApp4">
    <w:name w:val="SDMApp4"/>
    <w:basedOn w:val="SDMHead5"/>
    <w:qFormat/>
    <w:rsid w:val="00353E8F"/>
    <w:pPr>
      <w:numPr>
        <w:numId w:val="24"/>
      </w:numPr>
      <w:outlineLvl w:val="9"/>
    </w:pPr>
  </w:style>
  <w:style w:type="numbering" w:customStyle="1" w:styleId="SDMAppHeadList">
    <w:name w:val="SDMAppHeadList"/>
    <w:uiPriority w:val="99"/>
    <w:rsid w:val="00353E8F"/>
    <w:pPr>
      <w:numPr>
        <w:numId w:val="14"/>
      </w:numPr>
    </w:pPr>
  </w:style>
  <w:style w:type="paragraph" w:customStyle="1" w:styleId="SDMDocRef">
    <w:name w:val="SDMDocRef"/>
    <w:basedOn w:val="Normal"/>
    <w:qFormat/>
    <w:rsid w:val="00353E8F"/>
    <w:pPr>
      <w:spacing w:before="100"/>
    </w:pPr>
    <w:rPr>
      <w:b/>
      <w:caps/>
      <w:sz w:val="28"/>
    </w:rPr>
  </w:style>
  <w:style w:type="paragraph" w:customStyle="1" w:styleId="SDMApp5">
    <w:name w:val="SDMApp5"/>
    <w:basedOn w:val="SDMApp4"/>
    <w:qFormat/>
    <w:rsid w:val="00353E8F"/>
    <w:pPr>
      <w:numPr>
        <w:ilvl w:val="5"/>
      </w:numPr>
      <w:tabs>
        <w:tab w:val="left" w:pos="1418"/>
      </w:tabs>
      <w:ind w:left="1418" w:hanging="1418"/>
    </w:pPr>
  </w:style>
  <w:style w:type="paragraph" w:customStyle="1" w:styleId="SDMTableBoxFigureFootnote">
    <w:name w:val="SDMTableBoxFigureFootnote"/>
    <w:basedOn w:val="Normal"/>
    <w:qFormat/>
    <w:rsid w:val="00353E8F"/>
    <w:pPr>
      <w:numPr>
        <w:numId w:val="30"/>
      </w:numPr>
      <w:spacing w:before="120"/>
    </w:pPr>
    <w:rPr>
      <w:sz w:val="20"/>
    </w:rPr>
  </w:style>
  <w:style w:type="paragraph" w:customStyle="1" w:styleId="SDMCovNoteTitle">
    <w:name w:val="SDMCovNoteTitle"/>
    <w:basedOn w:val="Normal"/>
    <w:qFormat/>
    <w:rsid w:val="00353E8F"/>
    <w:pPr>
      <w:keepNext/>
      <w:keepLines/>
      <w:suppressAutoHyphens/>
      <w:spacing w:before="240" w:after="840"/>
      <w:jc w:val="center"/>
    </w:pPr>
    <w:rPr>
      <w:b/>
      <w:caps/>
      <w:sz w:val="32"/>
    </w:rPr>
  </w:style>
  <w:style w:type="numbering" w:customStyle="1" w:styleId="SDMCovNoteHeadList">
    <w:name w:val="SDMCovNoteHeadList"/>
    <w:uiPriority w:val="99"/>
    <w:rsid w:val="00353E8F"/>
    <w:pPr>
      <w:numPr>
        <w:numId w:val="16"/>
      </w:numPr>
    </w:pPr>
  </w:style>
  <w:style w:type="paragraph" w:customStyle="1" w:styleId="SDMCovNoteHead1">
    <w:name w:val="SDMCovNoteHead1"/>
    <w:basedOn w:val="Normal"/>
    <w:rsid w:val="00353E8F"/>
    <w:pPr>
      <w:keepNext/>
      <w:keepLines/>
      <w:numPr>
        <w:numId w:val="22"/>
      </w:numPr>
      <w:suppressAutoHyphens/>
      <w:spacing w:before="240" w:after="60"/>
    </w:pPr>
    <w:rPr>
      <w:b/>
      <w:sz w:val="24"/>
    </w:rPr>
  </w:style>
  <w:style w:type="paragraph" w:customStyle="1" w:styleId="SDMCovNoteHead2">
    <w:name w:val="SDMCovNoteHead2"/>
    <w:basedOn w:val="Normal"/>
    <w:rsid w:val="00353E8F"/>
    <w:pPr>
      <w:keepNext/>
      <w:keepLines/>
      <w:numPr>
        <w:ilvl w:val="1"/>
        <w:numId w:val="22"/>
      </w:numPr>
      <w:spacing w:before="240" w:after="60"/>
    </w:pPr>
    <w:rPr>
      <w:b/>
    </w:rPr>
  </w:style>
  <w:style w:type="paragraph" w:customStyle="1" w:styleId="SDMCovNoteHead3">
    <w:name w:val="SDMCovNoteHead3"/>
    <w:basedOn w:val="Normal"/>
    <w:rsid w:val="00353E8F"/>
    <w:pPr>
      <w:keepNext/>
      <w:keepLines/>
      <w:numPr>
        <w:ilvl w:val="2"/>
        <w:numId w:val="22"/>
      </w:numPr>
      <w:spacing w:before="240" w:after="60"/>
    </w:pPr>
    <w:rPr>
      <w:b/>
    </w:rPr>
  </w:style>
  <w:style w:type="paragraph" w:customStyle="1" w:styleId="MediumGrid21">
    <w:name w:val="Medium Grid 21"/>
    <w:link w:val="MediumGrid2Char"/>
    <w:uiPriority w:val="1"/>
    <w:qFormat/>
    <w:rsid w:val="00353E8F"/>
    <w:rPr>
      <w:rFonts w:ascii="Calibri" w:hAnsi="Calibri" w:cs="Arial"/>
      <w:sz w:val="22"/>
      <w:szCs w:val="22"/>
      <w:lang w:eastAsia="ja-JP"/>
    </w:rPr>
  </w:style>
  <w:style w:type="character" w:customStyle="1" w:styleId="MediumGrid2Char">
    <w:name w:val="Medium Grid 2 Char"/>
    <w:link w:val="MediumGrid21"/>
    <w:uiPriority w:val="1"/>
    <w:rsid w:val="00353E8F"/>
    <w:rPr>
      <w:rFonts w:ascii="Calibri" w:hAnsi="Calibri" w:cs="Arial"/>
      <w:sz w:val="22"/>
      <w:szCs w:val="22"/>
      <w:lang w:eastAsia="ja-JP"/>
    </w:rPr>
  </w:style>
  <w:style w:type="paragraph" w:customStyle="1" w:styleId="SDMTOCHeading">
    <w:name w:val="SDMTOCHeading"/>
    <w:basedOn w:val="Normal"/>
    <w:qFormat/>
    <w:rsid w:val="00353E8F"/>
    <w:pPr>
      <w:keepNext/>
      <w:keepLines/>
      <w:pageBreakBefore/>
      <w:tabs>
        <w:tab w:val="right" w:pos="9356"/>
      </w:tabs>
      <w:spacing w:before="240" w:after="600"/>
    </w:pPr>
    <w:rPr>
      <w:rFonts w:cs="Arial"/>
      <w:b/>
      <w:szCs w:val="22"/>
    </w:rPr>
  </w:style>
  <w:style w:type="numbering" w:customStyle="1" w:styleId="SDMTableBoxFigureFootnoteList">
    <w:name w:val="SDMTableBoxFigureFootnoteList"/>
    <w:uiPriority w:val="99"/>
    <w:rsid w:val="00353E8F"/>
    <w:pPr>
      <w:numPr>
        <w:numId w:val="17"/>
      </w:numPr>
    </w:pPr>
  </w:style>
  <w:style w:type="paragraph" w:customStyle="1" w:styleId="SDMTableBoxFigureFootnoteSL1">
    <w:name w:val="SDMTableBoxFigureFootnoteSL1"/>
    <w:basedOn w:val="SDMTableBoxFigureFootnote"/>
    <w:qFormat/>
    <w:rsid w:val="00353E8F"/>
    <w:pPr>
      <w:numPr>
        <w:ilvl w:val="1"/>
      </w:numPr>
      <w:spacing w:before="40"/>
    </w:pPr>
  </w:style>
  <w:style w:type="paragraph" w:customStyle="1" w:styleId="SDMTableBoxFigureFootnoteSL2">
    <w:name w:val="SDMTableBoxFigureFootnoteSL2"/>
    <w:basedOn w:val="SDMTableBoxFigureFootnote"/>
    <w:qFormat/>
    <w:rsid w:val="00353E8F"/>
    <w:pPr>
      <w:numPr>
        <w:ilvl w:val="2"/>
      </w:numPr>
      <w:spacing w:before="40"/>
    </w:pPr>
  </w:style>
  <w:style w:type="paragraph" w:customStyle="1" w:styleId="SDMTableBoxFigureFootnoteSL3">
    <w:name w:val="SDMTableBoxFigureFootnoteSL3"/>
    <w:basedOn w:val="SDMTableBoxFigureFootnote"/>
    <w:qFormat/>
    <w:rsid w:val="00353E8F"/>
    <w:pPr>
      <w:numPr>
        <w:ilvl w:val="3"/>
      </w:numPr>
      <w:spacing w:before="40"/>
    </w:pPr>
  </w:style>
  <w:style w:type="paragraph" w:customStyle="1" w:styleId="SDMTableBoxFigureFootnoteSL4">
    <w:name w:val="SDMTableBoxFigureFootnoteSL4"/>
    <w:basedOn w:val="SDMTableBoxFigureFootnote"/>
    <w:qFormat/>
    <w:rsid w:val="00353E8F"/>
    <w:pPr>
      <w:numPr>
        <w:ilvl w:val="4"/>
      </w:numPr>
      <w:spacing w:before="40"/>
    </w:pPr>
  </w:style>
  <w:style w:type="paragraph" w:customStyle="1" w:styleId="SDMTableBoxFigureFootnoteSL5">
    <w:name w:val="SDMTableBoxFigureFootnoteSL5"/>
    <w:basedOn w:val="SDMTableBoxFigureFootnote"/>
    <w:qFormat/>
    <w:rsid w:val="00353E8F"/>
    <w:pPr>
      <w:numPr>
        <w:ilvl w:val="5"/>
      </w:numPr>
      <w:spacing w:before="40"/>
    </w:pPr>
  </w:style>
  <w:style w:type="character" w:customStyle="1" w:styleId="MediumGrid11">
    <w:name w:val="Medium Grid 11"/>
    <w:uiPriority w:val="99"/>
    <w:semiHidden/>
    <w:rsid w:val="00353E8F"/>
    <w:rPr>
      <w:color w:val="808080"/>
    </w:rPr>
  </w:style>
  <w:style w:type="character" w:customStyle="1" w:styleId="BalloonTextChar">
    <w:name w:val="Balloon Text Char"/>
    <w:link w:val="BalloonText"/>
    <w:rsid w:val="00353E8F"/>
    <w:rPr>
      <w:rFonts w:ascii="Tahoma" w:eastAsia="Times New Roman" w:hAnsi="Tahoma" w:cs="Tahoma"/>
      <w:sz w:val="16"/>
      <w:szCs w:val="16"/>
      <w:lang w:val="en-GB" w:eastAsia="de-DE"/>
    </w:rPr>
  </w:style>
  <w:style w:type="paragraph" w:styleId="Date">
    <w:name w:val="Date"/>
    <w:basedOn w:val="Normal"/>
    <w:next w:val="Normal"/>
    <w:link w:val="DateChar"/>
    <w:rsid w:val="00353E8F"/>
  </w:style>
  <w:style w:type="character" w:customStyle="1" w:styleId="DateChar">
    <w:name w:val="Date Char"/>
    <w:link w:val="Date"/>
    <w:rsid w:val="00353E8F"/>
    <w:rPr>
      <w:rFonts w:ascii="Arial" w:eastAsia="Times New Roman" w:hAnsi="Arial"/>
      <w:sz w:val="22"/>
      <w:lang w:val="en-GB" w:eastAsia="de-DE"/>
    </w:rPr>
  </w:style>
  <w:style w:type="paragraph" w:customStyle="1" w:styleId="SDMConfidentialMark">
    <w:name w:val="SDMConfidentialMark"/>
    <w:basedOn w:val="Normal"/>
    <w:qFormat/>
    <w:rsid w:val="00353E8F"/>
    <w:pPr>
      <w:spacing w:before="1200"/>
      <w:jc w:val="right"/>
    </w:pPr>
    <w:rPr>
      <w:b/>
      <w:caps/>
      <w:spacing w:val="10"/>
      <w:sz w:val="32"/>
    </w:rPr>
  </w:style>
  <w:style w:type="character" w:customStyle="1" w:styleId="Heading1Char">
    <w:name w:val="Heading 1 Char"/>
    <w:link w:val="Heading1"/>
    <w:uiPriority w:val="9"/>
    <w:rsid w:val="00353E8F"/>
    <w:rPr>
      <w:rFonts w:ascii="Cambria" w:eastAsia="Times New Roman" w:hAnsi="Cambria"/>
      <w:b/>
      <w:bCs/>
      <w:color w:val="365F91"/>
      <w:sz w:val="28"/>
      <w:szCs w:val="28"/>
    </w:rPr>
  </w:style>
  <w:style w:type="character" w:customStyle="1" w:styleId="Heading2Char">
    <w:name w:val="Heading 2 Char"/>
    <w:link w:val="Heading2"/>
    <w:rsid w:val="00353E8F"/>
    <w:rPr>
      <w:rFonts w:ascii="Cambria" w:eastAsia="Times New Roman" w:hAnsi="Cambria"/>
      <w:b/>
      <w:bCs/>
      <w:color w:val="4F81BD"/>
      <w:sz w:val="26"/>
      <w:szCs w:val="26"/>
    </w:rPr>
  </w:style>
  <w:style w:type="character" w:customStyle="1" w:styleId="Heading3Char">
    <w:name w:val="Heading 3 Char"/>
    <w:link w:val="Heading3"/>
    <w:rsid w:val="00353E8F"/>
    <w:rPr>
      <w:rFonts w:ascii="Cambria" w:eastAsia="Times New Roman" w:hAnsi="Cambria"/>
      <w:b/>
      <w:bCs/>
      <w:color w:val="4F81BD"/>
      <w:sz w:val="24"/>
      <w:szCs w:val="24"/>
    </w:rPr>
  </w:style>
  <w:style w:type="character" w:customStyle="1" w:styleId="Heading4Char">
    <w:name w:val="Heading 4 Char"/>
    <w:link w:val="Heading4"/>
    <w:rsid w:val="00353E8F"/>
    <w:rPr>
      <w:rFonts w:ascii="Cambria" w:eastAsia="Times New Roman" w:hAnsi="Cambria"/>
      <w:b/>
      <w:bCs/>
      <w:i/>
      <w:iCs/>
      <w:color w:val="4F81BD"/>
      <w:sz w:val="24"/>
      <w:szCs w:val="24"/>
    </w:rPr>
  </w:style>
  <w:style w:type="character" w:customStyle="1" w:styleId="Heading5Char">
    <w:name w:val="Heading 5 Char"/>
    <w:link w:val="Heading5"/>
    <w:rsid w:val="00353E8F"/>
    <w:rPr>
      <w:rFonts w:ascii="Cambria" w:eastAsia="Times New Roman" w:hAnsi="Cambria"/>
      <w:color w:val="243F60"/>
      <w:sz w:val="24"/>
      <w:szCs w:val="24"/>
    </w:rPr>
  </w:style>
  <w:style w:type="character" w:customStyle="1" w:styleId="Heading6Char">
    <w:name w:val="Heading 6 Char"/>
    <w:link w:val="Heading6"/>
    <w:rsid w:val="00353E8F"/>
    <w:rPr>
      <w:rFonts w:ascii="Cambria" w:eastAsia="Times New Roman" w:hAnsi="Cambria"/>
      <w:i/>
      <w:iCs/>
      <w:color w:val="243F60"/>
      <w:sz w:val="24"/>
      <w:szCs w:val="24"/>
    </w:rPr>
  </w:style>
  <w:style w:type="character" w:customStyle="1" w:styleId="Heading7Char">
    <w:name w:val="Heading 7 Char"/>
    <w:link w:val="Heading7"/>
    <w:rsid w:val="00353E8F"/>
    <w:rPr>
      <w:rFonts w:ascii="Cambria" w:eastAsia="Times New Roman" w:hAnsi="Cambria"/>
      <w:i/>
      <w:iCs/>
      <w:color w:val="404040"/>
      <w:sz w:val="24"/>
      <w:szCs w:val="24"/>
    </w:rPr>
  </w:style>
  <w:style w:type="character" w:customStyle="1" w:styleId="Heading8Char">
    <w:name w:val="Heading 8 Char"/>
    <w:link w:val="Heading8"/>
    <w:rsid w:val="00353E8F"/>
    <w:rPr>
      <w:rFonts w:ascii="Cambria" w:eastAsia="Times New Roman" w:hAnsi="Cambria"/>
      <w:color w:val="404040"/>
    </w:rPr>
  </w:style>
  <w:style w:type="character" w:customStyle="1" w:styleId="Heading9Char">
    <w:name w:val="Heading 9 Char"/>
    <w:link w:val="Heading9"/>
    <w:rsid w:val="00353E8F"/>
    <w:rPr>
      <w:rFonts w:ascii="Cambria" w:eastAsia="Times New Roman" w:hAnsi="Cambria"/>
      <w:i/>
      <w:iCs/>
      <w:color w:val="404040"/>
    </w:rPr>
  </w:style>
  <w:style w:type="table" w:customStyle="1" w:styleId="SDMMethTableEmmissions">
    <w:name w:val="SDMMethTableEmmissions"/>
    <w:basedOn w:val="TableNormal"/>
    <w:uiPriority w:val="99"/>
    <w:rsid w:val="00353E8F"/>
    <w:rPr>
      <w:rFonts w:ascii="Arial" w:eastAsia="Times New Roman" w:hAnsi="Arial"/>
      <w:lang w:val="en-GB" w:eastAsia="en-GB"/>
    </w:rPr>
    <w:tblPr>
      <w:tblStyleRowBandSize w:val="3"/>
      <w:tblStyleColBandSize w:val="1"/>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cPr>
      <w:vAlign w:val="center"/>
    </w:tcPr>
    <w:tblStylePr w:type="firstRow">
      <w:pPr>
        <w:keepNext/>
        <w:keepLines/>
        <w:wordWrap/>
        <w:jc w:val="center"/>
      </w:pPr>
      <w:rPr>
        <w:rFonts w:ascii="Symbol" w:hAnsi="Symbol"/>
        <w:b/>
        <w:sz w:val="22"/>
        <w:u w:val="none"/>
      </w:rPr>
      <w:tblPr/>
      <w:trPr>
        <w:tblHeader/>
      </w:trPr>
      <w:tcPr>
        <w:tcBorders>
          <w:top w:val="single" w:sz="4" w:space="0" w:color="auto"/>
          <w:left w:val="single" w:sz="4" w:space="0" w:color="auto"/>
          <w:bottom w:val="single" w:sz="12" w:space="0" w:color="auto"/>
          <w:right w:val="single" w:sz="4" w:space="0" w:color="auto"/>
          <w:insideH w:val="nil"/>
          <w:insideV w:val="single" w:sz="4" w:space="0" w:color="auto"/>
          <w:tl2br w:val="nil"/>
          <w:tr2bl w:val="nil"/>
        </w:tcBorders>
        <w:shd w:val="clear" w:color="auto" w:fill="E6E6E6"/>
        <w:tcMar>
          <w:top w:w="113" w:type="dxa"/>
          <w:left w:w="0" w:type="nil"/>
          <w:bottom w:w="113" w:type="dxa"/>
          <w:right w:w="0" w:type="nil"/>
        </w:tcMar>
      </w:tcPr>
    </w:tblStylePr>
    <w:tblStylePr w:type="firstCol">
      <w:pPr>
        <w:keepLines/>
        <w:wordWrap/>
        <w:jc w:val="center"/>
      </w:pPr>
      <w:rPr>
        <w:b/>
      </w:rPr>
    </w:tblStylePr>
    <w:tblStylePr w:type="band2Horz">
      <w:tblPr/>
      <w:tcPr>
        <w:shd w:val="clear" w:color="auto" w:fill="E6E6E6"/>
      </w:tcPr>
    </w:tblStylePr>
  </w:style>
  <w:style w:type="table" w:customStyle="1" w:styleId="SDMMethTableDataParameter">
    <w:name w:val="SDMMethTableDataParameter"/>
    <w:basedOn w:val="TableNormal"/>
    <w:uiPriority w:val="99"/>
    <w:rsid w:val="00353E8F"/>
    <w:rPr>
      <w:rFonts w:ascii="Arial" w:eastAsia="Times New Roman" w:hAnsi="Arial"/>
      <w:lang w:val="en-GB" w:eastAsia="en-GB"/>
    </w:rPr>
    <w:tblPr>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blStylePr w:type="firstRow">
      <w:pPr>
        <w:keepNext/>
        <w:keepLines/>
        <w:wordWrap/>
      </w:pPr>
      <w:rPr>
        <w:b/>
      </w:rPr>
      <w:tblPr/>
      <w:tcPr>
        <w:tcMar>
          <w:top w:w="62" w:type="dxa"/>
          <w:left w:w="0" w:type="nil"/>
          <w:bottom w:w="62" w:type="dxa"/>
          <w:right w:w="0" w:type="nil"/>
        </w:tcMar>
      </w:tcPr>
    </w:tblStylePr>
    <w:tblStylePr w:type="firstCol">
      <w:tblPr/>
      <w:tcPr>
        <w:shd w:val="clear" w:color="auto" w:fill="E6E6E6"/>
      </w:tcPr>
    </w:tblStylePr>
  </w:style>
  <w:style w:type="paragraph" w:customStyle="1" w:styleId="SDMMethCaptionNestedTableDataParameter">
    <w:name w:val="SDMMethCaptionNestedTableDataParameter"/>
    <w:basedOn w:val="Caption"/>
    <w:qFormat/>
    <w:rsid w:val="00353E8F"/>
    <w:pPr>
      <w:ind w:left="1531"/>
    </w:pPr>
  </w:style>
  <w:style w:type="table" w:customStyle="1" w:styleId="SDMMethTable">
    <w:name w:val="SDMMethTable"/>
    <w:basedOn w:val="SDMTable"/>
    <w:uiPriority w:val="99"/>
    <w:rsid w:val="00353E8F"/>
    <w:tblPr/>
    <w:tblStylePr w:type="firstRow">
      <w:pPr>
        <w:keepNext/>
        <w:keepLines/>
        <w:wordWrap/>
        <w:jc w:val="center"/>
      </w:pPr>
      <w:rPr>
        <w:b/>
      </w:rPr>
      <w:tblPr/>
      <w:trPr>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EquationParameters">
    <w:name w:val="SDMMethTableEquationParameters"/>
    <w:basedOn w:val="TableNormal"/>
    <w:uiPriority w:val="99"/>
    <w:rsid w:val="00353E8F"/>
    <w:rPr>
      <w:rFonts w:ascii="Arial" w:eastAsia="Times New Roman" w:hAnsi="Arial"/>
      <w:sz w:val="22"/>
      <w:lang w:val="en-GB" w:eastAsia="en-GB"/>
    </w:rPr>
    <w:tblPr>
      <w:tblInd w:w="680" w:type="dxa"/>
      <w:tblCellMar>
        <w:top w:w="85" w:type="dxa"/>
        <w:bottom w:w="28" w:type="dxa"/>
      </w:tblCellMar>
    </w:tblPr>
    <w:trPr>
      <w:cantSplit/>
    </w:trPr>
    <w:tcPr>
      <w:vAlign w:val="center"/>
    </w:tcPr>
  </w:style>
  <w:style w:type="paragraph" w:customStyle="1" w:styleId="SDMMethCaptionEquationParametersTable">
    <w:name w:val="SDMMethCaptionEquationParametersTable"/>
    <w:basedOn w:val="Caption"/>
    <w:qFormat/>
    <w:rsid w:val="00353E8F"/>
    <w:pPr>
      <w:spacing w:before="180" w:after="0"/>
    </w:pPr>
    <w:rPr>
      <w:b w:val="0"/>
      <w:sz w:val="22"/>
    </w:rPr>
  </w:style>
  <w:style w:type="paragraph" w:customStyle="1" w:styleId="SDMMethEquation">
    <w:name w:val="SDMMethEquation"/>
    <w:basedOn w:val="SDMPara"/>
    <w:qFormat/>
    <w:rsid w:val="00353E8F"/>
    <w:pPr>
      <w:keepLines/>
      <w:numPr>
        <w:numId w:val="0"/>
      </w:numPr>
      <w:spacing w:before="360" w:line="360" w:lineRule="auto"/>
    </w:pPr>
  </w:style>
  <w:style w:type="table" w:customStyle="1" w:styleId="SDMMethTableEquation">
    <w:name w:val="SDMMethTableEquation"/>
    <w:basedOn w:val="TableNormal"/>
    <w:uiPriority w:val="99"/>
    <w:rsid w:val="00353E8F"/>
    <w:rPr>
      <w:rFonts w:ascii="Arial" w:eastAsia="Times New Roman" w:hAnsi="Arial"/>
      <w:sz w:val="22"/>
      <w:lang w:val="en-GB" w:eastAsia="en-GB"/>
    </w:rPr>
    <w:tblPr>
      <w:tblInd w:w="680" w:type="dxa"/>
    </w:tblPr>
    <w:trPr>
      <w:cantSplit/>
    </w:trPr>
  </w:style>
  <w:style w:type="paragraph" w:customStyle="1" w:styleId="SDMTableBoxParaNotNumbered">
    <w:name w:val="SDMTable&amp;BoxParaNotNumbered"/>
    <w:basedOn w:val="Normal"/>
    <w:qFormat/>
    <w:rsid w:val="00353E8F"/>
    <w:pPr>
      <w:jc w:val="left"/>
    </w:pPr>
    <w:rPr>
      <w:sz w:val="20"/>
    </w:rPr>
  </w:style>
  <w:style w:type="paragraph" w:customStyle="1" w:styleId="SDMTableBoxParaNumbered">
    <w:name w:val="SDMTable&amp;BoxParaNumbered"/>
    <w:basedOn w:val="Normal"/>
    <w:qFormat/>
    <w:rsid w:val="00353E8F"/>
    <w:pPr>
      <w:numPr>
        <w:numId w:val="21"/>
      </w:numPr>
      <w:jc w:val="left"/>
    </w:pPr>
    <w:rPr>
      <w:sz w:val="20"/>
    </w:rPr>
  </w:style>
  <w:style w:type="paragraph" w:customStyle="1" w:styleId="SDMMethEquationNr">
    <w:name w:val="SDMMethEquationNr"/>
    <w:basedOn w:val="SDMMethEquation"/>
    <w:qFormat/>
    <w:rsid w:val="00353E8F"/>
    <w:pPr>
      <w:keepNext/>
      <w:numPr>
        <w:numId w:val="32"/>
      </w:numPr>
      <w:jc w:val="right"/>
    </w:pPr>
    <w:rPr>
      <w:sz w:val="20"/>
    </w:rPr>
  </w:style>
  <w:style w:type="numbering" w:customStyle="1" w:styleId="SDMMethEquationNumberingList">
    <w:name w:val="SDMMethEquationNumberingList"/>
    <w:uiPriority w:val="99"/>
    <w:rsid w:val="009115E4"/>
    <w:pPr>
      <w:numPr>
        <w:numId w:val="18"/>
      </w:numPr>
    </w:pPr>
  </w:style>
  <w:style w:type="paragraph" w:customStyle="1" w:styleId="ColorfulList-Accent11">
    <w:name w:val="Colorful List - Accent 11"/>
    <w:basedOn w:val="Normal"/>
    <w:uiPriority w:val="34"/>
    <w:qFormat/>
    <w:rsid w:val="00353E8F"/>
    <w:pPr>
      <w:ind w:left="720"/>
      <w:contextualSpacing/>
    </w:pPr>
  </w:style>
  <w:style w:type="table" w:customStyle="1" w:styleId="SDMTableLandscape">
    <w:name w:val="SDMTableLandscape"/>
    <w:basedOn w:val="SDMTable"/>
    <w:uiPriority w:val="99"/>
    <w:rsid w:val="009115E4"/>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Landscape">
    <w:name w:val="SDMMethTableLandscape"/>
    <w:basedOn w:val="SDMMethTable"/>
    <w:uiPriority w:val="99"/>
    <w:rsid w:val="009115E4"/>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CaptionLandscape">
    <w:name w:val="CaptionLandscape"/>
    <w:basedOn w:val="Caption"/>
    <w:qFormat/>
    <w:rsid w:val="009115E4"/>
  </w:style>
  <w:style w:type="character" w:customStyle="1" w:styleId="BodyText3Char">
    <w:name w:val="Body Text 3 Char"/>
    <w:link w:val="BodyText3"/>
    <w:rsid w:val="009115E4"/>
    <w:rPr>
      <w:rFonts w:eastAsia="Times New Roman"/>
      <w:i/>
      <w:iCs/>
      <w:sz w:val="24"/>
      <w:lang w:val="en-GB" w:eastAsia="de-DE"/>
    </w:rPr>
  </w:style>
  <w:style w:type="character" w:customStyle="1" w:styleId="BodyTextChar">
    <w:name w:val="Body Text Char"/>
    <w:link w:val="BodyText"/>
    <w:rsid w:val="009115E4"/>
    <w:rPr>
      <w:rFonts w:eastAsia="Times New Roman"/>
      <w:sz w:val="22"/>
      <w:lang w:val="en-GB" w:eastAsia="de-DE"/>
    </w:rPr>
  </w:style>
  <w:style w:type="character" w:customStyle="1" w:styleId="BodyText2Char">
    <w:name w:val="Body Text 2 Char"/>
    <w:link w:val="BodyText2"/>
    <w:rsid w:val="009115E4"/>
    <w:rPr>
      <w:rFonts w:eastAsia="Times New Roman"/>
      <w:sz w:val="22"/>
      <w:lang w:val="en-GB" w:eastAsia="de-DE"/>
    </w:rPr>
  </w:style>
  <w:style w:type="character" w:customStyle="1" w:styleId="DocumentMapChar">
    <w:name w:val="Document Map Char"/>
    <w:link w:val="DocumentMap"/>
    <w:rsid w:val="009115E4"/>
    <w:rPr>
      <w:rFonts w:ascii="Tahoma" w:eastAsia="Times New Roman" w:hAnsi="Tahoma" w:cs="Tahoma"/>
      <w:shd w:val="clear" w:color="auto" w:fill="000080"/>
      <w:lang w:val="en-GB" w:eastAsia="de-DE"/>
    </w:rPr>
  </w:style>
  <w:style w:type="character" w:customStyle="1" w:styleId="MacroTextChar">
    <w:name w:val="Macro Text Char"/>
    <w:link w:val="MacroText"/>
    <w:rsid w:val="009115E4"/>
    <w:rPr>
      <w:rFonts w:ascii="Courier New" w:eastAsia="Times New Roman" w:hAnsi="Courier New" w:cs="Courier New"/>
      <w:lang w:val="en-GB" w:eastAsia="de-DE"/>
    </w:rPr>
  </w:style>
  <w:style w:type="paragraph" w:customStyle="1" w:styleId="SDMPDDPoASection">
    <w:name w:val="SDMPDD&amp;PoASection"/>
    <w:basedOn w:val="SDMHead2"/>
    <w:qFormat/>
    <w:rsid w:val="009115E4"/>
    <w:pPr>
      <w:tabs>
        <w:tab w:val="left" w:pos="2325"/>
      </w:tabs>
      <w:outlineLvl w:val="0"/>
    </w:pPr>
  </w:style>
  <w:style w:type="numbering" w:customStyle="1" w:styleId="SDMPDDPoASectionList">
    <w:name w:val="SDMPDD&amp;PoASectionList"/>
    <w:uiPriority w:val="99"/>
    <w:rsid w:val="009115E4"/>
    <w:pPr>
      <w:numPr>
        <w:numId w:val="20"/>
      </w:numPr>
    </w:pPr>
  </w:style>
  <w:style w:type="paragraph" w:customStyle="1" w:styleId="SDMPDDPoASubSection1">
    <w:name w:val="SDMPDD&amp;PoASubSection1"/>
    <w:basedOn w:val="SDMHead3"/>
    <w:qFormat/>
    <w:rsid w:val="009115E4"/>
    <w:pPr>
      <w:numPr>
        <w:ilvl w:val="0"/>
        <w:numId w:val="0"/>
      </w:numPr>
      <w:tabs>
        <w:tab w:val="left" w:pos="1474"/>
      </w:tabs>
      <w:outlineLvl w:val="1"/>
    </w:pPr>
    <w:rPr>
      <w:rFonts w:eastAsia="MS Mincho"/>
    </w:rPr>
  </w:style>
  <w:style w:type="paragraph" w:customStyle="1" w:styleId="SDMPDDPoASubSection2">
    <w:name w:val="SDMPDD&amp;PoASubSection2"/>
    <w:basedOn w:val="SDMHead3"/>
    <w:qFormat/>
    <w:rsid w:val="009115E4"/>
    <w:pPr>
      <w:numPr>
        <w:ilvl w:val="0"/>
        <w:numId w:val="0"/>
      </w:numPr>
      <w:tabs>
        <w:tab w:val="left" w:pos="1474"/>
      </w:tabs>
    </w:pPr>
  </w:style>
  <w:style w:type="paragraph" w:customStyle="1" w:styleId="SDMPDDPoACaption">
    <w:name w:val="SDMPDD&amp;PoACaption"/>
    <w:basedOn w:val="Caption"/>
    <w:qFormat/>
    <w:rsid w:val="009115E4"/>
    <w:rPr>
      <w:b w:val="0"/>
      <w:i/>
    </w:rPr>
  </w:style>
  <w:style w:type="character" w:styleId="Strong">
    <w:name w:val="Strong"/>
    <w:uiPriority w:val="22"/>
    <w:qFormat/>
    <w:rsid w:val="009115E4"/>
    <w:rPr>
      <w:b/>
      <w:bCs/>
    </w:rPr>
  </w:style>
  <w:style w:type="numbering" w:customStyle="1" w:styleId="SDMTableBoxParaNumberedList">
    <w:name w:val="SDMTable&amp;BoxParaNumberedList"/>
    <w:rsid w:val="00353E8F"/>
    <w:pPr>
      <w:numPr>
        <w:numId w:val="21"/>
      </w:numPr>
    </w:pPr>
  </w:style>
  <w:style w:type="character" w:customStyle="1" w:styleId="CommentTextChar">
    <w:name w:val="Comment Text Char"/>
    <w:link w:val="CommentText"/>
    <w:rsid w:val="009115E4"/>
    <w:rPr>
      <w:rFonts w:ascii="Arial" w:hAnsi="Arial"/>
      <w:lang w:val="en-GB"/>
    </w:rPr>
  </w:style>
  <w:style w:type="paragraph" w:customStyle="1" w:styleId="SymbolForm">
    <w:name w:val="SymbolForm"/>
    <w:basedOn w:val="Normal"/>
    <w:rsid w:val="00E57F3D"/>
    <w:pPr>
      <w:jc w:val="right"/>
    </w:pPr>
    <w:rPr>
      <w:rFonts w:cs="Arial"/>
      <w:b/>
      <w:bCs/>
    </w:rPr>
  </w:style>
  <w:style w:type="paragraph" w:customStyle="1" w:styleId="FooterF">
    <w:name w:val="FooterF"/>
    <w:basedOn w:val="Footer"/>
    <w:rsid w:val="00E57F3D"/>
    <w:pPr>
      <w:tabs>
        <w:tab w:val="clear" w:pos="4320"/>
        <w:tab w:val="clear" w:pos="8640"/>
        <w:tab w:val="right" w:pos="9639"/>
      </w:tabs>
      <w:ind w:right="-1"/>
    </w:pPr>
    <w:rPr>
      <w:rFonts w:cs="Arial"/>
      <w:b/>
      <w:lang w:val="en-US"/>
    </w:rPr>
  </w:style>
  <w:style w:type="numbering" w:customStyle="1" w:styleId="SDMMethEquationNrList">
    <w:name w:val="SDMMethEquationNrList"/>
    <w:uiPriority w:val="99"/>
    <w:rsid w:val="00353E8F"/>
    <w:pPr>
      <w:numPr>
        <w:numId w:val="23"/>
      </w:numPr>
    </w:pPr>
  </w:style>
  <w:style w:type="table" w:customStyle="1" w:styleId="SDMTableFullPage">
    <w:name w:val="SDMTableFullPage"/>
    <w:basedOn w:val="SDMTable"/>
    <w:uiPriority w:val="99"/>
    <w:rsid w:val="00353E8F"/>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FullPage">
    <w:name w:val="SDMMethTableFullPage"/>
    <w:basedOn w:val="SDMMethTable"/>
    <w:uiPriority w:val="99"/>
    <w:rsid w:val="00353E8F"/>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CaptionFullPage">
    <w:name w:val="CaptionFullPage"/>
    <w:basedOn w:val="Caption"/>
    <w:qFormat/>
    <w:rsid w:val="00353E8F"/>
    <w:pPr>
      <w:ind w:left="0" w:firstLine="0"/>
    </w:pPr>
  </w:style>
  <w:style w:type="numbering" w:customStyle="1" w:styleId="SDMFootnoteList">
    <w:name w:val="SDMFootnoteList"/>
    <w:uiPriority w:val="99"/>
    <w:rsid w:val="00353E8F"/>
    <w:pPr>
      <w:numPr>
        <w:numId w:val="25"/>
      </w:numPr>
    </w:pPr>
  </w:style>
  <w:style w:type="numbering" w:customStyle="1" w:styleId="SDMDocInfoTextBullets">
    <w:name w:val="SDMDocInfoTextBullets"/>
    <w:uiPriority w:val="99"/>
    <w:rsid w:val="00353E8F"/>
    <w:pPr>
      <w:numPr>
        <w:numId w:val="27"/>
      </w:numPr>
    </w:pPr>
  </w:style>
  <w:style w:type="table" w:customStyle="1" w:styleId="SDMBoxFullPage">
    <w:name w:val="SDMBoxFullPage"/>
    <w:basedOn w:val="SDMBox"/>
    <w:uiPriority w:val="99"/>
    <w:rsid w:val="00353E8F"/>
    <w:tblPr>
      <w:jc w:val="center"/>
      <w:tblInd w:w="0" w:type="dxa"/>
    </w:tblPr>
    <w:trPr>
      <w:jc w:val="center"/>
    </w:trPr>
    <w:tcPr>
      <w:shd w:val="clear" w:color="auto" w:fill="E6E6E6"/>
    </w:tcPr>
    <w:tblStylePr w:type="firstRow">
      <w:pPr>
        <w:keepNext/>
        <w:keepLines/>
        <w:wordWrap/>
      </w:pPr>
      <w:rPr>
        <w:b/>
      </w:rPr>
      <w:tblPr/>
      <w:tcPr>
        <w:tcMar>
          <w:top w:w="57" w:type="dxa"/>
          <w:left w:w="0" w:type="nil"/>
          <w:bottom w:w="57" w:type="dxa"/>
          <w:right w:w="0" w:type="nil"/>
        </w:tcMar>
      </w:tcPr>
    </w:tblStylePr>
    <w:tblStylePr w:type="lastRow">
      <w:pPr>
        <w:keepNext w:val="0"/>
        <w:wordWrap/>
      </w:pPr>
    </w:tblStylePr>
  </w:style>
  <w:style w:type="paragraph" w:customStyle="1" w:styleId="SDMTableBoxFigureFootnoteFullPage">
    <w:name w:val="SDMTableBoxFigureFootnoteFullPage"/>
    <w:basedOn w:val="SDMTableBoxFigureFootnote"/>
    <w:rsid w:val="00353E8F"/>
    <w:pPr>
      <w:numPr>
        <w:numId w:val="31"/>
      </w:numPr>
    </w:pPr>
  </w:style>
  <w:style w:type="paragraph" w:customStyle="1" w:styleId="SDMTableBoxFigureFootnoteSL1FullPage">
    <w:name w:val="SDMTableBoxFigureFootnoteSL1FullPage"/>
    <w:basedOn w:val="SDMTableBoxFigureFootnoteSL1"/>
    <w:rsid w:val="00353E8F"/>
    <w:pPr>
      <w:numPr>
        <w:numId w:val="31"/>
      </w:numPr>
    </w:pPr>
  </w:style>
  <w:style w:type="paragraph" w:customStyle="1" w:styleId="SDMTableBoxFigureFootnoteSL2FullPage">
    <w:name w:val="SDMTableBoxFigureFootnoteSL2FullPage"/>
    <w:basedOn w:val="SDMTableBoxFigureFootnoteSL2"/>
    <w:rsid w:val="00353E8F"/>
    <w:pPr>
      <w:numPr>
        <w:numId w:val="31"/>
      </w:numPr>
    </w:pPr>
  </w:style>
  <w:style w:type="paragraph" w:customStyle="1" w:styleId="SDMTableBoxFigureFootnoteSL3FullPage">
    <w:name w:val="SDMTableBoxFigureFootnoteSL3FullPage"/>
    <w:basedOn w:val="SDMTableBoxFigureFootnoteSL3"/>
    <w:rsid w:val="00353E8F"/>
    <w:pPr>
      <w:numPr>
        <w:numId w:val="31"/>
      </w:numPr>
      <w:ind w:left="1248" w:hanging="397"/>
    </w:pPr>
  </w:style>
  <w:style w:type="paragraph" w:customStyle="1" w:styleId="SDMTableBoxFigureFootnoteSL4FullPage">
    <w:name w:val="SDMTableBoxFigureFootnoteSL4FullPage"/>
    <w:basedOn w:val="SDMTableBoxFigureFootnoteSL4"/>
    <w:rsid w:val="00353E8F"/>
    <w:pPr>
      <w:numPr>
        <w:numId w:val="31"/>
      </w:numPr>
      <w:ind w:left="1587" w:hanging="340"/>
    </w:pPr>
  </w:style>
  <w:style w:type="paragraph" w:customStyle="1" w:styleId="SDMTableBoxFigureFootnoteSL5FullPage">
    <w:name w:val="SDMTableBoxFigureFootnoteSL5FullPage"/>
    <w:basedOn w:val="SDMTableBoxFigureFootnoteSL5"/>
    <w:rsid w:val="00353E8F"/>
    <w:pPr>
      <w:numPr>
        <w:numId w:val="31"/>
      </w:numPr>
      <w:ind w:left="2042" w:hanging="454"/>
    </w:pPr>
  </w:style>
  <w:style w:type="numbering" w:customStyle="1" w:styleId="SDMTableBoxFigureFootnoteFullPageList">
    <w:name w:val="SDMTableBoxFigureFootnoteFullPageList"/>
    <w:uiPriority w:val="99"/>
    <w:rsid w:val="00353E8F"/>
    <w:pPr>
      <w:numPr>
        <w:numId w:val="29"/>
      </w:numPr>
    </w:pPr>
  </w:style>
  <w:style w:type="character" w:styleId="FollowedHyperlink">
    <w:name w:val="FollowedHyperlink"/>
    <w:rsid w:val="0037179A"/>
    <w:rPr>
      <w:color w:val="800080"/>
      <w:u w:val="single"/>
    </w:rPr>
  </w:style>
  <w:style w:type="paragraph" w:customStyle="1" w:styleId="Tablecustom">
    <w:name w:val="Table custom"/>
    <w:basedOn w:val="Normal"/>
    <w:link w:val="TablecustomChar"/>
    <w:rsid w:val="00E93F4E"/>
    <w:pPr>
      <w:spacing w:line="288" w:lineRule="auto"/>
      <w:jc w:val="left"/>
    </w:pPr>
    <w:rPr>
      <w:rFonts w:eastAsia="SimSun" w:cs="Arial"/>
      <w:b/>
      <w:bCs/>
      <w:sz w:val="18"/>
      <w:szCs w:val="16"/>
      <w:lang w:eastAsia="zh-CN"/>
    </w:rPr>
  </w:style>
  <w:style w:type="character" w:customStyle="1" w:styleId="TablecustomChar">
    <w:name w:val="Table custom Char"/>
    <w:link w:val="Tablecustom"/>
    <w:rsid w:val="00E93F4E"/>
    <w:rPr>
      <w:rFonts w:ascii="Arial" w:eastAsia="SimSun" w:hAnsi="Arial" w:cs="Arial"/>
      <w:b/>
      <w:bCs/>
      <w:sz w:val="18"/>
      <w:szCs w:val="16"/>
      <w:lang w:val="en-GB" w:eastAsia="zh-CN"/>
    </w:rPr>
  </w:style>
  <w:style w:type="table" w:styleId="TableGrid">
    <w:name w:val="Table Grid"/>
    <w:basedOn w:val="TableNormal"/>
    <w:uiPriority w:val="59"/>
    <w:rsid w:val="002108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1A78"/>
    <w:pPr>
      <w:spacing w:line="288" w:lineRule="auto"/>
      <w:ind w:left="720"/>
      <w:contextualSpacing/>
      <w:jc w:val="left"/>
    </w:pPr>
    <w:rPr>
      <w:rFonts w:eastAsia="SimSun"/>
      <w:szCs w:val="24"/>
      <w:lang w:eastAsia="zh-CN"/>
    </w:rPr>
  </w:style>
  <w:style w:type="character" w:customStyle="1" w:styleId="apple-style-span">
    <w:name w:val="apple-style-span"/>
    <w:rsid w:val="00D50C40"/>
  </w:style>
  <w:style w:type="character" w:customStyle="1" w:styleId="apple-converted-space">
    <w:name w:val="apple-converted-space"/>
    <w:basedOn w:val="DefaultParagraphFont"/>
    <w:rsid w:val="00D50C40"/>
  </w:style>
  <w:style w:type="character" w:customStyle="1" w:styleId="Bodytext0">
    <w:name w:val="Body text_"/>
    <w:basedOn w:val="DefaultParagraphFont"/>
    <w:link w:val="BodyText5"/>
    <w:rsid w:val="00675CDA"/>
    <w:rPr>
      <w:rFonts w:ascii="Arial" w:eastAsia="Arial" w:hAnsi="Arial" w:cs="Arial"/>
      <w:sz w:val="17"/>
      <w:szCs w:val="17"/>
      <w:shd w:val="clear" w:color="auto" w:fill="FFFFFF"/>
    </w:rPr>
  </w:style>
  <w:style w:type="paragraph" w:customStyle="1" w:styleId="BodyText5">
    <w:name w:val="Body Text5"/>
    <w:basedOn w:val="Normal"/>
    <w:link w:val="Bodytext0"/>
    <w:rsid w:val="00675CDA"/>
    <w:pPr>
      <w:widowControl w:val="0"/>
      <w:shd w:val="clear" w:color="auto" w:fill="FFFFFF"/>
      <w:spacing w:before="240" w:after="120" w:line="307" w:lineRule="exact"/>
      <w:ind w:hanging="1540"/>
      <w:jc w:val="left"/>
    </w:pPr>
    <w:rPr>
      <w:rFonts w:eastAsia="Arial" w:cs="Arial"/>
      <w:sz w:val="17"/>
      <w:szCs w:val="17"/>
      <w:lang w:val="en-US" w:eastAsia="en-US"/>
    </w:rPr>
  </w:style>
  <w:style w:type="character" w:customStyle="1" w:styleId="Headerorfooter">
    <w:name w:val="Header or footer_"/>
    <w:basedOn w:val="DefaultParagraphFont"/>
    <w:rsid w:val="00675CDA"/>
    <w:rPr>
      <w:b w:val="0"/>
      <w:bCs w:val="0"/>
      <w:i w:val="0"/>
      <w:iCs w:val="0"/>
      <w:smallCaps w:val="0"/>
      <w:strike w:val="0"/>
      <w:sz w:val="20"/>
      <w:szCs w:val="20"/>
      <w:u w:val="none"/>
    </w:rPr>
  </w:style>
  <w:style w:type="character" w:customStyle="1" w:styleId="HeaderorfooterArial">
    <w:name w:val="Header or footer + Arial"/>
    <w:aliases w:val="8 pt,Bold,7 pt,14 pt,Italic,9 pt,6.5 pt"/>
    <w:basedOn w:val="Headerorfooter"/>
    <w:rsid w:val="00675CDA"/>
    <w:rPr>
      <w:rFonts w:ascii="Arial" w:eastAsia="Arial" w:hAnsi="Arial" w:cs="Arial"/>
      <w:b/>
      <w:bCs/>
      <w:i w:val="0"/>
      <w:iCs w:val="0"/>
      <w:smallCaps w:val="0"/>
      <w:strike w:val="0"/>
      <w:color w:val="676767"/>
      <w:spacing w:val="0"/>
      <w:w w:val="100"/>
      <w:position w:val="0"/>
      <w:sz w:val="16"/>
      <w:szCs w:val="16"/>
      <w:u w:val="none"/>
      <w:lang w:val="en-US"/>
    </w:rPr>
  </w:style>
  <w:style w:type="character" w:customStyle="1" w:styleId="Headerorfooter0">
    <w:name w:val="Header or footer"/>
    <w:basedOn w:val="Headerorfooter"/>
    <w:rsid w:val="00675CDA"/>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rPr>
  </w:style>
  <w:style w:type="character" w:customStyle="1" w:styleId="Bodytext4">
    <w:name w:val="Body text (4)_"/>
    <w:basedOn w:val="DefaultParagraphFont"/>
    <w:rsid w:val="00675CDA"/>
    <w:rPr>
      <w:rFonts w:ascii="Arial" w:eastAsia="Arial" w:hAnsi="Arial" w:cs="Arial"/>
      <w:b w:val="0"/>
      <w:bCs w:val="0"/>
      <w:i w:val="0"/>
      <w:iCs w:val="0"/>
      <w:smallCaps w:val="0"/>
      <w:strike w:val="0"/>
      <w:sz w:val="16"/>
      <w:szCs w:val="16"/>
      <w:u w:val="none"/>
    </w:rPr>
  </w:style>
  <w:style w:type="character" w:customStyle="1" w:styleId="Bodytext8">
    <w:name w:val="Body text (8)_"/>
    <w:basedOn w:val="DefaultParagraphFont"/>
    <w:rsid w:val="00675CDA"/>
    <w:rPr>
      <w:rFonts w:ascii="Arial" w:eastAsia="Arial" w:hAnsi="Arial" w:cs="Arial"/>
      <w:b w:val="0"/>
      <w:bCs w:val="0"/>
      <w:i w:val="0"/>
      <w:iCs w:val="0"/>
      <w:smallCaps w:val="0"/>
      <w:strike w:val="0"/>
      <w:sz w:val="11"/>
      <w:szCs w:val="11"/>
      <w:u w:val="none"/>
    </w:rPr>
  </w:style>
  <w:style w:type="character" w:customStyle="1" w:styleId="Bodytext40">
    <w:name w:val="Body text (4)"/>
    <w:basedOn w:val="Bodytext4"/>
    <w:rsid w:val="00675CDA"/>
    <w:rPr>
      <w:rFonts w:ascii="Arial" w:eastAsia="Arial" w:hAnsi="Arial" w:cs="Arial"/>
      <w:b w:val="0"/>
      <w:bCs w:val="0"/>
      <w:i w:val="0"/>
      <w:iCs w:val="0"/>
      <w:smallCaps w:val="0"/>
      <w:strike w:val="0"/>
      <w:color w:val="676767"/>
      <w:spacing w:val="0"/>
      <w:w w:val="100"/>
      <w:position w:val="0"/>
      <w:sz w:val="16"/>
      <w:szCs w:val="16"/>
      <w:u w:val="none"/>
      <w:lang w:val="en-US"/>
    </w:rPr>
  </w:style>
  <w:style w:type="character" w:customStyle="1" w:styleId="Bodytext80">
    <w:name w:val="Body text (8)"/>
    <w:basedOn w:val="Bodytext8"/>
    <w:rsid w:val="00675CDA"/>
    <w:rPr>
      <w:rFonts w:ascii="Arial" w:eastAsia="Arial" w:hAnsi="Arial" w:cs="Arial"/>
      <w:b w:val="0"/>
      <w:bCs w:val="0"/>
      <w:i w:val="0"/>
      <w:iCs w:val="0"/>
      <w:smallCaps w:val="0"/>
      <w:strike w:val="0"/>
      <w:color w:val="676767"/>
      <w:spacing w:val="0"/>
      <w:w w:val="100"/>
      <w:position w:val="0"/>
      <w:sz w:val="11"/>
      <w:szCs w:val="11"/>
      <w:u w:val="none"/>
      <w:lang w:val="en-US"/>
    </w:rPr>
  </w:style>
  <w:style w:type="paragraph" w:styleId="NormalWeb">
    <w:name w:val="Normal (Web)"/>
    <w:basedOn w:val="Normal"/>
    <w:uiPriority w:val="99"/>
    <w:unhideWhenUsed/>
    <w:rsid w:val="00765C4F"/>
    <w:pPr>
      <w:spacing w:before="100" w:beforeAutospacing="1" w:after="100" w:afterAutospacing="1"/>
      <w:jc w:val="left"/>
    </w:pPr>
    <w:rPr>
      <w:rFonts w:ascii="Times New Roman" w:hAnsi="Times New Roman"/>
      <w:sz w:val="24"/>
      <w:szCs w:val="24"/>
      <w:lang w:val="pt-BR" w:eastAsia="zh-CN"/>
    </w:rPr>
  </w:style>
  <w:style w:type="character" w:customStyle="1" w:styleId="Bodytext885pt">
    <w:name w:val="Body text (8) + 8.5 pt"/>
    <w:basedOn w:val="Bodytext8"/>
    <w:rsid w:val="00407201"/>
    <w:rPr>
      <w:rFonts w:ascii="Arial" w:eastAsia="Arial" w:hAnsi="Arial" w:cs="Arial"/>
      <w:b w:val="0"/>
      <w:bCs w:val="0"/>
      <w:i w:val="0"/>
      <w:iCs w:val="0"/>
      <w:smallCaps w:val="0"/>
      <w:strike w:val="0"/>
      <w:color w:val="000000"/>
      <w:spacing w:val="0"/>
      <w:w w:val="100"/>
      <w:position w:val="0"/>
      <w:sz w:val="17"/>
      <w:szCs w:val="17"/>
      <w:u w:val="none"/>
      <w:shd w:val="clear" w:color="auto" w:fill="FFFFFF"/>
      <w:lang w:val="en-US"/>
    </w:rPr>
  </w:style>
  <w:style w:type="paragraph" w:styleId="Bibliography">
    <w:name w:val="Bibliography"/>
    <w:basedOn w:val="Normal"/>
    <w:next w:val="Normal"/>
    <w:uiPriority w:val="70"/>
    <w:rsid w:val="003F57B4"/>
  </w:style>
  <w:style w:type="character" w:customStyle="1" w:styleId="EndnoteTextChar">
    <w:name w:val="Endnote Text Char"/>
    <w:link w:val="EndnoteText"/>
    <w:rsid w:val="005C5BD4"/>
    <w:rPr>
      <w:rFonts w:ascii="Arial" w:hAnsi="Arial"/>
      <w:sz w:val="22"/>
      <w:lang w:val="en-GB"/>
    </w:rPr>
  </w:style>
  <w:style w:type="paragraph" w:customStyle="1" w:styleId="BodyText62">
    <w:name w:val="Body Text62"/>
    <w:basedOn w:val="Normal"/>
    <w:rsid w:val="005C5BD4"/>
    <w:pPr>
      <w:widowControl w:val="0"/>
      <w:shd w:val="clear" w:color="auto" w:fill="FFFFFF"/>
      <w:spacing w:line="259" w:lineRule="exact"/>
      <w:ind w:hanging="420"/>
    </w:pPr>
    <w:rPr>
      <w:rFonts w:eastAsia="Arial" w:cs="Arial"/>
      <w:sz w:val="17"/>
      <w:szCs w:val="17"/>
      <w:lang w:val="pt-BR" w:eastAsia="zh-CN"/>
    </w:rPr>
  </w:style>
  <w:style w:type="character" w:customStyle="1" w:styleId="BodyText11">
    <w:name w:val="Body Text11"/>
    <w:rsid w:val="005C5BD4"/>
    <w:rPr>
      <w:rFonts w:ascii="Arial" w:eastAsia="Arial" w:hAnsi="Arial" w:cs="Arial"/>
      <w:color w:val="000000"/>
      <w:spacing w:val="0"/>
      <w:w w:val="100"/>
      <w:position w:val="0"/>
      <w:sz w:val="17"/>
      <w:szCs w:val="17"/>
      <w:u w:val="single"/>
      <w:shd w:val="clear" w:color="auto" w:fill="FFFFFF"/>
      <w:lang w:val="en-US"/>
    </w:rPr>
  </w:style>
  <w:style w:type="character" w:customStyle="1" w:styleId="Bodytext55pt">
    <w:name w:val="Body text + 5.5 pt"/>
    <w:basedOn w:val="Bodytext0"/>
    <w:rsid w:val="004A6BDF"/>
    <w:rPr>
      <w:rFonts w:ascii="Arial" w:eastAsia="Arial" w:hAnsi="Arial" w:cs="Arial"/>
      <w:b w:val="0"/>
      <w:bCs w:val="0"/>
      <w:i w:val="0"/>
      <w:iCs w:val="0"/>
      <w:smallCaps w:val="0"/>
      <w:strike w:val="0"/>
      <w:color w:val="000000"/>
      <w:spacing w:val="0"/>
      <w:w w:val="100"/>
      <w:position w:val="0"/>
      <w:sz w:val="11"/>
      <w:szCs w:val="11"/>
      <w:u w:val="none"/>
      <w:shd w:val="clear" w:color="auto" w:fill="FFFFFF"/>
      <w:lang w:val="en-US"/>
    </w:rPr>
  </w:style>
  <w:style w:type="character" w:customStyle="1" w:styleId="Footnote">
    <w:name w:val="Footnote_"/>
    <w:basedOn w:val="DefaultParagraphFont"/>
    <w:link w:val="Footnote0"/>
    <w:rsid w:val="004748CC"/>
    <w:rPr>
      <w:rFonts w:ascii="Arial" w:eastAsia="Arial" w:hAnsi="Arial" w:cs="Arial"/>
      <w:sz w:val="17"/>
      <w:szCs w:val="17"/>
      <w:shd w:val="clear" w:color="auto" w:fill="FFFFFF"/>
    </w:rPr>
  </w:style>
  <w:style w:type="paragraph" w:customStyle="1" w:styleId="Footnote0">
    <w:name w:val="Footnote"/>
    <w:basedOn w:val="Normal"/>
    <w:link w:val="Footnote"/>
    <w:rsid w:val="004748CC"/>
    <w:pPr>
      <w:widowControl w:val="0"/>
      <w:shd w:val="clear" w:color="auto" w:fill="FFFFFF"/>
      <w:spacing w:line="250" w:lineRule="exact"/>
      <w:ind w:hanging="160"/>
      <w:jc w:val="left"/>
    </w:pPr>
    <w:rPr>
      <w:rFonts w:eastAsia="Arial" w:cs="Arial"/>
      <w:sz w:val="17"/>
      <w:szCs w:val="17"/>
      <w:lang w:val="en-US" w:eastAsia="en-US"/>
    </w:rPr>
  </w:style>
  <w:style w:type="paragraph" w:styleId="HTMLPreformatted">
    <w:name w:val="HTML Preformatted"/>
    <w:basedOn w:val="Normal"/>
    <w:link w:val="HTMLPreformattedChar"/>
    <w:uiPriority w:val="99"/>
    <w:unhideWhenUsed/>
    <w:rsid w:val="002B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pt-BR" w:eastAsia="zh-CN"/>
    </w:rPr>
  </w:style>
  <w:style w:type="character" w:customStyle="1" w:styleId="HTMLPreformattedChar">
    <w:name w:val="HTML Preformatted Char"/>
    <w:basedOn w:val="DefaultParagraphFont"/>
    <w:link w:val="HTMLPreformatted"/>
    <w:uiPriority w:val="99"/>
    <w:rsid w:val="002B078D"/>
    <w:rPr>
      <w:rFonts w:ascii="Courier New" w:eastAsia="Times New Roman" w:hAnsi="Courier New" w:cs="Courier New"/>
      <w:lang w:val="pt-BR" w:eastAsia="zh-CN"/>
    </w:rPr>
  </w:style>
  <w:style w:type="paragraph" w:customStyle="1" w:styleId="p1">
    <w:name w:val="p1"/>
    <w:basedOn w:val="Normal"/>
    <w:rsid w:val="002842CA"/>
    <w:pPr>
      <w:jc w:val="left"/>
    </w:pPr>
    <w:rPr>
      <w:rFonts w:ascii="Helvetica" w:eastAsia="SimSun" w:hAnsi="Helvetica"/>
      <w:sz w:val="17"/>
      <w:szCs w:val="17"/>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uiPriority="35" w:qFormat="1"/>
    <w:lsdException w:name="footnote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353E8F"/>
    <w:pPr>
      <w:jc w:val="both"/>
    </w:pPr>
    <w:rPr>
      <w:rFonts w:ascii="Arial" w:eastAsia="Times New Roman" w:hAnsi="Arial"/>
      <w:sz w:val="22"/>
      <w:lang w:val="en-GB" w:eastAsia="de-DE"/>
    </w:rPr>
  </w:style>
  <w:style w:type="paragraph" w:styleId="Heading1">
    <w:name w:val="heading 1"/>
    <w:basedOn w:val="Normal"/>
    <w:next w:val="Normal"/>
    <w:link w:val="Heading1Char"/>
    <w:uiPriority w:val="9"/>
    <w:qFormat/>
    <w:rsid w:val="00353E8F"/>
    <w:pPr>
      <w:keepNext/>
      <w:keepLines/>
      <w:numPr>
        <w:numId w:val="26"/>
      </w:numPr>
      <w:spacing w:before="480"/>
      <w:outlineLvl w:val="0"/>
    </w:pPr>
    <w:rPr>
      <w:rFonts w:ascii="Cambria" w:hAnsi="Cambria"/>
      <w:b/>
      <w:bCs/>
      <w:color w:val="365F91"/>
      <w:sz w:val="28"/>
      <w:szCs w:val="28"/>
      <w:lang w:val="en-US" w:eastAsia="en-US"/>
    </w:rPr>
  </w:style>
  <w:style w:type="paragraph" w:styleId="Heading2">
    <w:name w:val="heading 2"/>
    <w:basedOn w:val="Normal"/>
    <w:next w:val="Normal"/>
    <w:link w:val="Heading2Char"/>
    <w:qFormat/>
    <w:rsid w:val="00353E8F"/>
    <w:pPr>
      <w:keepNext/>
      <w:keepLines/>
      <w:numPr>
        <w:ilvl w:val="1"/>
        <w:numId w:val="26"/>
      </w:numPr>
      <w:spacing w:before="200"/>
      <w:outlineLvl w:val="1"/>
    </w:pPr>
    <w:rPr>
      <w:rFonts w:ascii="Cambria" w:hAnsi="Cambria"/>
      <w:b/>
      <w:bCs/>
      <w:color w:val="4F81BD"/>
      <w:sz w:val="26"/>
      <w:szCs w:val="26"/>
      <w:lang w:val="en-US" w:eastAsia="en-US"/>
    </w:rPr>
  </w:style>
  <w:style w:type="paragraph" w:styleId="Heading3">
    <w:name w:val="heading 3"/>
    <w:basedOn w:val="Normal"/>
    <w:next w:val="Normal"/>
    <w:link w:val="Heading3Char"/>
    <w:qFormat/>
    <w:rsid w:val="00353E8F"/>
    <w:pPr>
      <w:keepNext/>
      <w:keepLines/>
      <w:numPr>
        <w:ilvl w:val="2"/>
        <w:numId w:val="26"/>
      </w:numPr>
      <w:spacing w:before="200"/>
      <w:outlineLvl w:val="2"/>
    </w:pPr>
    <w:rPr>
      <w:rFonts w:ascii="Cambria" w:hAnsi="Cambria"/>
      <w:b/>
      <w:bCs/>
      <w:color w:val="4F81BD"/>
      <w:sz w:val="24"/>
      <w:szCs w:val="24"/>
      <w:lang w:val="en-US" w:eastAsia="en-US"/>
    </w:rPr>
  </w:style>
  <w:style w:type="paragraph" w:styleId="Heading4">
    <w:name w:val="heading 4"/>
    <w:basedOn w:val="Normal"/>
    <w:next w:val="Normal"/>
    <w:link w:val="Heading4Char"/>
    <w:qFormat/>
    <w:rsid w:val="00353E8F"/>
    <w:pPr>
      <w:keepNext/>
      <w:keepLines/>
      <w:numPr>
        <w:ilvl w:val="3"/>
        <w:numId w:val="26"/>
      </w:numPr>
      <w:spacing w:before="200"/>
      <w:outlineLvl w:val="3"/>
    </w:pPr>
    <w:rPr>
      <w:rFonts w:ascii="Cambria" w:hAnsi="Cambria"/>
      <w:b/>
      <w:bCs/>
      <w:i/>
      <w:iCs/>
      <w:color w:val="4F81BD"/>
      <w:sz w:val="24"/>
      <w:szCs w:val="24"/>
      <w:lang w:val="en-US" w:eastAsia="en-US"/>
    </w:rPr>
  </w:style>
  <w:style w:type="paragraph" w:styleId="Heading5">
    <w:name w:val="heading 5"/>
    <w:basedOn w:val="Normal"/>
    <w:next w:val="Normal"/>
    <w:link w:val="Heading5Char"/>
    <w:qFormat/>
    <w:rsid w:val="00353E8F"/>
    <w:pPr>
      <w:keepNext/>
      <w:keepLines/>
      <w:numPr>
        <w:ilvl w:val="4"/>
        <w:numId w:val="26"/>
      </w:numPr>
      <w:spacing w:before="200"/>
      <w:outlineLvl w:val="4"/>
    </w:pPr>
    <w:rPr>
      <w:rFonts w:ascii="Cambria" w:hAnsi="Cambria"/>
      <w:color w:val="243F60"/>
      <w:sz w:val="24"/>
      <w:szCs w:val="24"/>
      <w:lang w:val="en-US" w:eastAsia="en-US"/>
    </w:rPr>
  </w:style>
  <w:style w:type="paragraph" w:styleId="Heading6">
    <w:name w:val="heading 6"/>
    <w:basedOn w:val="Normal"/>
    <w:next w:val="Normal"/>
    <w:link w:val="Heading6Char"/>
    <w:qFormat/>
    <w:rsid w:val="00353E8F"/>
    <w:pPr>
      <w:keepNext/>
      <w:keepLines/>
      <w:numPr>
        <w:ilvl w:val="5"/>
        <w:numId w:val="26"/>
      </w:numPr>
      <w:spacing w:before="200"/>
      <w:outlineLvl w:val="5"/>
    </w:pPr>
    <w:rPr>
      <w:rFonts w:ascii="Cambria" w:hAnsi="Cambria"/>
      <w:i/>
      <w:iCs/>
      <w:color w:val="243F60"/>
      <w:sz w:val="24"/>
      <w:szCs w:val="24"/>
      <w:lang w:val="en-US" w:eastAsia="en-US"/>
    </w:rPr>
  </w:style>
  <w:style w:type="paragraph" w:styleId="Heading7">
    <w:name w:val="heading 7"/>
    <w:basedOn w:val="Normal"/>
    <w:next w:val="Normal"/>
    <w:link w:val="Heading7Char"/>
    <w:qFormat/>
    <w:rsid w:val="00353E8F"/>
    <w:pPr>
      <w:keepNext/>
      <w:keepLines/>
      <w:numPr>
        <w:ilvl w:val="6"/>
        <w:numId w:val="26"/>
      </w:numPr>
      <w:spacing w:before="200"/>
      <w:outlineLvl w:val="6"/>
    </w:pPr>
    <w:rPr>
      <w:rFonts w:ascii="Cambria" w:hAnsi="Cambria"/>
      <w:i/>
      <w:iCs/>
      <w:color w:val="404040"/>
      <w:sz w:val="24"/>
      <w:szCs w:val="24"/>
      <w:lang w:val="en-US" w:eastAsia="en-US"/>
    </w:rPr>
  </w:style>
  <w:style w:type="paragraph" w:styleId="Heading8">
    <w:name w:val="heading 8"/>
    <w:basedOn w:val="Normal"/>
    <w:next w:val="Normal"/>
    <w:link w:val="Heading8Char"/>
    <w:qFormat/>
    <w:rsid w:val="00353E8F"/>
    <w:pPr>
      <w:keepNext/>
      <w:keepLines/>
      <w:numPr>
        <w:ilvl w:val="7"/>
        <w:numId w:val="26"/>
      </w:numPr>
      <w:spacing w:before="200"/>
      <w:outlineLvl w:val="7"/>
    </w:pPr>
    <w:rPr>
      <w:rFonts w:ascii="Cambria" w:hAnsi="Cambria"/>
      <w:color w:val="404040"/>
      <w:sz w:val="20"/>
      <w:lang w:val="en-US" w:eastAsia="en-US"/>
    </w:rPr>
  </w:style>
  <w:style w:type="paragraph" w:styleId="Heading9">
    <w:name w:val="heading 9"/>
    <w:basedOn w:val="Normal"/>
    <w:next w:val="Normal"/>
    <w:link w:val="Heading9Char"/>
    <w:qFormat/>
    <w:rsid w:val="00353E8F"/>
    <w:pPr>
      <w:keepNext/>
      <w:keepLines/>
      <w:numPr>
        <w:ilvl w:val="8"/>
        <w:numId w:val="26"/>
      </w:numPr>
      <w:spacing w:before="200"/>
      <w:outlineLvl w:val="8"/>
    </w:pPr>
    <w:rPr>
      <w:rFonts w:ascii="Cambria" w:hAnsi="Cambria"/>
      <w:i/>
      <w:iCs/>
      <w:color w:val="404040"/>
      <w:sz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Para">
    <w:name w:val="DecPara"/>
    <w:basedOn w:val="Normal"/>
    <w:rsid w:val="008D2D1E"/>
    <w:pPr>
      <w:numPr>
        <w:numId w:val="1"/>
      </w:numPr>
    </w:pPr>
  </w:style>
  <w:style w:type="paragraph" w:customStyle="1" w:styleId="RegHead1">
    <w:name w:val="RegHead1"/>
    <w:basedOn w:val="RegParaNoNumb"/>
    <w:next w:val="RegHead2"/>
    <w:rsid w:val="008D2D1E"/>
    <w:pPr>
      <w:keepNext/>
      <w:numPr>
        <w:numId w:val="9"/>
      </w:numPr>
      <w:jc w:val="center"/>
      <w:outlineLvl w:val="0"/>
    </w:pPr>
    <w:rPr>
      <w:rFonts w:ascii="Times New Roman Bold" w:hAnsi="Times New Roman Bold"/>
      <w:b/>
      <w:szCs w:val="24"/>
    </w:rPr>
  </w:style>
  <w:style w:type="paragraph" w:customStyle="1" w:styleId="AnnoPara">
    <w:name w:val="AnnoPara"/>
    <w:basedOn w:val="Normal"/>
    <w:rsid w:val="008D2D1E"/>
    <w:pPr>
      <w:numPr>
        <w:ilvl w:val="4"/>
        <w:numId w:val="5"/>
      </w:numPr>
    </w:pPr>
  </w:style>
  <w:style w:type="paragraph" w:customStyle="1" w:styleId="RegHead3">
    <w:name w:val="RegHead3"/>
    <w:basedOn w:val="RegParaNoNumb"/>
    <w:next w:val="RegPara"/>
    <w:rsid w:val="008D2D1E"/>
    <w:pPr>
      <w:keepNext/>
      <w:numPr>
        <w:ilvl w:val="2"/>
        <w:numId w:val="9"/>
      </w:numPr>
      <w:jc w:val="center"/>
    </w:pPr>
    <w:rPr>
      <w:u w:val="single"/>
    </w:rPr>
  </w:style>
  <w:style w:type="paragraph" w:customStyle="1" w:styleId="RegPara">
    <w:name w:val="RegPara"/>
    <w:basedOn w:val="Normal"/>
    <w:link w:val="RegParaChar"/>
    <w:rsid w:val="008D2D1E"/>
    <w:pPr>
      <w:numPr>
        <w:ilvl w:val="3"/>
        <w:numId w:val="9"/>
      </w:numPr>
      <w:spacing w:before="180"/>
    </w:pPr>
  </w:style>
  <w:style w:type="paragraph" w:styleId="Header">
    <w:name w:val="header"/>
    <w:basedOn w:val="Normal"/>
    <w:rsid w:val="00353E8F"/>
    <w:pPr>
      <w:tabs>
        <w:tab w:val="center" w:pos="4320"/>
        <w:tab w:val="right" w:pos="8640"/>
      </w:tabs>
    </w:pPr>
  </w:style>
  <w:style w:type="paragraph" w:styleId="Footer">
    <w:name w:val="footer"/>
    <w:basedOn w:val="Normal"/>
    <w:rsid w:val="00353E8F"/>
    <w:pPr>
      <w:tabs>
        <w:tab w:val="center" w:pos="4320"/>
        <w:tab w:val="right" w:pos="8640"/>
      </w:tabs>
    </w:pPr>
  </w:style>
  <w:style w:type="character" w:styleId="PageNumber">
    <w:name w:val="page number"/>
    <w:basedOn w:val="DefaultParagraphFont"/>
    <w:rsid w:val="008D2D1E"/>
  </w:style>
  <w:style w:type="paragraph" w:customStyle="1" w:styleId="CUB">
    <w:name w:val="CUB"/>
    <w:basedOn w:val="Normal"/>
    <w:rsid w:val="008D2D1E"/>
    <w:pPr>
      <w:jc w:val="center"/>
    </w:pPr>
    <w:rPr>
      <w:b/>
      <w:u w:val="single"/>
    </w:rPr>
  </w:style>
  <w:style w:type="paragraph" w:styleId="TOC3">
    <w:name w:val="toc 3"/>
    <w:basedOn w:val="TOC1"/>
    <w:link w:val="TOC3Char"/>
    <w:uiPriority w:val="39"/>
    <w:rsid w:val="00353E8F"/>
    <w:pPr>
      <w:ind w:left="2268" w:hanging="992"/>
    </w:pPr>
    <w:rPr>
      <w:b w:val="0"/>
      <w:caps w:val="0"/>
    </w:rPr>
  </w:style>
  <w:style w:type="paragraph" w:styleId="TOC2">
    <w:name w:val="toc 2"/>
    <w:basedOn w:val="TOC1"/>
    <w:link w:val="TOC2Char"/>
    <w:uiPriority w:val="39"/>
    <w:rsid w:val="00353E8F"/>
    <w:pPr>
      <w:ind w:left="1276" w:hanging="709"/>
    </w:pPr>
    <w:rPr>
      <w:b w:val="0"/>
      <w:caps w:val="0"/>
    </w:rPr>
  </w:style>
  <w:style w:type="paragraph" w:customStyle="1" w:styleId="HeadLevel3">
    <w:name w:val="HeadLevel3"/>
    <w:basedOn w:val="Normal"/>
    <w:autoRedefine/>
    <w:rsid w:val="008D2D1E"/>
    <w:pPr>
      <w:spacing w:before="360" w:after="120"/>
      <w:jc w:val="center"/>
    </w:pPr>
    <w:rPr>
      <w:b/>
      <w:bCs/>
    </w:rPr>
  </w:style>
  <w:style w:type="paragraph" w:styleId="TOC1">
    <w:name w:val="toc 1"/>
    <w:basedOn w:val="Normal"/>
    <w:link w:val="TOC1Char"/>
    <w:uiPriority w:val="39"/>
    <w:rsid w:val="00353E8F"/>
    <w:pPr>
      <w:tabs>
        <w:tab w:val="left" w:leader="dot" w:pos="8222"/>
        <w:tab w:val="right" w:pos="9356"/>
      </w:tabs>
      <w:spacing w:before="180"/>
      <w:ind w:left="567" w:right="1418" w:hanging="567"/>
      <w:jc w:val="left"/>
    </w:pPr>
    <w:rPr>
      <w:rFonts w:cs="Arial"/>
      <w:b/>
      <w:caps/>
      <w:sz w:val="21"/>
      <w:szCs w:val="21"/>
    </w:rPr>
  </w:style>
  <w:style w:type="paragraph" w:styleId="FootnoteText">
    <w:name w:val="footnote text"/>
    <w:basedOn w:val="Normal"/>
    <w:link w:val="FootnoteTextChar"/>
    <w:uiPriority w:val="99"/>
    <w:rsid w:val="00353E8F"/>
    <w:pPr>
      <w:keepLines/>
      <w:numPr>
        <w:numId w:val="25"/>
      </w:numPr>
      <w:spacing w:before="120" w:after="60"/>
    </w:pPr>
    <w:rPr>
      <w:sz w:val="20"/>
    </w:rPr>
  </w:style>
  <w:style w:type="paragraph" w:customStyle="1" w:styleId="AgendaItem">
    <w:name w:val="AgendaItem"/>
    <w:basedOn w:val="Normal"/>
    <w:autoRedefine/>
    <w:rsid w:val="008D2D1E"/>
    <w:rPr>
      <w:b/>
      <w:sz w:val="20"/>
    </w:rPr>
  </w:style>
  <w:style w:type="paragraph" w:customStyle="1" w:styleId="MainTitle">
    <w:name w:val="MainTitle"/>
    <w:basedOn w:val="Normal"/>
    <w:rsid w:val="008D2D1E"/>
    <w:pPr>
      <w:jc w:val="center"/>
    </w:pPr>
    <w:rPr>
      <w:b/>
      <w:sz w:val="28"/>
    </w:rPr>
  </w:style>
  <w:style w:type="paragraph" w:customStyle="1" w:styleId="NoteSecretariat">
    <w:name w:val="NoteSecretariat"/>
    <w:basedOn w:val="Normal"/>
    <w:rsid w:val="008D2D1E"/>
    <w:pPr>
      <w:jc w:val="center"/>
    </w:pPr>
    <w:rPr>
      <w:b/>
    </w:rPr>
  </w:style>
  <w:style w:type="paragraph" w:customStyle="1" w:styleId="AnnoHead1">
    <w:name w:val="AnnoHead1"/>
    <w:basedOn w:val="Normal"/>
    <w:next w:val="AnnoHead2"/>
    <w:rsid w:val="008D2D1E"/>
    <w:pPr>
      <w:numPr>
        <w:numId w:val="4"/>
      </w:numPr>
      <w:jc w:val="center"/>
    </w:pPr>
    <w:rPr>
      <w:b/>
      <w:sz w:val="28"/>
    </w:rPr>
  </w:style>
  <w:style w:type="paragraph" w:customStyle="1" w:styleId="AnnoHead2">
    <w:name w:val="AnnoHead2"/>
    <w:basedOn w:val="Normal"/>
    <w:next w:val="AnnoHead3"/>
    <w:rsid w:val="008D2D1E"/>
    <w:pPr>
      <w:numPr>
        <w:ilvl w:val="1"/>
        <w:numId w:val="5"/>
      </w:numPr>
      <w:jc w:val="center"/>
    </w:pPr>
    <w:rPr>
      <w:b/>
    </w:rPr>
  </w:style>
  <w:style w:type="paragraph" w:customStyle="1" w:styleId="AnnoHead3">
    <w:name w:val="AnnoHead3"/>
    <w:basedOn w:val="Normal"/>
    <w:next w:val="AnnoPara"/>
    <w:rsid w:val="008D2D1E"/>
    <w:pPr>
      <w:numPr>
        <w:ilvl w:val="2"/>
        <w:numId w:val="5"/>
      </w:numPr>
    </w:pPr>
    <w:rPr>
      <w:u w:val="single"/>
    </w:rPr>
  </w:style>
  <w:style w:type="paragraph" w:customStyle="1" w:styleId="ProvHead1">
    <w:name w:val="ProvHead1"/>
    <w:basedOn w:val="Normal"/>
    <w:next w:val="ProvHead2"/>
    <w:rsid w:val="008D2D1E"/>
    <w:pPr>
      <w:numPr>
        <w:numId w:val="2"/>
      </w:numPr>
      <w:jc w:val="center"/>
    </w:pPr>
    <w:rPr>
      <w:b/>
      <w:caps/>
    </w:rPr>
  </w:style>
  <w:style w:type="paragraph" w:customStyle="1" w:styleId="FootnoteTable">
    <w:name w:val="FootnoteTable"/>
    <w:rsid w:val="008D2D1E"/>
    <w:pPr>
      <w:numPr>
        <w:numId w:val="3"/>
      </w:numPr>
      <w:tabs>
        <w:tab w:val="clear" w:pos="360"/>
      </w:tabs>
    </w:pPr>
    <w:rPr>
      <w:rFonts w:eastAsia="Times New Roman"/>
      <w:sz w:val="16"/>
      <w:lang w:val="en-GB"/>
    </w:rPr>
  </w:style>
  <w:style w:type="paragraph" w:customStyle="1" w:styleId="ProvHead2">
    <w:name w:val="ProvHead2"/>
    <w:basedOn w:val="Normal"/>
    <w:next w:val="ProvHead3"/>
    <w:rsid w:val="008D2D1E"/>
    <w:pPr>
      <w:numPr>
        <w:ilvl w:val="1"/>
        <w:numId w:val="2"/>
      </w:numPr>
      <w:jc w:val="center"/>
    </w:pPr>
    <w:rPr>
      <w:b/>
      <w:u w:val="single"/>
    </w:rPr>
  </w:style>
  <w:style w:type="paragraph" w:customStyle="1" w:styleId="RegHead2">
    <w:name w:val="RegHead2"/>
    <w:basedOn w:val="RegParaNoNumb"/>
    <w:next w:val="RegHead3"/>
    <w:rsid w:val="008D2D1E"/>
    <w:pPr>
      <w:keepNext/>
      <w:numPr>
        <w:ilvl w:val="1"/>
        <w:numId w:val="9"/>
      </w:numPr>
      <w:jc w:val="center"/>
      <w:outlineLvl w:val="1"/>
    </w:pPr>
    <w:rPr>
      <w:b/>
    </w:rPr>
  </w:style>
  <w:style w:type="paragraph" w:customStyle="1" w:styleId="ProvHead3">
    <w:name w:val="ProvHead3"/>
    <w:basedOn w:val="Normal"/>
    <w:next w:val="ProvPara"/>
    <w:rsid w:val="008D2D1E"/>
    <w:pPr>
      <w:numPr>
        <w:ilvl w:val="2"/>
        <w:numId w:val="2"/>
      </w:numPr>
      <w:tabs>
        <w:tab w:val="clear" w:pos="360"/>
      </w:tabs>
    </w:pPr>
    <w:rPr>
      <w:b/>
      <w:u w:val="single"/>
    </w:rPr>
  </w:style>
  <w:style w:type="paragraph" w:customStyle="1" w:styleId="ProvPara">
    <w:name w:val="ProvPara"/>
    <w:basedOn w:val="Normal"/>
    <w:rsid w:val="008D2D1E"/>
    <w:pPr>
      <w:numPr>
        <w:ilvl w:val="3"/>
        <w:numId w:val="2"/>
      </w:numPr>
    </w:pPr>
  </w:style>
  <w:style w:type="character" w:styleId="FootnoteReference">
    <w:name w:val="footnote reference"/>
    <w:uiPriority w:val="99"/>
    <w:rsid w:val="00353E8F"/>
    <w:rPr>
      <w:vertAlign w:val="superscript"/>
    </w:rPr>
  </w:style>
  <w:style w:type="character" w:styleId="Hyperlink">
    <w:name w:val="Hyperlink"/>
    <w:uiPriority w:val="99"/>
    <w:rsid w:val="00353E8F"/>
    <w:rPr>
      <w:color w:val="0000FF"/>
      <w:u w:val="single"/>
    </w:rPr>
  </w:style>
  <w:style w:type="paragraph" w:styleId="BodyText3">
    <w:name w:val="Body Text 3"/>
    <w:basedOn w:val="Normal"/>
    <w:link w:val="BodyText3Char"/>
    <w:rsid w:val="008D2D1E"/>
    <w:pPr>
      <w:keepNext/>
    </w:pPr>
    <w:rPr>
      <w:i/>
      <w:iCs/>
      <w:sz w:val="24"/>
    </w:rPr>
  </w:style>
  <w:style w:type="paragraph" w:styleId="BodyText">
    <w:name w:val="Body Text"/>
    <w:basedOn w:val="Normal"/>
    <w:link w:val="BodyTextChar"/>
    <w:rsid w:val="008D2D1E"/>
    <w:pPr>
      <w:jc w:val="center"/>
    </w:pPr>
  </w:style>
  <w:style w:type="paragraph" w:styleId="BodyText2">
    <w:name w:val="Body Text 2"/>
    <w:basedOn w:val="Normal"/>
    <w:link w:val="BodyText2Char"/>
    <w:rsid w:val="008D2D1E"/>
    <w:pPr>
      <w:pBdr>
        <w:top w:val="single" w:sz="4" w:space="1" w:color="auto" w:shadow="1"/>
        <w:left w:val="single" w:sz="4" w:space="4" w:color="auto" w:shadow="1"/>
        <w:bottom w:val="single" w:sz="4" w:space="1" w:color="auto" w:shadow="1"/>
        <w:right w:val="single" w:sz="4" w:space="4" w:color="auto" w:shadow="1"/>
      </w:pBdr>
    </w:pPr>
  </w:style>
  <w:style w:type="paragraph" w:customStyle="1" w:styleId="AtxtHdgs">
    <w:name w:val="Atxt_Hdgs"/>
    <w:basedOn w:val="Normal"/>
    <w:rsid w:val="008D2D1E"/>
    <w:pPr>
      <w:jc w:val="center"/>
    </w:pPr>
    <w:rPr>
      <w:sz w:val="24"/>
      <w:lang w:eastAsia="en-US"/>
    </w:rPr>
  </w:style>
  <w:style w:type="paragraph" w:styleId="EndnoteText">
    <w:name w:val="endnote text"/>
    <w:basedOn w:val="Normal"/>
    <w:link w:val="EndnoteTextChar"/>
    <w:rsid w:val="00353E8F"/>
    <w:rPr>
      <w:rFonts w:eastAsia="MS Mincho"/>
      <w:lang w:eastAsia="en-US"/>
    </w:rPr>
  </w:style>
  <w:style w:type="paragraph" w:styleId="CommentText">
    <w:name w:val="annotation text"/>
    <w:basedOn w:val="Normal"/>
    <w:link w:val="CommentTextChar"/>
    <w:rsid w:val="00353E8F"/>
    <w:rPr>
      <w:rFonts w:eastAsia="MS Mincho"/>
      <w:sz w:val="20"/>
      <w:lang w:eastAsia="en-US"/>
    </w:rPr>
  </w:style>
  <w:style w:type="paragraph" w:styleId="Title">
    <w:name w:val="Title"/>
    <w:basedOn w:val="Normal"/>
    <w:link w:val="TitleChar1"/>
    <w:qFormat/>
    <w:rsid w:val="008D2D1E"/>
    <w:pPr>
      <w:shd w:val="clear" w:color="auto" w:fill="FFFFFF"/>
      <w:tabs>
        <w:tab w:val="left" w:pos="0"/>
        <w:tab w:val="left" w:pos="720"/>
        <w:tab w:val="left" w:pos="1418"/>
        <w:tab w:val="right" w:pos="1644"/>
        <w:tab w:val="right" w:pos="2155"/>
        <w:tab w:val="right" w:pos="2880"/>
        <w:tab w:val="right" w:pos="3600"/>
        <w:tab w:val="right" w:pos="4321"/>
        <w:tab w:val="right" w:pos="5041"/>
        <w:tab w:val="right" w:pos="5761"/>
        <w:tab w:val="right" w:pos="6481"/>
        <w:tab w:val="right" w:pos="7201"/>
        <w:tab w:val="right" w:pos="7637"/>
        <w:tab w:val="right" w:pos="8641"/>
      </w:tabs>
      <w:ind w:left="720"/>
      <w:jc w:val="center"/>
    </w:pPr>
    <w:rPr>
      <w:rFonts w:eastAsia="MS Mincho"/>
      <w:b/>
      <w:sz w:val="26"/>
      <w:u w:val="single"/>
      <w:lang w:eastAsia="en-US"/>
    </w:rPr>
  </w:style>
  <w:style w:type="character" w:customStyle="1" w:styleId="TitleChar">
    <w:name w:val="Title Char"/>
    <w:rsid w:val="008D2D1E"/>
    <w:rPr>
      <w:rFonts w:eastAsia="MS Mincho"/>
      <w:b/>
      <w:sz w:val="26"/>
      <w:u w:val="single"/>
      <w:lang w:val="en-GB" w:eastAsia="en-US" w:bidi="ar-SA"/>
    </w:rPr>
  </w:style>
  <w:style w:type="paragraph" w:styleId="BalloonText">
    <w:name w:val="Balloon Text"/>
    <w:basedOn w:val="Normal"/>
    <w:link w:val="BalloonTextChar"/>
    <w:rsid w:val="00353E8F"/>
    <w:rPr>
      <w:rFonts w:ascii="Tahoma" w:hAnsi="Tahoma" w:cs="Tahoma"/>
      <w:sz w:val="16"/>
      <w:szCs w:val="16"/>
    </w:rPr>
  </w:style>
  <w:style w:type="paragraph" w:customStyle="1" w:styleId="AppendixTOC">
    <w:name w:val="AppendixTOC"/>
    <w:basedOn w:val="AnnoPara"/>
    <w:rsid w:val="008D2D1E"/>
    <w:pPr>
      <w:numPr>
        <w:ilvl w:val="0"/>
        <w:numId w:val="0"/>
      </w:numPr>
      <w:tabs>
        <w:tab w:val="left" w:pos="550"/>
        <w:tab w:val="right" w:pos="9337"/>
      </w:tabs>
    </w:pPr>
  </w:style>
  <w:style w:type="paragraph" w:styleId="DocumentMap">
    <w:name w:val="Document Map"/>
    <w:basedOn w:val="Normal"/>
    <w:link w:val="DocumentMapChar"/>
    <w:rsid w:val="008D2D1E"/>
    <w:pPr>
      <w:shd w:val="clear" w:color="auto" w:fill="000080"/>
    </w:pPr>
    <w:rPr>
      <w:rFonts w:ascii="Tahoma" w:hAnsi="Tahoma" w:cs="Tahoma"/>
      <w:sz w:val="20"/>
    </w:rPr>
  </w:style>
  <w:style w:type="character" w:styleId="CommentReference">
    <w:name w:val="annotation reference"/>
    <w:rsid w:val="008D2D1E"/>
    <w:rPr>
      <w:sz w:val="16"/>
      <w:szCs w:val="16"/>
    </w:rPr>
  </w:style>
  <w:style w:type="paragraph" w:customStyle="1" w:styleId="RegAppendix">
    <w:name w:val="RegAppendix"/>
    <w:basedOn w:val="RegParaNoNumb"/>
    <w:next w:val="RegPara"/>
    <w:rsid w:val="008D2D1E"/>
    <w:pPr>
      <w:numPr>
        <w:numId w:val="7"/>
      </w:numPr>
      <w:spacing w:before="360" w:after="240"/>
      <w:jc w:val="center"/>
      <w:outlineLvl w:val="2"/>
    </w:pPr>
    <w:rPr>
      <w:b/>
      <w:bCs/>
    </w:rPr>
  </w:style>
  <w:style w:type="character" w:customStyle="1" w:styleId="TitleChar1">
    <w:name w:val="Title Char1"/>
    <w:link w:val="Title"/>
    <w:rsid w:val="008D2D1E"/>
    <w:rPr>
      <w:rFonts w:eastAsia="MS Mincho"/>
      <w:b/>
      <w:sz w:val="26"/>
      <w:u w:val="single"/>
      <w:lang w:val="en-GB" w:eastAsia="en-US" w:bidi="ar-SA"/>
    </w:rPr>
  </w:style>
  <w:style w:type="paragraph" w:customStyle="1" w:styleId="RegSectionLevel1">
    <w:name w:val="RegSectionLevel1"/>
    <w:basedOn w:val="RegParaNoNumb"/>
    <w:rsid w:val="008D2D1E"/>
    <w:pPr>
      <w:keepNext/>
      <w:numPr>
        <w:ilvl w:val="1"/>
        <w:numId w:val="11"/>
      </w:numPr>
      <w:spacing w:before="120"/>
      <w:outlineLvl w:val="0"/>
    </w:pPr>
    <w:rPr>
      <w:b/>
    </w:rPr>
  </w:style>
  <w:style w:type="paragraph" w:customStyle="1" w:styleId="RegSectionLevel2">
    <w:name w:val="RegSectionLevel2"/>
    <w:basedOn w:val="Normal"/>
    <w:rsid w:val="008D2D1E"/>
    <w:pPr>
      <w:keepNext/>
      <w:numPr>
        <w:ilvl w:val="2"/>
        <w:numId w:val="11"/>
      </w:numPr>
    </w:pPr>
    <w:rPr>
      <w:b/>
      <w:szCs w:val="22"/>
    </w:rPr>
  </w:style>
  <w:style w:type="paragraph" w:customStyle="1" w:styleId="RegSectionLevel3">
    <w:name w:val="RegSectionLevel3"/>
    <w:basedOn w:val="Normal"/>
    <w:rsid w:val="008D2D1E"/>
    <w:pPr>
      <w:keepNext/>
      <w:numPr>
        <w:ilvl w:val="3"/>
        <w:numId w:val="11"/>
      </w:numPr>
      <w:autoSpaceDE w:val="0"/>
      <w:autoSpaceDN w:val="0"/>
      <w:adjustRightInd w:val="0"/>
    </w:pPr>
    <w:rPr>
      <w:b/>
      <w:bCs/>
      <w:szCs w:val="22"/>
      <w:lang w:val="en-US"/>
    </w:rPr>
  </w:style>
  <w:style w:type="paragraph" w:customStyle="1" w:styleId="RegSectionLevel4">
    <w:name w:val="RegSectionLevel4"/>
    <w:basedOn w:val="Normal"/>
    <w:rsid w:val="008D2D1E"/>
    <w:pPr>
      <w:keepNext/>
      <w:numPr>
        <w:ilvl w:val="4"/>
        <w:numId w:val="11"/>
      </w:numPr>
      <w:spacing w:after="120"/>
    </w:pPr>
    <w:rPr>
      <w:rFonts w:eastAsia="MS Mincho"/>
      <w:b/>
    </w:rPr>
  </w:style>
  <w:style w:type="paragraph" w:customStyle="1" w:styleId="RegSectionLevel5">
    <w:name w:val="RegSectionLevel5"/>
    <w:basedOn w:val="Normal"/>
    <w:rsid w:val="008D2D1E"/>
    <w:pPr>
      <w:keepNext/>
      <w:numPr>
        <w:ilvl w:val="5"/>
        <w:numId w:val="11"/>
      </w:numPr>
      <w:spacing w:after="120"/>
    </w:pPr>
    <w:rPr>
      <w:rFonts w:eastAsia="MS Mincho"/>
      <w:b/>
    </w:rPr>
  </w:style>
  <w:style w:type="paragraph" w:customStyle="1" w:styleId="RegSectionLevel6">
    <w:name w:val="RegSectionLevel6"/>
    <w:basedOn w:val="Normal"/>
    <w:rsid w:val="008D2D1E"/>
    <w:pPr>
      <w:keepNext/>
      <w:numPr>
        <w:ilvl w:val="6"/>
        <w:numId w:val="11"/>
      </w:numPr>
      <w:spacing w:after="120"/>
    </w:pPr>
    <w:rPr>
      <w:rFonts w:eastAsia="MS Mincho"/>
      <w:b/>
    </w:rPr>
  </w:style>
  <w:style w:type="paragraph" w:customStyle="1" w:styleId="RegSectionLevel7">
    <w:name w:val="RegSectionLevel7"/>
    <w:basedOn w:val="Normal"/>
    <w:rsid w:val="008D2D1E"/>
    <w:pPr>
      <w:keepNext/>
      <w:numPr>
        <w:ilvl w:val="7"/>
        <w:numId w:val="11"/>
      </w:numPr>
      <w:spacing w:after="120"/>
    </w:pPr>
    <w:rPr>
      <w:rFonts w:eastAsia="MS Mincho"/>
      <w:b/>
    </w:rPr>
  </w:style>
  <w:style w:type="paragraph" w:customStyle="1" w:styleId="RegSectionLevel8">
    <w:name w:val="RegSectionLevel8"/>
    <w:basedOn w:val="Normal"/>
    <w:rsid w:val="008D2D1E"/>
    <w:pPr>
      <w:keepNext/>
      <w:numPr>
        <w:ilvl w:val="8"/>
        <w:numId w:val="11"/>
      </w:numPr>
      <w:spacing w:after="120"/>
    </w:pPr>
    <w:rPr>
      <w:rFonts w:eastAsia="MS Mincho"/>
      <w:b/>
    </w:rPr>
  </w:style>
  <w:style w:type="paragraph" w:customStyle="1" w:styleId="RegSectionLevel9">
    <w:name w:val="RegSectionLevel9"/>
    <w:basedOn w:val="Normal"/>
    <w:rsid w:val="008D2D1E"/>
    <w:pPr>
      <w:keepNext/>
      <w:numPr>
        <w:ilvl w:val="8"/>
        <w:numId w:val="6"/>
      </w:numPr>
      <w:spacing w:after="160"/>
    </w:pPr>
    <w:rPr>
      <w:rFonts w:eastAsia="MS Mincho"/>
      <w:b/>
    </w:rPr>
  </w:style>
  <w:style w:type="paragraph" w:customStyle="1" w:styleId="RegParaNoNumb">
    <w:name w:val="RegParaNoNumb"/>
    <w:basedOn w:val="RegPara"/>
    <w:link w:val="RegParaNoNumbChar"/>
    <w:rsid w:val="008D2D1E"/>
    <w:pPr>
      <w:numPr>
        <w:ilvl w:val="0"/>
        <w:numId w:val="0"/>
      </w:numPr>
    </w:pPr>
    <w:rPr>
      <w:rFonts w:eastAsia="MS Mincho"/>
      <w:lang w:eastAsia="en-US"/>
    </w:rPr>
  </w:style>
  <w:style w:type="paragraph" w:customStyle="1" w:styleId="RegTableText">
    <w:name w:val="RegTableText"/>
    <w:basedOn w:val="RegPara"/>
    <w:link w:val="RegTableTextChar"/>
    <w:rsid w:val="008D2D1E"/>
    <w:pPr>
      <w:numPr>
        <w:ilvl w:val="0"/>
        <w:numId w:val="8"/>
      </w:numPr>
      <w:spacing w:before="20" w:after="20"/>
    </w:pPr>
  </w:style>
  <w:style w:type="paragraph" w:customStyle="1" w:styleId="TableColumnHeading">
    <w:name w:val="TableColumnHeading"/>
    <w:basedOn w:val="RegTableText"/>
    <w:rsid w:val="008D2D1E"/>
    <w:pPr>
      <w:spacing w:before="40" w:after="40"/>
      <w:jc w:val="center"/>
    </w:pPr>
    <w:rPr>
      <w:b/>
    </w:rPr>
  </w:style>
  <w:style w:type="table" w:customStyle="1" w:styleId="RegTableGridlines">
    <w:name w:val="RegTableGridlines"/>
    <w:basedOn w:val="TableNormal"/>
    <w:rsid w:val="008D2D1E"/>
    <w:pPr>
      <w:keepNext/>
      <w:spacing w:before="20" w:after="20"/>
    </w:pPr>
    <w:rPr>
      <w:rFonts w:eastAsia="Times New Roman"/>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0" w:type="dxa"/>
        <w:bottom w:w="40" w:type="dxa"/>
      </w:tblCellMar>
    </w:tblPr>
    <w:trPr>
      <w:cantSplit/>
      <w:jc w:val="center"/>
    </w:trPr>
    <w:tcPr>
      <w:shd w:val="clear" w:color="auto" w:fill="auto"/>
    </w:tcPr>
    <w:tblStylePr w:type="firstRow">
      <w:pPr>
        <w:wordWrap/>
        <w:spacing w:beforeLines="0" w:before="40" w:beforeAutospacing="0" w:afterLines="0" w:after="40" w:afterAutospacing="0"/>
        <w:jc w:val="center"/>
      </w:pPr>
      <w:rPr>
        <w:b/>
      </w:rPr>
      <w:tblPr/>
      <w:trPr>
        <w:cantSplit w:val="0"/>
      </w:trPr>
      <w:tcPr>
        <w:shd w:val="clear" w:color="auto" w:fill="D9D9D9"/>
        <w:vAlign w:val="center"/>
      </w:tcPr>
    </w:tblStylePr>
    <w:tblStylePr w:type="lastRow">
      <w:pPr>
        <w:keepNext w:val="0"/>
        <w:wordWrap/>
      </w:pPr>
    </w:tblStylePr>
    <w:tblStylePr w:type="firstCol">
      <w:pPr>
        <w:wordWrap/>
      </w:pPr>
      <w:rPr>
        <w:b/>
      </w:rPr>
    </w:tblStylePr>
  </w:style>
  <w:style w:type="table" w:customStyle="1" w:styleId="RegTableSpecial">
    <w:name w:val="RegTableSpecial"/>
    <w:basedOn w:val="TableNormal"/>
    <w:rsid w:val="008D2D1E"/>
    <w:pPr>
      <w:keepNext/>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wordWrap/>
        <w:spacing w:beforeLines="0" w:before="40" w:beforeAutospacing="0" w:afterLines="0" w:after="40" w:afterAutospacing="0"/>
        <w:jc w:val="center"/>
      </w:pPr>
      <w:rPr>
        <w:b/>
      </w:rPr>
      <w:tblPr/>
      <w:tcPr>
        <w:shd w:val="clear" w:color="auto" w:fill="D9D9D9"/>
        <w:vAlign w:val="center"/>
      </w:tcPr>
    </w:tblStylePr>
    <w:tblStylePr w:type="lastRow">
      <w:pPr>
        <w:keepNext w:val="0"/>
        <w:wordWrap/>
      </w:pPr>
    </w:tblStylePr>
    <w:tblStylePr w:type="firstCol">
      <w:pPr>
        <w:wordWrap/>
        <w:spacing w:beforeLines="0" w:before="20" w:beforeAutospacing="0" w:afterLines="0" w:after="20" w:afterAutospacing="0"/>
        <w:jc w:val="center"/>
      </w:pPr>
      <w:rPr>
        <w:b/>
      </w:rPr>
      <w:tblPr/>
      <w:tcPr>
        <w:shd w:val="clear" w:color="auto" w:fill="D9D9D9"/>
      </w:tcPr>
    </w:tblStylePr>
  </w:style>
  <w:style w:type="table" w:customStyle="1" w:styleId="RegTableDataParameter">
    <w:name w:val="RegTableDataParameter"/>
    <w:basedOn w:val="TableNormal"/>
    <w:rsid w:val="008D2D1E"/>
    <w:pPr>
      <w:keepNext/>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 w:type="dxa"/>
        <w:bottom w:w="20" w:type="dxa"/>
      </w:tblCellMar>
    </w:tblPr>
    <w:trPr>
      <w:cantSplit/>
      <w:jc w:val="center"/>
    </w:trPr>
    <w:tcPr>
      <w:shd w:val="clear" w:color="auto" w:fill="auto"/>
    </w:tcPr>
    <w:tblStylePr w:type="lastRow">
      <w:pPr>
        <w:keepNext w:val="0"/>
        <w:wordWrap/>
      </w:pPr>
    </w:tblStylePr>
    <w:tblStylePr w:type="firstCol">
      <w:rPr>
        <w:b/>
      </w:rPr>
      <w:tblPr/>
      <w:tcPr>
        <w:shd w:val="clear" w:color="auto" w:fill="D9D9D9"/>
      </w:tcPr>
    </w:tblStylePr>
  </w:style>
  <w:style w:type="table" w:customStyle="1" w:styleId="RegTableNoGridLines">
    <w:name w:val="RegTableNoGridLines"/>
    <w:basedOn w:val="RegTableGridlines"/>
    <w:rsid w:val="008D2D1E"/>
    <w:pPr>
      <w:keepLines/>
    </w:p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D9D9D9"/>
    </w:tcPr>
    <w:tblStylePr w:type="firstRow">
      <w:pPr>
        <w:wordWrap/>
        <w:spacing w:beforeLines="0" w:before="40" w:beforeAutospacing="0" w:afterLines="0" w:after="40" w:afterAutospacing="0"/>
        <w:jc w:val="center"/>
      </w:pPr>
      <w:rPr>
        <w:b/>
      </w:rPr>
      <w:tblPr/>
      <w:trPr>
        <w:cantSplit w:val="0"/>
      </w:trPr>
      <w:tcPr>
        <w:shd w:val="clear" w:color="auto" w:fill="D9D9D9"/>
        <w:vAlign w:val="center"/>
      </w:tcPr>
    </w:tblStylePr>
    <w:tblStylePr w:type="lastRow">
      <w:pPr>
        <w:keepNext w:val="0"/>
        <w:wordWrap/>
      </w:pPr>
    </w:tblStylePr>
    <w:tblStylePr w:type="firstCol">
      <w:pPr>
        <w:wordWrap/>
      </w:pPr>
      <w:rPr>
        <w:b/>
      </w:rPr>
    </w:tblStylePr>
  </w:style>
  <w:style w:type="paragraph" w:styleId="ListContinue3">
    <w:name w:val="List Continue 3"/>
    <w:basedOn w:val="Normal"/>
    <w:rsid w:val="008D2D1E"/>
    <w:pPr>
      <w:spacing w:after="120"/>
      <w:ind w:left="849"/>
    </w:pPr>
  </w:style>
  <w:style w:type="character" w:customStyle="1" w:styleId="RegParaChar">
    <w:name w:val="RegPara Char"/>
    <w:link w:val="RegPara"/>
    <w:rsid w:val="008D2D1E"/>
    <w:rPr>
      <w:rFonts w:ascii="Arial" w:eastAsia="Times New Roman" w:hAnsi="Arial"/>
      <w:sz w:val="22"/>
      <w:lang w:val="en-GB" w:eastAsia="de-DE"/>
    </w:rPr>
  </w:style>
  <w:style w:type="character" w:customStyle="1" w:styleId="RegParaNoNumbChar">
    <w:name w:val="RegParaNoNumb Char"/>
    <w:link w:val="RegParaNoNumb"/>
    <w:rsid w:val="008D2D1E"/>
    <w:rPr>
      <w:rFonts w:eastAsia="MS Mincho"/>
      <w:sz w:val="22"/>
      <w:lang w:val="en-GB" w:eastAsia="en-US" w:bidi="ar-SA"/>
    </w:rPr>
  </w:style>
  <w:style w:type="paragraph" w:customStyle="1" w:styleId="RegTOCSectionApppendix">
    <w:name w:val="RegTOC Section + Apppendix"/>
    <w:basedOn w:val="TOC2"/>
    <w:rsid w:val="008D2D1E"/>
    <w:pPr>
      <w:tabs>
        <w:tab w:val="left" w:pos="1843"/>
      </w:tabs>
      <w:spacing w:before="40" w:after="40"/>
      <w:ind w:left="1843" w:hanging="1276"/>
    </w:pPr>
    <w:rPr>
      <w:noProof/>
      <w:lang w:val="en-US"/>
    </w:rPr>
  </w:style>
  <w:style w:type="paragraph" w:styleId="Caption">
    <w:name w:val="caption"/>
    <w:basedOn w:val="Normal"/>
    <w:uiPriority w:val="35"/>
    <w:qFormat/>
    <w:rsid w:val="00353E8F"/>
    <w:pPr>
      <w:keepNext/>
      <w:keepLines/>
      <w:tabs>
        <w:tab w:val="left" w:pos="1134"/>
        <w:tab w:val="left" w:pos="1956"/>
        <w:tab w:val="left" w:pos="2126"/>
        <w:tab w:val="left" w:pos="2693"/>
        <w:tab w:val="left" w:pos="3260"/>
      </w:tabs>
      <w:spacing w:before="320" w:after="120"/>
      <w:ind w:left="1956" w:hanging="1247"/>
    </w:pPr>
    <w:rPr>
      <w:b/>
      <w:bCs/>
      <w:sz w:val="20"/>
    </w:rPr>
  </w:style>
  <w:style w:type="paragraph" w:styleId="TOC9">
    <w:name w:val="toc 9"/>
    <w:basedOn w:val="Normal"/>
    <w:next w:val="Normal"/>
    <w:autoRedefine/>
    <w:uiPriority w:val="39"/>
    <w:rsid w:val="00353E8F"/>
    <w:pPr>
      <w:ind w:left="1760"/>
    </w:pPr>
  </w:style>
  <w:style w:type="paragraph" w:styleId="CommentSubject">
    <w:name w:val="annotation subject"/>
    <w:basedOn w:val="CommentText"/>
    <w:next w:val="CommentText"/>
    <w:rsid w:val="00353E8F"/>
    <w:rPr>
      <w:rFonts w:eastAsia="Times New Roman"/>
      <w:b/>
      <w:bCs/>
      <w:lang w:eastAsia="de-DE"/>
    </w:rPr>
  </w:style>
  <w:style w:type="character" w:styleId="EndnoteReference">
    <w:name w:val="endnote reference"/>
    <w:rsid w:val="008D2D1E"/>
    <w:rPr>
      <w:vertAlign w:val="superscript"/>
    </w:rPr>
  </w:style>
  <w:style w:type="paragraph" w:styleId="Index1">
    <w:name w:val="index 1"/>
    <w:basedOn w:val="Normal"/>
    <w:next w:val="Normal"/>
    <w:autoRedefine/>
    <w:rsid w:val="008D2D1E"/>
    <w:pPr>
      <w:ind w:left="220" w:hanging="220"/>
    </w:pPr>
  </w:style>
  <w:style w:type="paragraph" w:styleId="Index2">
    <w:name w:val="index 2"/>
    <w:basedOn w:val="Normal"/>
    <w:next w:val="Normal"/>
    <w:autoRedefine/>
    <w:rsid w:val="008D2D1E"/>
    <w:pPr>
      <w:ind w:left="440" w:hanging="220"/>
    </w:pPr>
  </w:style>
  <w:style w:type="paragraph" w:styleId="Index3">
    <w:name w:val="index 3"/>
    <w:basedOn w:val="Normal"/>
    <w:next w:val="Normal"/>
    <w:autoRedefine/>
    <w:rsid w:val="008D2D1E"/>
    <w:pPr>
      <w:ind w:left="660" w:hanging="220"/>
    </w:pPr>
  </w:style>
  <w:style w:type="paragraph" w:styleId="Index4">
    <w:name w:val="index 4"/>
    <w:basedOn w:val="Normal"/>
    <w:next w:val="Normal"/>
    <w:autoRedefine/>
    <w:rsid w:val="008D2D1E"/>
    <w:pPr>
      <w:ind w:left="880" w:hanging="220"/>
    </w:pPr>
  </w:style>
  <w:style w:type="paragraph" w:styleId="Index5">
    <w:name w:val="index 5"/>
    <w:basedOn w:val="Normal"/>
    <w:next w:val="Normal"/>
    <w:autoRedefine/>
    <w:rsid w:val="008D2D1E"/>
    <w:pPr>
      <w:ind w:left="1100" w:hanging="220"/>
    </w:pPr>
  </w:style>
  <w:style w:type="paragraph" w:styleId="Index6">
    <w:name w:val="index 6"/>
    <w:basedOn w:val="Normal"/>
    <w:next w:val="Normal"/>
    <w:autoRedefine/>
    <w:rsid w:val="008D2D1E"/>
    <w:pPr>
      <w:ind w:left="1320" w:hanging="220"/>
    </w:pPr>
  </w:style>
  <w:style w:type="paragraph" w:styleId="Index7">
    <w:name w:val="index 7"/>
    <w:basedOn w:val="Normal"/>
    <w:next w:val="Normal"/>
    <w:autoRedefine/>
    <w:rsid w:val="008D2D1E"/>
    <w:pPr>
      <w:ind w:left="1540" w:hanging="220"/>
    </w:pPr>
  </w:style>
  <w:style w:type="paragraph" w:styleId="Index8">
    <w:name w:val="index 8"/>
    <w:basedOn w:val="Normal"/>
    <w:next w:val="Normal"/>
    <w:autoRedefine/>
    <w:rsid w:val="008D2D1E"/>
    <w:pPr>
      <w:ind w:left="1760" w:hanging="220"/>
    </w:pPr>
  </w:style>
  <w:style w:type="paragraph" w:styleId="Index9">
    <w:name w:val="index 9"/>
    <w:basedOn w:val="Normal"/>
    <w:next w:val="Normal"/>
    <w:autoRedefine/>
    <w:rsid w:val="008D2D1E"/>
    <w:pPr>
      <w:ind w:left="1980" w:hanging="220"/>
    </w:pPr>
  </w:style>
  <w:style w:type="paragraph" w:styleId="IndexHeading">
    <w:name w:val="index heading"/>
    <w:basedOn w:val="Normal"/>
    <w:next w:val="Normal"/>
    <w:rsid w:val="00353E8F"/>
    <w:rPr>
      <w:rFonts w:cs="Arial"/>
      <w:b/>
      <w:bCs/>
    </w:rPr>
  </w:style>
  <w:style w:type="paragraph" w:styleId="MacroText">
    <w:name w:val="macro"/>
    <w:link w:val="MacroTextChar"/>
    <w:rsid w:val="008D2D1E"/>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GB" w:eastAsia="de-DE"/>
    </w:rPr>
  </w:style>
  <w:style w:type="paragraph" w:styleId="TableofAuthorities">
    <w:name w:val="table of authorities"/>
    <w:basedOn w:val="Normal"/>
    <w:next w:val="Normal"/>
    <w:rsid w:val="00353E8F"/>
    <w:pPr>
      <w:ind w:left="220" w:hanging="220"/>
    </w:pPr>
  </w:style>
  <w:style w:type="paragraph" w:styleId="TableofFigures">
    <w:name w:val="table of figures"/>
    <w:basedOn w:val="Normal"/>
    <w:next w:val="Normal"/>
    <w:rsid w:val="00353E8F"/>
  </w:style>
  <w:style w:type="paragraph" w:styleId="TOAHeading">
    <w:name w:val="toa heading"/>
    <w:basedOn w:val="Normal"/>
    <w:next w:val="Normal"/>
    <w:rsid w:val="00353E8F"/>
    <w:pPr>
      <w:spacing w:before="120"/>
    </w:pPr>
    <w:rPr>
      <w:rFonts w:cs="Arial"/>
      <w:b/>
      <w:bCs/>
      <w:sz w:val="24"/>
      <w:szCs w:val="24"/>
    </w:rPr>
  </w:style>
  <w:style w:type="paragraph" w:styleId="TOC4">
    <w:name w:val="toc 4"/>
    <w:basedOn w:val="TOC1"/>
    <w:uiPriority w:val="39"/>
    <w:rsid w:val="00353E8F"/>
    <w:pPr>
      <w:ind w:left="3544" w:hanging="1276"/>
    </w:pPr>
    <w:rPr>
      <w:b w:val="0"/>
      <w:caps w:val="0"/>
      <w:noProof/>
    </w:rPr>
  </w:style>
  <w:style w:type="paragraph" w:styleId="TOC5">
    <w:name w:val="toc 5"/>
    <w:basedOn w:val="TOC1"/>
    <w:uiPriority w:val="39"/>
    <w:rsid w:val="00353E8F"/>
    <w:pPr>
      <w:ind w:left="5103" w:hanging="1559"/>
    </w:pPr>
    <w:rPr>
      <w:b w:val="0"/>
      <w:caps w:val="0"/>
      <w:noProof/>
    </w:rPr>
  </w:style>
  <w:style w:type="paragraph" w:styleId="TOC6">
    <w:name w:val="toc 6"/>
    <w:basedOn w:val="TOC1"/>
    <w:next w:val="Normal"/>
    <w:uiPriority w:val="39"/>
    <w:rsid w:val="00353E8F"/>
    <w:pPr>
      <w:ind w:left="1588" w:hanging="1588"/>
    </w:pPr>
    <w:rPr>
      <w:noProof/>
    </w:rPr>
  </w:style>
  <w:style w:type="paragraph" w:styleId="TOC7">
    <w:name w:val="toc 7"/>
    <w:basedOn w:val="Normal"/>
    <w:next w:val="Normal"/>
    <w:autoRedefine/>
    <w:uiPriority w:val="39"/>
    <w:rsid w:val="00353E8F"/>
    <w:pPr>
      <w:ind w:left="1320"/>
    </w:pPr>
  </w:style>
  <w:style w:type="paragraph" w:styleId="TOC8">
    <w:name w:val="toc 8"/>
    <w:basedOn w:val="Normal"/>
    <w:next w:val="Normal"/>
    <w:autoRedefine/>
    <w:uiPriority w:val="39"/>
    <w:rsid w:val="00353E8F"/>
    <w:pPr>
      <w:ind w:left="1540"/>
    </w:pPr>
  </w:style>
  <w:style w:type="paragraph" w:customStyle="1" w:styleId="ReParaNoNum">
    <w:name w:val="ReParaNoNum"/>
    <w:basedOn w:val="Normal"/>
    <w:rsid w:val="008D2D1E"/>
  </w:style>
  <w:style w:type="paragraph" w:customStyle="1" w:styleId="StyleRegSectionLevel1After2pt">
    <w:name w:val="Style RegSectionLevel1 + After:  2 pt"/>
    <w:basedOn w:val="RegSectionLevel1"/>
    <w:rsid w:val="008D2D1E"/>
    <w:pPr>
      <w:spacing w:before="0"/>
    </w:pPr>
    <w:rPr>
      <w:rFonts w:eastAsia="Times New Roman"/>
      <w:bCs/>
    </w:rPr>
  </w:style>
  <w:style w:type="table" w:customStyle="1" w:styleId="RegTableFirstRowColumn">
    <w:name w:val="RegTableFirstRowColumn"/>
    <w:basedOn w:val="RegTableDataParameter"/>
    <w:rsid w:val="008D2D1E"/>
    <w:tblPr>
      <w:tblCellMar>
        <w:top w:w="23" w:type="dxa"/>
        <w:bottom w:w="23" w:type="dxa"/>
      </w:tblCellMar>
    </w:tblPr>
    <w:tcPr>
      <w:shd w:val="clear" w:color="auto" w:fill="auto"/>
    </w:tcPr>
    <w:tblStylePr w:type="firstRow">
      <w:pPr>
        <w:jc w:val="center"/>
      </w:pPr>
      <w:rPr>
        <w:b/>
        <w:color w:val="auto"/>
      </w:rPr>
      <w:tblPr/>
      <w:tcPr>
        <w:shd w:val="clear" w:color="auto" w:fill="D9D9D9"/>
        <w:vAlign w:val="center"/>
      </w:tcPr>
    </w:tblStylePr>
    <w:tblStylePr w:type="lastRow">
      <w:pPr>
        <w:keepNext w:val="0"/>
        <w:wordWrap/>
      </w:pPr>
    </w:tblStylePr>
    <w:tblStylePr w:type="firstCol">
      <w:rPr>
        <w:b/>
      </w:rPr>
      <w:tblPr/>
      <w:tcPr>
        <w:shd w:val="clear" w:color="auto" w:fill="D9D9D9"/>
      </w:tcPr>
    </w:tblStylePr>
  </w:style>
  <w:style w:type="character" w:customStyle="1" w:styleId="left">
    <w:name w:val="left"/>
    <w:basedOn w:val="DefaultParagraphFont"/>
    <w:rsid w:val="008D2D1E"/>
  </w:style>
  <w:style w:type="character" w:customStyle="1" w:styleId="RegTableTextChar">
    <w:name w:val="RegTableText Char"/>
    <w:link w:val="RegTableText"/>
    <w:rsid w:val="008D2D1E"/>
    <w:rPr>
      <w:rFonts w:ascii="Arial" w:eastAsia="Times New Roman" w:hAnsi="Arial"/>
      <w:sz w:val="22"/>
      <w:lang w:val="en-GB" w:eastAsia="de-DE"/>
    </w:rPr>
  </w:style>
  <w:style w:type="paragraph" w:customStyle="1" w:styleId="RegParaNoNumbKeepWNext">
    <w:name w:val="RegParaNoNumbKeepWNext"/>
    <w:basedOn w:val="RegParaNoNumb"/>
    <w:next w:val="Normal"/>
    <w:rsid w:val="008D2D1E"/>
    <w:pPr>
      <w:keepNext/>
      <w:spacing w:before="0"/>
    </w:pPr>
    <w:rPr>
      <w:i/>
    </w:rPr>
  </w:style>
  <w:style w:type="paragraph" w:customStyle="1" w:styleId="PartTitleBox">
    <w:name w:val="PartTitleBox"/>
    <w:basedOn w:val="Normal"/>
    <w:rsid w:val="008D2D1E"/>
    <w:pPr>
      <w:keepNext/>
      <w:keepLines/>
      <w:numPr>
        <w:numId w:val="11"/>
      </w:numPr>
      <w:pBdr>
        <w:top w:val="single" w:sz="4" w:space="1" w:color="auto"/>
        <w:left w:val="single" w:sz="4" w:space="1" w:color="auto"/>
        <w:bottom w:val="single" w:sz="4" w:space="1" w:color="auto"/>
        <w:right w:val="single" w:sz="4" w:space="1" w:color="auto"/>
      </w:pBdr>
      <w:shd w:val="clear" w:color="auto" w:fill="D9D9D9"/>
      <w:ind w:right="57"/>
      <w:jc w:val="center"/>
      <w:outlineLvl w:val="0"/>
    </w:pPr>
    <w:rPr>
      <w:rFonts w:ascii="Times New Roman Bold" w:hAnsi="Times New Roman Bold"/>
      <w:b/>
      <w:u w:val="dash"/>
    </w:rPr>
  </w:style>
  <w:style w:type="paragraph" w:customStyle="1" w:styleId="2BulletList">
    <w:name w:val="2Bullet List"/>
    <w:rsid w:val="008D2D1E"/>
    <w:rPr>
      <w:rFonts w:eastAsia="Times New Roman"/>
      <w:snapToGrid w:val="0"/>
      <w:sz w:val="24"/>
    </w:rPr>
  </w:style>
  <w:style w:type="paragraph" w:customStyle="1" w:styleId="RegFormPDDSectL1">
    <w:name w:val="RegFormPDDSectL1"/>
    <w:basedOn w:val="Normal"/>
    <w:rsid w:val="008D2D1E"/>
    <w:pPr>
      <w:keepNext/>
      <w:keepLines/>
      <w:numPr>
        <w:numId w:val="10"/>
      </w:numPr>
      <w:pBdr>
        <w:top w:val="single" w:sz="4" w:space="1" w:color="auto"/>
        <w:left w:val="single" w:sz="4" w:space="5" w:color="auto"/>
        <w:bottom w:val="single" w:sz="4" w:space="1" w:color="auto"/>
        <w:right w:val="single" w:sz="4" w:space="10" w:color="auto"/>
      </w:pBdr>
      <w:shd w:val="clear" w:color="auto" w:fill="D9D9D9"/>
      <w:ind w:right="227"/>
      <w:outlineLvl w:val="0"/>
    </w:pPr>
    <w:rPr>
      <w:b/>
      <w:lang w:eastAsia="en-US"/>
    </w:rPr>
  </w:style>
  <w:style w:type="paragraph" w:customStyle="1" w:styleId="RegFormPDDSectL2">
    <w:name w:val="RegFormPDDSectL2"/>
    <w:basedOn w:val="Normal"/>
    <w:rsid w:val="008D2D1E"/>
    <w:pPr>
      <w:keepNext/>
      <w:keepLines/>
      <w:numPr>
        <w:ilvl w:val="1"/>
        <w:numId w:val="10"/>
      </w:numPr>
      <w:pBdr>
        <w:top w:val="single" w:sz="4" w:space="1" w:color="auto"/>
        <w:left w:val="single" w:sz="4" w:space="5" w:color="auto"/>
        <w:bottom w:val="single" w:sz="4" w:space="1" w:color="auto"/>
        <w:right w:val="single" w:sz="4" w:space="10" w:color="auto"/>
      </w:pBdr>
      <w:ind w:right="227"/>
    </w:pPr>
    <w:rPr>
      <w:b/>
      <w:lang w:eastAsia="en-US"/>
    </w:rPr>
  </w:style>
  <w:style w:type="paragraph" w:customStyle="1" w:styleId="RegFormPDDSectL3">
    <w:name w:val="RegFormPDDSectL3"/>
    <w:basedOn w:val="Normal"/>
    <w:rsid w:val="008D2D1E"/>
    <w:pPr>
      <w:keepNext/>
      <w:keepLines/>
      <w:numPr>
        <w:ilvl w:val="2"/>
        <w:numId w:val="10"/>
      </w:numPr>
      <w:pBdr>
        <w:top w:val="single" w:sz="4" w:space="1" w:color="auto"/>
        <w:left w:val="single" w:sz="4" w:space="5" w:color="auto"/>
        <w:bottom w:val="single" w:sz="4" w:space="1" w:color="auto"/>
        <w:right w:val="single" w:sz="4" w:space="10" w:color="auto"/>
      </w:pBdr>
      <w:ind w:right="227"/>
    </w:pPr>
    <w:rPr>
      <w:rFonts w:ascii="Times New Roman Bold" w:hAnsi="Times New Roman Bold"/>
      <w:b/>
      <w:lang w:eastAsia="en-US"/>
    </w:rPr>
  </w:style>
  <w:style w:type="paragraph" w:customStyle="1" w:styleId="RegFormPDDSectL4">
    <w:name w:val="RegFormPDDSectL4"/>
    <w:basedOn w:val="RegFormPDDSectL3"/>
    <w:rsid w:val="008D2D1E"/>
    <w:pPr>
      <w:numPr>
        <w:ilvl w:val="3"/>
      </w:numPr>
    </w:pPr>
  </w:style>
  <w:style w:type="paragraph" w:customStyle="1" w:styleId="NormalCentered">
    <w:name w:val="Normal + Centered"/>
    <w:basedOn w:val="Normal"/>
    <w:rsid w:val="008D2D1E"/>
    <w:pPr>
      <w:jc w:val="center"/>
    </w:pPr>
  </w:style>
  <w:style w:type="paragraph" w:customStyle="1" w:styleId="SDMTiHead">
    <w:name w:val="SDMTiHead"/>
    <w:basedOn w:val="Header"/>
    <w:rsid w:val="00353E8F"/>
    <w:pPr>
      <w:ind w:left="-330" w:firstLine="330"/>
    </w:pPr>
    <w:rPr>
      <w:rFonts w:cs="Arial"/>
      <w:caps/>
      <w:szCs w:val="19"/>
    </w:rPr>
  </w:style>
  <w:style w:type="paragraph" w:customStyle="1" w:styleId="SDMTitle2">
    <w:name w:val="SDMTitle2"/>
    <w:basedOn w:val="Normal"/>
    <w:rsid w:val="00353E8F"/>
    <w:pPr>
      <w:spacing w:after="600"/>
      <w:jc w:val="left"/>
    </w:pPr>
    <w:rPr>
      <w:rFonts w:cs="Arial"/>
      <w:sz w:val="48"/>
      <w:szCs w:val="48"/>
    </w:rPr>
  </w:style>
  <w:style w:type="paragraph" w:customStyle="1" w:styleId="SDMTitle1">
    <w:name w:val="SDMTitle1"/>
    <w:basedOn w:val="Normal"/>
    <w:rsid w:val="00353E8F"/>
    <w:pPr>
      <w:pBdr>
        <w:bottom w:val="single" w:sz="12" w:space="7" w:color="auto"/>
      </w:pBdr>
      <w:spacing w:before="1800" w:after="200"/>
      <w:jc w:val="left"/>
    </w:pPr>
    <w:rPr>
      <w:rFonts w:cs="Arial"/>
      <w:sz w:val="48"/>
      <w:szCs w:val="48"/>
    </w:rPr>
  </w:style>
  <w:style w:type="paragraph" w:customStyle="1" w:styleId="SDMTiInfo">
    <w:name w:val="SDMTiInfo"/>
    <w:basedOn w:val="Normal"/>
    <w:rsid w:val="00353E8F"/>
    <w:pPr>
      <w:spacing w:before="300"/>
    </w:pPr>
    <w:rPr>
      <w:rFonts w:cs="Arial"/>
      <w:szCs w:val="22"/>
    </w:rPr>
  </w:style>
  <w:style w:type="paragraph" w:customStyle="1" w:styleId="SDMHead1">
    <w:name w:val="SDMHead1"/>
    <w:basedOn w:val="Normal"/>
    <w:link w:val="SDMHead1Char"/>
    <w:rsid w:val="00353E8F"/>
    <w:pPr>
      <w:keepNext/>
      <w:keepLines/>
      <w:numPr>
        <w:numId w:val="19"/>
      </w:numPr>
      <w:suppressAutoHyphens/>
      <w:spacing w:before="240" w:after="60"/>
      <w:outlineLvl w:val="0"/>
    </w:pPr>
    <w:rPr>
      <w:rFonts w:cs="Arial"/>
      <w:b/>
      <w:sz w:val="32"/>
      <w:szCs w:val="32"/>
    </w:rPr>
  </w:style>
  <w:style w:type="paragraph" w:customStyle="1" w:styleId="SDMHead2">
    <w:name w:val="SDMHead2"/>
    <w:basedOn w:val="Normal"/>
    <w:rsid w:val="00353E8F"/>
    <w:pPr>
      <w:keepNext/>
      <w:keepLines/>
      <w:suppressAutoHyphens/>
      <w:spacing w:before="240" w:after="60"/>
      <w:outlineLvl w:val="1"/>
    </w:pPr>
    <w:rPr>
      <w:rFonts w:cs="Arial"/>
      <w:b/>
      <w:sz w:val="24"/>
      <w:szCs w:val="24"/>
    </w:rPr>
  </w:style>
  <w:style w:type="paragraph" w:customStyle="1" w:styleId="SDMHead3">
    <w:name w:val="SDMHead3"/>
    <w:basedOn w:val="Normal"/>
    <w:rsid w:val="00353E8F"/>
    <w:pPr>
      <w:keepNext/>
      <w:keepLines/>
      <w:numPr>
        <w:ilvl w:val="2"/>
        <w:numId w:val="19"/>
      </w:numPr>
      <w:suppressAutoHyphens/>
      <w:spacing w:before="240" w:after="60"/>
      <w:outlineLvl w:val="2"/>
    </w:pPr>
    <w:rPr>
      <w:rFonts w:cs="Arial"/>
      <w:b/>
      <w:szCs w:val="24"/>
    </w:rPr>
  </w:style>
  <w:style w:type="paragraph" w:customStyle="1" w:styleId="SDMHead4">
    <w:name w:val="SDMHead4"/>
    <w:basedOn w:val="Normal"/>
    <w:rsid w:val="00353E8F"/>
    <w:pPr>
      <w:keepNext/>
      <w:keepLines/>
      <w:numPr>
        <w:ilvl w:val="3"/>
        <w:numId w:val="19"/>
      </w:numPr>
      <w:suppressAutoHyphens/>
      <w:spacing w:before="240" w:after="60"/>
      <w:outlineLvl w:val="3"/>
    </w:pPr>
    <w:rPr>
      <w:rFonts w:cs="Arial"/>
      <w:b/>
      <w:szCs w:val="24"/>
    </w:rPr>
  </w:style>
  <w:style w:type="paragraph" w:customStyle="1" w:styleId="SDMHead5">
    <w:name w:val="SDMHead5"/>
    <w:basedOn w:val="Normal"/>
    <w:rsid w:val="00353E8F"/>
    <w:pPr>
      <w:keepNext/>
      <w:keepLines/>
      <w:numPr>
        <w:ilvl w:val="4"/>
        <w:numId w:val="19"/>
      </w:numPr>
      <w:suppressAutoHyphens/>
      <w:spacing w:before="240" w:after="60"/>
      <w:outlineLvl w:val="4"/>
    </w:pPr>
    <w:rPr>
      <w:rFonts w:cs="Arial"/>
      <w:b/>
      <w:szCs w:val="24"/>
    </w:rPr>
  </w:style>
  <w:style w:type="character" w:customStyle="1" w:styleId="SDMHead1Char">
    <w:name w:val="SDMHead1 Char"/>
    <w:link w:val="SDMHead1"/>
    <w:rsid w:val="00353E8F"/>
    <w:rPr>
      <w:rFonts w:ascii="Arial" w:eastAsia="Times New Roman" w:hAnsi="Arial" w:cs="Arial"/>
      <w:b/>
      <w:sz w:val="32"/>
      <w:szCs w:val="32"/>
      <w:lang w:val="en-GB" w:eastAsia="de-DE"/>
    </w:rPr>
  </w:style>
  <w:style w:type="paragraph" w:customStyle="1" w:styleId="SDMPara">
    <w:name w:val="SDMPara"/>
    <w:basedOn w:val="Normal"/>
    <w:rsid w:val="00353E8F"/>
    <w:pPr>
      <w:numPr>
        <w:numId w:val="28"/>
      </w:numPr>
      <w:spacing w:before="180"/>
    </w:pPr>
    <w:rPr>
      <w:rFonts w:cs="Arial"/>
      <w:szCs w:val="22"/>
    </w:rPr>
  </w:style>
  <w:style w:type="paragraph" w:customStyle="1" w:styleId="SDMSubPara1">
    <w:name w:val="SDMSubPara1"/>
    <w:basedOn w:val="Normal"/>
    <w:rsid w:val="00353E8F"/>
    <w:pPr>
      <w:numPr>
        <w:ilvl w:val="1"/>
        <w:numId w:val="28"/>
      </w:numPr>
      <w:spacing w:before="180"/>
    </w:pPr>
    <w:rPr>
      <w:rFonts w:cs="Arial"/>
      <w:szCs w:val="22"/>
    </w:rPr>
  </w:style>
  <w:style w:type="paragraph" w:customStyle="1" w:styleId="SDMSubPara2">
    <w:name w:val="SDMSubPara2"/>
    <w:basedOn w:val="Normal"/>
    <w:rsid w:val="00353E8F"/>
    <w:pPr>
      <w:numPr>
        <w:ilvl w:val="2"/>
        <w:numId w:val="28"/>
      </w:numPr>
      <w:spacing w:before="180"/>
    </w:pPr>
    <w:rPr>
      <w:rFonts w:cs="Arial"/>
      <w:szCs w:val="22"/>
    </w:rPr>
  </w:style>
  <w:style w:type="character" w:customStyle="1" w:styleId="FootnoteTextChar">
    <w:name w:val="Footnote Text Char"/>
    <w:link w:val="FootnoteText"/>
    <w:uiPriority w:val="99"/>
    <w:rsid w:val="00353E8F"/>
    <w:rPr>
      <w:rFonts w:ascii="Arial" w:eastAsia="Times New Roman" w:hAnsi="Arial"/>
      <w:lang w:val="en-GB" w:eastAsia="de-DE"/>
    </w:rPr>
  </w:style>
  <w:style w:type="table" w:customStyle="1" w:styleId="SDMTable">
    <w:name w:val="SDMTable"/>
    <w:basedOn w:val="TableNormal"/>
    <w:rsid w:val="00353E8F"/>
    <w:rPr>
      <w:rFonts w:ascii="Arial" w:eastAsia="Times New Roman" w:hAnsi="Arial"/>
      <w:lang w:val="en-GB" w:eastAsia="en-GB"/>
    </w:rPr>
    <w:tblPr>
      <w:tblStyleRowBandSize w:val="1"/>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blStylePr w:type="firstRow">
      <w:pPr>
        <w:keepNext/>
        <w:keepLines/>
        <w:wordWrap/>
        <w:jc w:val="center"/>
      </w:pPr>
      <w:rPr>
        <w:b/>
      </w:rPr>
      <w:tblPr/>
      <w:trPr>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SDMFooter">
    <w:name w:val="SDMFooter"/>
    <w:basedOn w:val="Footer"/>
    <w:rsid w:val="00353E8F"/>
    <w:pPr>
      <w:jc w:val="center"/>
    </w:pPr>
    <w:rPr>
      <w:rFonts w:cs="Arial"/>
      <w:sz w:val="20"/>
    </w:rPr>
  </w:style>
  <w:style w:type="table" w:customStyle="1" w:styleId="SDMTableDocInfo">
    <w:name w:val="SDMTableDocInfo"/>
    <w:basedOn w:val="TableNormal"/>
    <w:rsid w:val="00353E8F"/>
    <w:pPr>
      <w:keepNext/>
      <w:spacing w:before="80" w:after="80"/>
    </w:pPr>
    <w:rPr>
      <w:rFonts w:ascii="Arial" w:eastAsia="Times New Roman" w:hAnsi="Arial"/>
      <w:lang w:val="en-GB" w:eastAsia="en-GB"/>
    </w:rPr>
    <w:tblPr/>
    <w:tblStylePr w:type="firstRow">
      <w:rPr>
        <w:rFonts w:ascii="Symbol" w:hAnsi="Symbol"/>
        <w:i/>
        <w:sz w:val="16"/>
      </w:rPr>
      <w:tblPr/>
      <w:trPr>
        <w:cantSplit w:val="0"/>
        <w:tblHeader/>
      </w:trPr>
      <w:tcPr>
        <w:tcBorders>
          <w:top w:val="single" w:sz="4" w:space="0" w:color="auto"/>
          <w:left w:val="nil"/>
          <w:bottom w:val="single" w:sz="12" w:space="0" w:color="auto"/>
          <w:right w:val="nil"/>
          <w:insideV w:val="nil"/>
        </w:tcBorders>
        <w:tcMar>
          <w:top w:w="80" w:type="dxa"/>
          <w:left w:w="0" w:type="nil"/>
          <w:bottom w:w="80" w:type="dxa"/>
          <w:right w:w="0" w:type="nil"/>
        </w:tcMar>
        <w:vAlign w:val="center"/>
      </w:tcPr>
    </w:tblStylePr>
    <w:tblStylePr w:type="lastRow">
      <w:tblPr/>
      <w:trPr>
        <w:cantSplit w:val="0"/>
      </w:trPr>
      <w:tcPr>
        <w:tcBorders>
          <w:top w:val="single" w:sz="4" w:space="0" w:color="auto"/>
          <w:left w:val="nil"/>
          <w:bottom w:val="single" w:sz="12" w:space="0" w:color="auto"/>
          <w:right w:val="nil"/>
          <w:insideH w:val="nil"/>
          <w:insideV w:val="nil"/>
          <w:tl2br w:val="nil"/>
          <w:tr2bl w:val="nil"/>
        </w:tcBorders>
        <w:vAlign w:val="center"/>
      </w:tcPr>
    </w:tblStylePr>
  </w:style>
  <w:style w:type="paragraph" w:customStyle="1" w:styleId="SDMDocInfoText">
    <w:name w:val="SDMDocInfoText"/>
    <w:basedOn w:val="Normal"/>
    <w:link w:val="SDMDocInfoTextChar"/>
    <w:rsid w:val="00353E8F"/>
    <w:pPr>
      <w:keepLines/>
      <w:numPr>
        <w:numId w:val="27"/>
      </w:numPr>
      <w:spacing w:before="80" w:after="80"/>
    </w:pPr>
    <w:rPr>
      <w:rFonts w:cs="Arial"/>
      <w:sz w:val="20"/>
    </w:rPr>
  </w:style>
  <w:style w:type="character" w:customStyle="1" w:styleId="SDMDocInfoTextChar">
    <w:name w:val="SDMDocInfoText Char"/>
    <w:link w:val="SDMDocInfoText"/>
    <w:rsid w:val="00353E8F"/>
    <w:rPr>
      <w:rFonts w:ascii="Arial" w:eastAsia="Times New Roman" w:hAnsi="Arial" w:cs="Arial"/>
      <w:lang w:val="en-GB" w:eastAsia="de-DE"/>
    </w:rPr>
  </w:style>
  <w:style w:type="paragraph" w:customStyle="1" w:styleId="SDMDocInfoTitle">
    <w:name w:val="SDMDocInfoTitle"/>
    <w:basedOn w:val="Normal"/>
    <w:rsid w:val="00353E8F"/>
    <w:pPr>
      <w:keepNext/>
      <w:keepLines/>
      <w:spacing w:before="480" w:after="240"/>
      <w:jc w:val="center"/>
    </w:pPr>
    <w:rPr>
      <w:rFonts w:cs="Arial"/>
      <w:b/>
      <w:szCs w:val="22"/>
    </w:rPr>
  </w:style>
  <w:style w:type="paragraph" w:customStyle="1" w:styleId="SDMSubPara3">
    <w:name w:val="SDMSubPara3"/>
    <w:basedOn w:val="Normal"/>
    <w:rsid w:val="00353E8F"/>
    <w:pPr>
      <w:numPr>
        <w:ilvl w:val="3"/>
        <w:numId w:val="28"/>
      </w:numPr>
      <w:spacing w:before="180"/>
      <w:ind w:left="2721" w:hanging="595"/>
    </w:pPr>
  </w:style>
  <w:style w:type="paragraph" w:customStyle="1" w:styleId="SDMSubPara4">
    <w:name w:val="SDMSubPara4"/>
    <w:basedOn w:val="Normal"/>
    <w:rsid w:val="00353E8F"/>
    <w:pPr>
      <w:numPr>
        <w:ilvl w:val="4"/>
        <w:numId w:val="28"/>
      </w:numPr>
      <w:spacing w:before="180"/>
    </w:pPr>
  </w:style>
  <w:style w:type="character" w:customStyle="1" w:styleId="TOC1Char">
    <w:name w:val="TOC 1 Char"/>
    <w:link w:val="TOC1"/>
    <w:uiPriority w:val="39"/>
    <w:rsid w:val="00353E8F"/>
    <w:rPr>
      <w:rFonts w:ascii="Arial" w:eastAsia="Times New Roman" w:hAnsi="Arial" w:cs="Arial"/>
      <w:b/>
      <w:caps/>
      <w:sz w:val="21"/>
      <w:szCs w:val="21"/>
      <w:lang w:val="en-GB" w:eastAsia="de-DE"/>
    </w:rPr>
  </w:style>
  <w:style w:type="character" w:customStyle="1" w:styleId="TOC2Char">
    <w:name w:val="TOC 2 Char"/>
    <w:link w:val="TOC2"/>
    <w:uiPriority w:val="39"/>
    <w:rsid w:val="00353E8F"/>
    <w:rPr>
      <w:rFonts w:ascii="Arial" w:eastAsia="Times New Roman" w:hAnsi="Arial" w:cs="Arial"/>
      <w:sz w:val="21"/>
      <w:szCs w:val="21"/>
      <w:lang w:val="en-GB" w:eastAsia="de-DE"/>
    </w:rPr>
  </w:style>
  <w:style w:type="character" w:customStyle="1" w:styleId="TOC3Char">
    <w:name w:val="TOC 3 Char"/>
    <w:link w:val="TOC3"/>
    <w:uiPriority w:val="39"/>
    <w:rsid w:val="00353E8F"/>
    <w:rPr>
      <w:rFonts w:ascii="Arial" w:eastAsia="Times New Roman" w:hAnsi="Arial" w:cs="Arial"/>
      <w:sz w:val="21"/>
      <w:szCs w:val="21"/>
      <w:lang w:val="en-GB" w:eastAsia="de-DE"/>
    </w:rPr>
  </w:style>
  <w:style w:type="character" w:customStyle="1" w:styleId="TOC3CharChar">
    <w:name w:val="TOC 3 Char Char"/>
    <w:rsid w:val="009115E4"/>
    <w:rPr>
      <w:rFonts w:ascii="Arial" w:hAnsi="Arial" w:cs="Arial"/>
      <w:b/>
      <w:caps/>
      <w:sz w:val="21"/>
      <w:szCs w:val="21"/>
      <w:lang w:val="en-GB" w:eastAsia="de-DE" w:bidi="ar-SA"/>
    </w:rPr>
  </w:style>
  <w:style w:type="paragraph" w:customStyle="1" w:styleId="SDMHeader">
    <w:name w:val="SDMHeader"/>
    <w:basedOn w:val="Header"/>
    <w:rsid w:val="00353E8F"/>
    <w:pPr>
      <w:pBdr>
        <w:bottom w:val="single" w:sz="4" w:space="10" w:color="auto"/>
      </w:pBdr>
      <w:tabs>
        <w:tab w:val="clear" w:pos="4320"/>
        <w:tab w:val="clear" w:pos="8640"/>
        <w:tab w:val="right" w:pos="9356"/>
        <w:tab w:val="right" w:pos="14288"/>
      </w:tabs>
    </w:pPr>
    <w:rPr>
      <w:rFonts w:cs="Arial"/>
      <w:sz w:val="20"/>
      <w:szCs w:val="16"/>
    </w:rPr>
  </w:style>
  <w:style w:type="paragraph" w:customStyle="1" w:styleId="SDMDocInfoHeadRow">
    <w:name w:val="SDMDocInfoHeadRow"/>
    <w:basedOn w:val="Normal"/>
    <w:rsid w:val="00353E8F"/>
    <w:pPr>
      <w:keepNext/>
      <w:keepLines/>
    </w:pPr>
    <w:rPr>
      <w:rFonts w:cs="Arial"/>
      <w:i/>
      <w:sz w:val="16"/>
      <w:szCs w:val="16"/>
    </w:rPr>
  </w:style>
  <w:style w:type="table" w:customStyle="1" w:styleId="SDMBox">
    <w:name w:val="SDMBox"/>
    <w:basedOn w:val="TableNormal"/>
    <w:rsid w:val="00353E8F"/>
    <w:rPr>
      <w:rFonts w:ascii="Arial" w:eastAsia="Times New Roman" w:hAnsi="Arial"/>
      <w:lang w:val="en-GB" w:eastAsia="en-GB"/>
    </w:rPr>
    <w:tblPr>
      <w:tblInd w:w="822" w:type="dxa"/>
      <w:tblBorders>
        <w:top w:val="single" w:sz="4" w:space="0" w:color="auto"/>
        <w:left w:val="single" w:sz="4" w:space="0" w:color="auto"/>
        <w:bottom w:val="single" w:sz="4" w:space="0" w:color="auto"/>
        <w:right w:val="single" w:sz="4" w:space="0" w:color="auto"/>
      </w:tblBorders>
      <w:tblCellMar>
        <w:top w:w="28" w:type="dxa"/>
        <w:bottom w:w="28" w:type="dxa"/>
      </w:tblCellMar>
    </w:tblPr>
    <w:trPr>
      <w:cantSplit/>
    </w:trPr>
    <w:tcPr>
      <w:shd w:val="clear" w:color="auto" w:fill="E6E6E6"/>
    </w:tcPr>
    <w:tblStylePr w:type="firstRow">
      <w:pPr>
        <w:keepNext/>
        <w:keepLines/>
        <w:wordWrap/>
      </w:pPr>
      <w:rPr>
        <w:b/>
      </w:rPr>
      <w:tblPr/>
      <w:tcPr>
        <w:tcMar>
          <w:top w:w="57" w:type="dxa"/>
          <w:left w:w="0" w:type="nil"/>
          <w:bottom w:w="57" w:type="dxa"/>
          <w:right w:w="0" w:type="nil"/>
        </w:tcMar>
      </w:tcPr>
    </w:tblStylePr>
    <w:tblStylePr w:type="lastRow">
      <w:pPr>
        <w:keepNext w:val="0"/>
        <w:wordWrap/>
      </w:pPr>
    </w:tblStylePr>
  </w:style>
  <w:style w:type="numbering" w:customStyle="1" w:styleId="SDMParaList">
    <w:name w:val="SDMParaList"/>
    <w:rsid w:val="00353E8F"/>
    <w:pPr>
      <w:numPr>
        <w:numId w:val="12"/>
      </w:numPr>
    </w:pPr>
  </w:style>
  <w:style w:type="numbering" w:customStyle="1" w:styleId="SDMHeadList">
    <w:name w:val="SDMHeadList"/>
    <w:uiPriority w:val="99"/>
    <w:rsid w:val="00353E8F"/>
    <w:pPr>
      <w:numPr>
        <w:numId w:val="15"/>
      </w:numPr>
    </w:pPr>
  </w:style>
  <w:style w:type="numbering" w:customStyle="1" w:styleId="SDMTableBoxParaList">
    <w:name w:val="SDMTable&amp;BoxParaList"/>
    <w:rsid w:val="009115E4"/>
    <w:pPr>
      <w:numPr>
        <w:numId w:val="13"/>
      </w:numPr>
    </w:pPr>
  </w:style>
  <w:style w:type="paragraph" w:customStyle="1" w:styleId="SDMAppTitle">
    <w:name w:val="SDMAppTitle"/>
    <w:basedOn w:val="SDMHead1"/>
    <w:next w:val="SDMApp1"/>
    <w:qFormat/>
    <w:rsid w:val="00353E8F"/>
    <w:pPr>
      <w:pageBreakBefore/>
      <w:numPr>
        <w:numId w:val="24"/>
      </w:numPr>
      <w:spacing w:before="120" w:after="600"/>
    </w:pPr>
  </w:style>
  <w:style w:type="paragraph" w:customStyle="1" w:styleId="SDMApp1">
    <w:name w:val="SDMApp1"/>
    <w:basedOn w:val="SDMHead2"/>
    <w:qFormat/>
    <w:rsid w:val="00353E8F"/>
    <w:pPr>
      <w:ind w:left="2126" w:hanging="2126"/>
      <w:outlineLvl w:val="9"/>
    </w:pPr>
  </w:style>
  <w:style w:type="paragraph" w:customStyle="1" w:styleId="SDMApp2">
    <w:name w:val="SDMApp2"/>
    <w:basedOn w:val="SDMHead3"/>
    <w:qFormat/>
    <w:rsid w:val="00353E8F"/>
    <w:pPr>
      <w:numPr>
        <w:numId w:val="24"/>
      </w:numPr>
      <w:outlineLvl w:val="9"/>
    </w:pPr>
  </w:style>
  <w:style w:type="paragraph" w:customStyle="1" w:styleId="SDMApp3">
    <w:name w:val="SDMApp3"/>
    <w:basedOn w:val="SDMHead4"/>
    <w:qFormat/>
    <w:rsid w:val="00353E8F"/>
    <w:pPr>
      <w:numPr>
        <w:numId w:val="24"/>
      </w:numPr>
      <w:outlineLvl w:val="9"/>
    </w:pPr>
  </w:style>
  <w:style w:type="paragraph" w:customStyle="1" w:styleId="SDMApp4">
    <w:name w:val="SDMApp4"/>
    <w:basedOn w:val="SDMHead5"/>
    <w:qFormat/>
    <w:rsid w:val="00353E8F"/>
    <w:pPr>
      <w:numPr>
        <w:numId w:val="24"/>
      </w:numPr>
      <w:outlineLvl w:val="9"/>
    </w:pPr>
  </w:style>
  <w:style w:type="numbering" w:customStyle="1" w:styleId="SDMAppHeadList">
    <w:name w:val="SDMAppHeadList"/>
    <w:uiPriority w:val="99"/>
    <w:rsid w:val="00353E8F"/>
    <w:pPr>
      <w:numPr>
        <w:numId w:val="14"/>
      </w:numPr>
    </w:pPr>
  </w:style>
  <w:style w:type="paragraph" w:customStyle="1" w:styleId="SDMDocRef">
    <w:name w:val="SDMDocRef"/>
    <w:basedOn w:val="Normal"/>
    <w:qFormat/>
    <w:rsid w:val="00353E8F"/>
    <w:pPr>
      <w:spacing w:before="100"/>
    </w:pPr>
    <w:rPr>
      <w:b/>
      <w:caps/>
      <w:sz w:val="28"/>
    </w:rPr>
  </w:style>
  <w:style w:type="paragraph" w:customStyle="1" w:styleId="SDMApp5">
    <w:name w:val="SDMApp5"/>
    <w:basedOn w:val="SDMApp4"/>
    <w:qFormat/>
    <w:rsid w:val="00353E8F"/>
    <w:pPr>
      <w:numPr>
        <w:ilvl w:val="5"/>
      </w:numPr>
      <w:tabs>
        <w:tab w:val="left" w:pos="1418"/>
      </w:tabs>
      <w:ind w:left="1418" w:hanging="1418"/>
    </w:pPr>
  </w:style>
  <w:style w:type="paragraph" w:customStyle="1" w:styleId="SDMTableBoxFigureFootnote">
    <w:name w:val="SDMTableBoxFigureFootnote"/>
    <w:basedOn w:val="Normal"/>
    <w:qFormat/>
    <w:rsid w:val="00353E8F"/>
    <w:pPr>
      <w:numPr>
        <w:numId w:val="30"/>
      </w:numPr>
      <w:spacing w:before="120"/>
    </w:pPr>
    <w:rPr>
      <w:sz w:val="20"/>
    </w:rPr>
  </w:style>
  <w:style w:type="paragraph" w:customStyle="1" w:styleId="SDMCovNoteTitle">
    <w:name w:val="SDMCovNoteTitle"/>
    <w:basedOn w:val="Normal"/>
    <w:qFormat/>
    <w:rsid w:val="00353E8F"/>
    <w:pPr>
      <w:keepNext/>
      <w:keepLines/>
      <w:suppressAutoHyphens/>
      <w:spacing w:before="240" w:after="840"/>
      <w:jc w:val="center"/>
    </w:pPr>
    <w:rPr>
      <w:b/>
      <w:caps/>
      <w:sz w:val="32"/>
    </w:rPr>
  </w:style>
  <w:style w:type="numbering" w:customStyle="1" w:styleId="SDMCovNoteHeadList">
    <w:name w:val="SDMCovNoteHeadList"/>
    <w:uiPriority w:val="99"/>
    <w:rsid w:val="00353E8F"/>
    <w:pPr>
      <w:numPr>
        <w:numId w:val="16"/>
      </w:numPr>
    </w:pPr>
  </w:style>
  <w:style w:type="paragraph" w:customStyle="1" w:styleId="SDMCovNoteHead1">
    <w:name w:val="SDMCovNoteHead1"/>
    <w:basedOn w:val="Normal"/>
    <w:rsid w:val="00353E8F"/>
    <w:pPr>
      <w:keepNext/>
      <w:keepLines/>
      <w:numPr>
        <w:numId w:val="22"/>
      </w:numPr>
      <w:suppressAutoHyphens/>
      <w:spacing w:before="240" w:after="60"/>
    </w:pPr>
    <w:rPr>
      <w:b/>
      <w:sz w:val="24"/>
    </w:rPr>
  </w:style>
  <w:style w:type="paragraph" w:customStyle="1" w:styleId="SDMCovNoteHead2">
    <w:name w:val="SDMCovNoteHead2"/>
    <w:basedOn w:val="Normal"/>
    <w:rsid w:val="00353E8F"/>
    <w:pPr>
      <w:keepNext/>
      <w:keepLines/>
      <w:numPr>
        <w:ilvl w:val="1"/>
        <w:numId w:val="22"/>
      </w:numPr>
      <w:spacing w:before="240" w:after="60"/>
    </w:pPr>
    <w:rPr>
      <w:b/>
    </w:rPr>
  </w:style>
  <w:style w:type="paragraph" w:customStyle="1" w:styleId="SDMCovNoteHead3">
    <w:name w:val="SDMCovNoteHead3"/>
    <w:basedOn w:val="Normal"/>
    <w:rsid w:val="00353E8F"/>
    <w:pPr>
      <w:keepNext/>
      <w:keepLines/>
      <w:numPr>
        <w:ilvl w:val="2"/>
        <w:numId w:val="22"/>
      </w:numPr>
      <w:spacing w:before="240" w:after="60"/>
    </w:pPr>
    <w:rPr>
      <w:b/>
    </w:rPr>
  </w:style>
  <w:style w:type="paragraph" w:customStyle="1" w:styleId="MediumGrid21">
    <w:name w:val="Medium Grid 21"/>
    <w:link w:val="MediumGrid2Char"/>
    <w:uiPriority w:val="1"/>
    <w:qFormat/>
    <w:rsid w:val="00353E8F"/>
    <w:rPr>
      <w:rFonts w:ascii="Calibri" w:hAnsi="Calibri" w:cs="Arial"/>
      <w:sz w:val="22"/>
      <w:szCs w:val="22"/>
      <w:lang w:eastAsia="ja-JP"/>
    </w:rPr>
  </w:style>
  <w:style w:type="character" w:customStyle="1" w:styleId="MediumGrid2Char">
    <w:name w:val="Medium Grid 2 Char"/>
    <w:link w:val="MediumGrid21"/>
    <w:uiPriority w:val="1"/>
    <w:rsid w:val="00353E8F"/>
    <w:rPr>
      <w:rFonts w:ascii="Calibri" w:hAnsi="Calibri" w:cs="Arial"/>
      <w:sz w:val="22"/>
      <w:szCs w:val="22"/>
      <w:lang w:eastAsia="ja-JP"/>
    </w:rPr>
  </w:style>
  <w:style w:type="paragraph" w:customStyle="1" w:styleId="SDMTOCHeading">
    <w:name w:val="SDMTOCHeading"/>
    <w:basedOn w:val="Normal"/>
    <w:qFormat/>
    <w:rsid w:val="00353E8F"/>
    <w:pPr>
      <w:keepNext/>
      <w:keepLines/>
      <w:pageBreakBefore/>
      <w:tabs>
        <w:tab w:val="right" w:pos="9356"/>
      </w:tabs>
      <w:spacing w:before="240" w:after="600"/>
    </w:pPr>
    <w:rPr>
      <w:rFonts w:cs="Arial"/>
      <w:b/>
      <w:szCs w:val="22"/>
    </w:rPr>
  </w:style>
  <w:style w:type="numbering" w:customStyle="1" w:styleId="SDMTableBoxFigureFootnoteList">
    <w:name w:val="SDMTableBoxFigureFootnoteList"/>
    <w:uiPriority w:val="99"/>
    <w:rsid w:val="00353E8F"/>
    <w:pPr>
      <w:numPr>
        <w:numId w:val="17"/>
      </w:numPr>
    </w:pPr>
  </w:style>
  <w:style w:type="paragraph" w:customStyle="1" w:styleId="SDMTableBoxFigureFootnoteSL1">
    <w:name w:val="SDMTableBoxFigureFootnoteSL1"/>
    <w:basedOn w:val="SDMTableBoxFigureFootnote"/>
    <w:qFormat/>
    <w:rsid w:val="00353E8F"/>
    <w:pPr>
      <w:numPr>
        <w:ilvl w:val="1"/>
      </w:numPr>
      <w:spacing w:before="40"/>
    </w:pPr>
  </w:style>
  <w:style w:type="paragraph" w:customStyle="1" w:styleId="SDMTableBoxFigureFootnoteSL2">
    <w:name w:val="SDMTableBoxFigureFootnoteSL2"/>
    <w:basedOn w:val="SDMTableBoxFigureFootnote"/>
    <w:qFormat/>
    <w:rsid w:val="00353E8F"/>
    <w:pPr>
      <w:numPr>
        <w:ilvl w:val="2"/>
      </w:numPr>
      <w:spacing w:before="40"/>
    </w:pPr>
  </w:style>
  <w:style w:type="paragraph" w:customStyle="1" w:styleId="SDMTableBoxFigureFootnoteSL3">
    <w:name w:val="SDMTableBoxFigureFootnoteSL3"/>
    <w:basedOn w:val="SDMTableBoxFigureFootnote"/>
    <w:qFormat/>
    <w:rsid w:val="00353E8F"/>
    <w:pPr>
      <w:numPr>
        <w:ilvl w:val="3"/>
      </w:numPr>
      <w:spacing w:before="40"/>
    </w:pPr>
  </w:style>
  <w:style w:type="paragraph" w:customStyle="1" w:styleId="SDMTableBoxFigureFootnoteSL4">
    <w:name w:val="SDMTableBoxFigureFootnoteSL4"/>
    <w:basedOn w:val="SDMTableBoxFigureFootnote"/>
    <w:qFormat/>
    <w:rsid w:val="00353E8F"/>
    <w:pPr>
      <w:numPr>
        <w:ilvl w:val="4"/>
      </w:numPr>
      <w:spacing w:before="40"/>
    </w:pPr>
  </w:style>
  <w:style w:type="paragraph" w:customStyle="1" w:styleId="SDMTableBoxFigureFootnoteSL5">
    <w:name w:val="SDMTableBoxFigureFootnoteSL5"/>
    <w:basedOn w:val="SDMTableBoxFigureFootnote"/>
    <w:qFormat/>
    <w:rsid w:val="00353E8F"/>
    <w:pPr>
      <w:numPr>
        <w:ilvl w:val="5"/>
      </w:numPr>
      <w:spacing w:before="40"/>
    </w:pPr>
  </w:style>
  <w:style w:type="character" w:customStyle="1" w:styleId="MediumGrid11">
    <w:name w:val="Medium Grid 11"/>
    <w:uiPriority w:val="99"/>
    <w:semiHidden/>
    <w:rsid w:val="00353E8F"/>
    <w:rPr>
      <w:color w:val="808080"/>
    </w:rPr>
  </w:style>
  <w:style w:type="character" w:customStyle="1" w:styleId="BalloonTextChar">
    <w:name w:val="Balloon Text Char"/>
    <w:link w:val="BalloonText"/>
    <w:rsid w:val="00353E8F"/>
    <w:rPr>
      <w:rFonts w:ascii="Tahoma" w:eastAsia="Times New Roman" w:hAnsi="Tahoma" w:cs="Tahoma"/>
      <w:sz w:val="16"/>
      <w:szCs w:val="16"/>
      <w:lang w:val="en-GB" w:eastAsia="de-DE"/>
    </w:rPr>
  </w:style>
  <w:style w:type="paragraph" w:styleId="Date">
    <w:name w:val="Date"/>
    <w:basedOn w:val="Normal"/>
    <w:next w:val="Normal"/>
    <w:link w:val="DateChar"/>
    <w:rsid w:val="00353E8F"/>
  </w:style>
  <w:style w:type="character" w:customStyle="1" w:styleId="DateChar">
    <w:name w:val="Date Char"/>
    <w:link w:val="Date"/>
    <w:rsid w:val="00353E8F"/>
    <w:rPr>
      <w:rFonts w:ascii="Arial" w:eastAsia="Times New Roman" w:hAnsi="Arial"/>
      <w:sz w:val="22"/>
      <w:lang w:val="en-GB" w:eastAsia="de-DE"/>
    </w:rPr>
  </w:style>
  <w:style w:type="paragraph" w:customStyle="1" w:styleId="SDMConfidentialMark">
    <w:name w:val="SDMConfidentialMark"/>
    <w:basedOn w:val="Normal"/>
    <w:qFormat/>
    <w:rsid w:val="00353E8F"/>
    <w:pPr>
      <w:spacing w:before="1200"/>
      <w:jc w:val="right"/>
    </w:pPr>
    <w:rPr>
      <w:b/>
      <w:caps/>
      <w:spacing w:val="10"/>
      <w:sz w:val="32"/>
    </w:rPr>
  </w:style>
  <w:style w:type="character" w:customStyle="1" w:styleId="Heading1Char">
    <w:name w:val="Heading 1 Char"/>
    <w:link w:val="Heading1"/>
    <w:uiPriority w:val="9"/>
    <w:rsid w:val="00353E8F"/>
    <w:rPr>
      <w:rFonts w:ascii="Cambria" w:eastAsia="Times New Roman" w:hAnsi="Cambria"/>
      <w:b/>
      <w:bCs/>
      <w:color w:val="365F91"/>
      <w:sz w:val="28"/>
      <w:szCs w:val="28"/>
    </w:rPr>
  </w:style>
  <w:style w:type="character" w:customStyle="1" w:styleId="Heading2Char">
    <w:name w:val="Heading 2 Char"/>
    <w:link w:val="Heading2"/>
    <w:rsid w:val="00353E8F"/>
    <w:rPr>
      <w:rFonts w:ascii="Cambria" w:eastAsia="Times New Roman" w:hAnsi="Cambria"/>
      <w:b/>
      <w:bCs/>
      <w:color w:val="4F81BD"/>
      <w:sz w:val="26"/>
      <w:szCs w:val="26"/>
    </w:rPr>
  </w:style>
  <w:style w:type="character" w:customStyle="1" w:styleId="Heading3Char">
    <w:name w:val="Heading 3 Char"/>
    <w:link w:val="Heading3"/>
    <w:rsid w:val="00353E8F"/>
    <w:rPr>
      <w:rFonts w:ascii="Cambria" w:eastAsia="Times New Roman" w:hAnsi="Cambria"/>
      <w:b/>
      <w:bCs/>
      <w:color w:val="4F81BD"/>
      <w:sz w:val="24"/>
      <w:szCs w:val="24"/>
    </w:rPr>
  </w:style>
  <w:style w:type="character" w:customStyle="1" w:styleId="Heading4Char">
    <w:name w:val="Heading 4 Char"/>
    <w:link w:val="Heading4"/>
    <w:rsid w:val="00353E8F"/>
    <w:rPr>
      <w:rFonts w:ascii="Cambria" w:eastAsia="Times New Roman" w:hAnsi="Cambria"/>
      <w:b/>
      <w:bCs/>
      <w:i/>
      <w:iCs/>
      <w:color w:val="4F81BD"/>
      <w:sz w:val="24"/>
      <w:szCs w:val="24"/>
    </w:rPr>
  </w:style>
  <w:style w:type="character" w:customStyle="1" w:styleId="Heading5Char">
    <w:name w:val="Heading 5 Char"/>
    <w:link w:val="Heading5"/>
    <w:rsid w:val="00353E8F"/>
    <w:rPr>
      <w:rFonts w:ascii="Cambria" w:eastAsia="Times New Roman" w:hAnsi="Cambria"/>
      <w:color w:val="243F60"/>
      <w:sz w:val="24"/>
      <w:szCs w:val="24"/>
    </w:rPr>
  </w:style>
  <w:style w:type="character" w:customStyle="1" w:styleId="Heading6Char">
    <w:name w:val="Heading 6 Char"/>
    <w:link w:val="Heading6"/>
    <w:rsid w:val="00353E8F"/>
    <w:rPr>
      <w:rFonts w:ascii="Cambria" w:eastAsia="Times New Roman" w:hAnsi="Cambria"/>
      <w:i/>
      <w:iCs/>
      <w:color w:val="243F60"/>
      <w:sz w:val="24"/>
      <w:szCs w:val="24"/>
    </w:rPr>
  </w:style>
  <w:style w:type="character" w:customStyle="1" w:styleId="Heading7Char">
    <w:name w:val="Heading 7 Char"/>
    <w:link w:val="Heading7"/>
    <w:rsid w:val="00353E8F"/>
    <w:rPr>
      <w:rFonts w:ascii="Cambria" w:eastAsia="Times New Roman" w:hAnsi="Cambria"/>
      <w:i/>
      <w:iCs/>
      <w:color w:val="404040"/>
      <w:sz w:val="24"/>
      <w:szCs w:val="24"/>
    </w:rPr>
  </w:style>
  <w:style w:type="character" w:customStyle="1" w:styleId="Heading8Char">
    <w:name w:val="Heading 8 Char"/>
    <w:link w:val="Heading8"/>
    <w:rsid w:val="00353E8F"/>
    <w:rPr>
      <w:rFonts w:ascii="Cambria" w:eastAsia="Times New Roman" w:hAnsi="Cambria"/>
      <w:color w:val="404040"/>
    </w:rPr>
  </w:style>
  <w:style w:type="character" w:customStyle="1" w:styleId="Heading9Char">
    <w:name w:val="Heading 9 Char"/>
    <w:link w:val="Heading9"/>
    <w:rsid w:val="00353E8F"/>
    <w:rPr>
      <w:rFonts w:ascii="Cambria" w:eastAsia="Times New Roman" w:hAnsi="Cambria"/>
      <w:i/>
      <w:iCs/>
      <w:color w:val="404040"/>
    </w:rPr>
  </w:style>
  <w:style w:type="table" w:customStyle="1" w:styleId="SDMMethTableEmmissions">
    <w:name w:val="SDMMethTableEmmissions"/>
    <w:basedOn w:val="TableNormal"/>
    <w:uiPriority w:val="99"/>
    <w:rsid w:val="00353E8F"/>
    <w:rPr>
      <w:rFonts w:ascii="Arial" w:eastAsia="Times New Roman" w:hAnsi="Arial"/>
      <w:lang w:val="en-GB" w:eastAsia="en-GB"/>
    </w:rPr>
    <w:tblPr>
      <w:tblStyleRowBandSize w:val="3"/>
      <w:tblStyleColBandSize w:val="1"/>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cPr>
      <w:vAlign w:val="center"/>
    </w:tcPr>
    <w:tblStylePr w:type="firstRow">
      <w:pPr>
        <w:keepNext/>
        <w:keepLines/>
        <w:wordWrap/>
        <w:jc w:val="center"/>
      </w:pPr>
      <w:rPr>
        <w:rFonts w:ascii="Symbol" w:hAnsi="Symbol"/>
        <w:b/>
        <w:sz w:val="22"/>
        <w:u w:val="none"/>
      </w:rPr>
      <w:tblPr/>
      <w:trPr>
        <w:tblHeader/>
      </w:trPr>
      <w:tcPr>
        <w:tcBorders>
          <w:top w:val="single" w:sz="4" w:space="0" w:color="auto"/>
          <w:left w:val="single" w:sz="4" w:space="0" w:color="auto"/>
          <w:bottom w:val="single" w:sz="12" w:space="0" w:color="auto"/>
          <w:right w:val="single" w:sz="4" w:space="0" w:color="auto"/>
          <w:insideH w:val="nil"/>
          <w:insideV w:val="single" w:sz="4" w:space="0" w:color="auto"/>
          <w:tl2br w:val="nil"/>
          <w:tr2bl w:val="nil"/>
        </w:tcBorders>
        <w:shd w:val="clear" w:color="auto" w:fill="E6E6E6"/>
        <w:tcMar>
          <w:top w:w="113" w:type="dxa"/>
          <w:left w:w="0" w:type="nil"/>
          <w:bottom w:w="113" w:type="dxa"/>
          <w:right w:w="0" w:type="nil"/>
        </w:tcMar>
      </w:tcPr>
    </w:tblStylePr>
    <w:tblStylePr w:type="firstCol">
      <w:pPr>
        <w:keepLines/>
        <w:wordWrap/>
        <w:jc w:val="center"/>
      </w:pPr>
      <w:rPr>
        <w:b/>
      </w:rPr>
    </w:tblStylePr>
    <w:tblStylePr w:type="band2Horz">
      <w:tblPr/>
      <w:tcPr>
        <w:shd w:val="clear" w:color="auto" w:fill="E6E6E6"/>
      </w:tcPr>
    </w:tblStylePr>
  </w:style>
  <w:style w:type="table" w:customStyle="1" w:styleId="SDMMethTableDataParameter">
    <w:name w:val="SDMMethTableDataParameter"/>
    <w:basedOn w:val="TableNormal"/>
    <w:uiPriority w:val="99"/>
    <w:rsid w:val="00353E8F"/>
    <w:rPr>
      <w:rFonts w:ascii="Arial" w:eastAsia="Times New Roman" w:hAnsi="Arial"/>
      <w:lang w:val="en-GB" w:eastAsia="en-GB"/>
    </w:rPr>
    <w:tblPr>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blStylePr w:type="firstRow">
      <w:pPr>
        <w:keepNext/>
        <w:keepLines/>
        <w:wordWrap/>
      </w:pPr>
      <w:rPr>
        <w:b/>
      </w:rPr>
      <w:tblPr/>
      <w:tcPr>
        <w:tcMar>
          <w:top w:w="62" w:type="dxa"/>
          <w:left w:w="0" w:type="nil"/>
          <w:bottom w:w="62" w:type="dxa"/>
          <w:right w:w="0" w:type="nil"/>
        </w:tcMar>
      </w:tcPr>
    </w:tblStylePr>
    <w:tblStylePr w:type="firstCol">
      <w:tblPr/>
      <w:tcPr>
        <w:shd w:val="clear" w:color="auto" w:fill="E6E6E6"/>
      </w:tcPr>
    </w:tblStylePr>
  </w:style>
  <w:style w:type="paragraph" w:customStyle="1" w:styleId="SDMMethCaptionNestedTableDataParameter">
    <w:name w:val="SDMMethCaptionNestedTableDataParameter"/>
    <w:basedOn w:val="Caption"/>
    <w:qFormat/>
    <w:rsid w:val="00353E8F"/>
    <w:pPr>
      <w:ind w:left="1531"/>
    </w:pPr>
  </w:style>
  <w:style w:type="table" w:customStyle="1" w:styleId="SDMMethTable">
    <w:name w:val="SDMMethTable"/>
    <w:basedOn w:val="SDMTable"/>
    <w:uiPriority w:val="99"/>
    <w:rsid w:val="00353E8F"/>
    <w:tblPr/>
    <w:tblStylePr w:type="firstRow">
      <w:pPr>
        <w:keepNext/>
        <w:keepLines/>
        <w:wordWrap/>
        <w:jc w:val="center"/>
      </w:pPr>
      <w:rPr>
        <w:b/>
      </w:rPr>
      <w:tblPr/>
      <w:trPr>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EquationParameters">
    <w:name w:val="SDMMethTableEquationParameters"/>
    <w:basedOn w:val="TableNormal"/>
    <w:uiPriority w:val="99"/>
    <w:rsid w:val="00353E8F"/>
    <w:rPr>
      <w:rFonts w:ascii="Arial" w:eastAsia="Times New Roman" w:hAnsi="Arial"/>
      <w:sz w:val="22"/>
      <w:lang w:val="en-GB" w:eastAsia="en-GB"/>
    </w:rPr>
    <w:tblPr>
      <w:tblInd w:w="680" w:type="dxa"/>
      <w:tblCellMar>
        <w:top w:w="85" w:type="dxa"/>
        <w:bottom w:w="28" w:type="dxa"/>
      </w:tblCellMar>
    </w:tblPr>
    <w:trPr>
      <w:cantSplit/>
    </w:trPr>
    <w:tcPr>
      <w:vAlign w:val="center"/>
    </w:tcPr>
  </w:style>
  <w:style w:type="paragraph" w:customStyle="1" w:styleId="SDMMethCaptionEquationParametersTable">
    <w:name w:val="SDMMethCaptionEquationParametersTable"/>
    <w:basedOn w:val="Caption"/>
    <w:qFormat/>
    <w:rsid w:val="00353E8F"/>
    <w:pPr>
      <w:spacing w:before="180" w:after="0"/>
    </w:pPr>
    <w:rPr>
      <w:b w:val="0"/>
      <w:sz w:val="22"/>
    </w:rPr>
  </w:style>
  <w:style w:type="paragraph" w:customStyle="1" w:styleId="SDMMethEquation">
    <w:name w:val="SDMMethEquation"/>
    <w:basedOn w:val="SDMPara"/>
    <w:qFormat/>
    <w:rsid w:val="00353E8F"/>
    <w:pPr>
      <w:keepLines/>
      <w:numPr>
        <w:numId w:val="0"/>
      </w:numPr>
      <w:spacing w:before="360" w:line="360" w:lineRule="auto"/>
    </w:pPr>
  </w:style>
  <w:style w:type="table" w:customStyle="1" w:styleId="SDMMethTableEquation">
    <w:name w:val="SDMMethTableEquation"/>
    <w:basedOn w:val="TableNormal"/>
    <w:uiPriority w:val="99"/>
    <w:rsid w:val="00353E8F"/>
    <w:rPr>
      <w:rFonts w:ascii="Arial" w:eastAsia="Times New Roman" w:hAnsi="Arial"/>
      <w:sz w:val="22"/>
      <w:lang w:val="en-GB" w:eastAsia="en-GB"/>
    </w:rPr>
    <w:tblPr>
      <w:tblInd w:w="680" w:type="dxa"/>
    </w:tblPr>
    <w:trPr>
      <w:cantSplit/>
    </w:trPr>
  </w:style>
  <w:style w:type="paragraph" w:customStyle="1" w:styleId="SDMTableBoxParaNotNumbered">
    <w:name w:val="SDMTable&amp;BoxParaNotNumbered"/>
    <w:basedOn w:val="Normal"/>
    <w:qFormat/>
    <w:rsid w:val="00353E8F"/>
    <w:pPr>
      <w:jc w:val="left"/>
    </w:pPr>
    <w:rPr>
      <w:sz w:val="20"/>
    </w:rPr>
  </w:style>
  <w:style w:type="paragraph" w:customStyle="1" w:styleId="SDMTableBoxParaNumbered">
    <w:name w:val="SDMTable&amp;BoxParaNumbered"/>
    <w:basedOn w:val="Normal"/>
    <w:qFormat/>
    <w:rsid w:val="00353E8F"/>
    <w:pPr>
      <w:numPr>
        <w:numId w:val="21"/>
      </w:numPr>
      <w:jc w:val="left"/>
    </w:pPr>
    <w:rPr>
      <w:sz w:val="20"/>
    </w:rPr>
  </w:style>
  <w:style w:type="paragraph" w:customStyle="1" w:styleId="SDMMethEquationNr">
    <w:name w:val="SDMMethEquationNr"/>
    <w:basedOn w:val="SDMMethEquation"/>
    <w:qFormat/>
    <w:rsid w:val="00353E8F"/>
    <w:pPr>
      <w:keepNext/>
      <w:numPr>
        <w:numId w:val="32"/>
      </w:numPr>
      <w:jc w:val="right"/>
    </w:pPr>
    <w:rPr>
      <w:sz w:val="20"/>
    </w:rPr>
  </w:style>
  <w:style w:type="numbering" w:customStyle="1" w:styleId="SDMMethEquationNumberingList">
    <w:name w:val="SDMMethEquationNumberingList"/>
    <w:uiPriority w:val="99"/>
    <w:rsid w:val="009115E4"/>
    <w:pPr>
      <w:numPr>
        <w:numId w:val="18"/>
      </w:numPr>
    </w:pPr>
  </w:style>
  <w:style w:type="paragraph" w:customStyle="1" w:styleId="ColorfulList-Accent11">
    <w:name w:val="Colorful List - Accent 11"/>
    <w:basedOn w:val="Normal"/>
    <w:uiPriority w:val="34"/>
    <w:qFormat/>
    <w:rsid w:val="00353E8F"/>
    <w:pPr>
      <w:ind w:left="720"/>
      <w:contextualSpacing/>
    </w:pPr>
  </w:style>
  <w:style w:type="table" w:customStyle="1" w:styleId="SDMTableLandscape">
    <w:name w:val="SDMTableLandscape"/>
    <w:basedOn w:val="SDMTable"/>
    <w:uiPriority w:val="99"/>
    <w:rsid w:val="009115E4"/>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Landscape">
    <w:name w:val="SDMMethTableLandscape"/>
    <w:basedOn w:val="SDMMethTable"/>
    <w:uiPriority w:val="99"/>
    <w:rsid w:val="009115E4"/>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CaptionLandscape">
    <w:name w:val="CaptionLandscape"/>
    <w:basedOn w:val="Caption"/>
    <w:qFormat/>
    <w:rsid w:val="009115E4"/>
  </w:style>
  <w:style w:type="character" w:customStyle="1" w:styleId="BodyText3Char">
    <w:name w:val="Body Text 3 Char"/>
    <w:link w:val="BodyText3"/>
    <w:rsid w:val="009115E4"/>
    <w:rPr>
      <w:rFonts w:eastAsia="Times New Roman"/>
      <w:i/>
      <w:iCs/>
      <w:sz w:val="24"/>
      <w:lang w:val="en-GB" w:eastAsia="de-DE"/>
    </w:rPr>
  </w:style>
  <w:style w:type="character" w:customStyle="1" w:styleId="BodyTextChar">
    <w:name w:val="Body Text Char"/>
    <w:link w:val="BodyText"/>
    <w:rsid w:val="009115E4"/>
    <w:rPr>
      <w:rFonts w:eastAsia="Times New Roman"/>
      <w:sz w:val="22"/>
      <w:lang w:val="en-GB" w:eastAsia="de-DE"/>
    </w:rPr>
  </w:style>
  <w:style w:type="character" w:customStyle="1" w:styleId="BodyText2Char">
    <w:name w:val="Body Text 2 Char"/>
    <w:link w:val="BodyText2"/>
    <w:rsid w:val="009115E4"/>
    <w:rPr>
      <w:rFonts w:eastAsia="Times New Roman"/>
      <w:sz w:val="22"/>
      <w:lang w:val="en-GB" w:eastAsia="de-DE"/>
    </w:rPr>
  </w:style>
  <w:style w:type="character" w:customStyle="1" w:styleId="DocumentMapChar">
    <w:name w:val="Document Map Char"/>
    <w:link w:val="DocumentMap"/>
    <w:rsid w:val="009115E4"/>
    <w:rPr>
      <w:rFonts w:ascii="Tahoma" w:eastAsia="Times New Roman" w:hAnsi="Tahoma" w:cs="Tahoma"/>
      <w:shd w:val="clear" w:color="auto" w:fill="000080"/>
      <w:lang w:val="en-GB" w:eastAsia="de-DE"/>
    </w:rPr>
  </w:style>
  <w:style w:type="character" w:customStyle="1" w:styleId="MacroTextChar">
    <w:name w:val="Macro Text Char"/>
    <w:link w:val="MacroText"/>
    <w:rsid w:val="009115E4"/>
    <w:rPr>
      <w:rFonts w:ascii="Courier New" w:eastAsia="Times New Roman" w:hAnsi="Courier New" w:cs="Courier New"/>
      <w:lang w:val="en-GB" w:eastAsia="de-DE"/>
    </w:rPr>
  </w:style>
  <w:style w:type="paragraph" w:customStyle="1" w:styleId="SDMPDDPoASection">
    <w:name w:val="SDMPDD&amp;PoASection"/>
    <w:basedOn w:val="SDMHead2"/>
    <w:qFormat/>
    <w:rsid w:val="009115E4"/>
    <w:pPr>
      <w:tabs>
        <w:tab w:val="left" w:pos="2325"/>
      </w:tabs>
      <w:outlineLvl w:val="0"/>
    </w:pPr>
  </w:style>
  <w:style w:type="numbering" w:customStyle="1" w:styleId="SDMPDDPoASectionList">
    <w:name w:val="SDMPDD&amp;PoASectionList"/>
    <w:uiPriority w:val="99"/>
    <w:rsid w:val="009115E4"/>
    <w:pPr>
      <w:numPr>
        <w:numId w:val="20"/>
      </w:numPr>
    </w:pPr>
  </w:style>
  <w:style w:type="paragraph" w:customStyle="1" w:styleId="SDMPDDPoASubSection1">
    <w:name w:val="SDMPDD&amp;PoASubSection1"/>
    <w:basedOn w:val="SDMHead3"/>
    <w:qFormat/>
    <w:rsid w:val="009115E4"/>
    <w:pPr>
      <w:numPr>
        <w:ilvl w:val="0"/>
        <w:numId w:val="0"/>
      </w:numPr>
      <w:tabs>
        <w:tab w:val="left" w:pos="1474"/>
      </w:tabs>
      <w:outlineLvl w:val="1"/>
    </w:pPr>
    <w:rPr>
      <w:rFonts w:eastAsia="MS Mincho"/>
    </w:rPr>
  </w:style>
  <w:style w:type="paragraph" w:customStyle="1" w:styleId="SDMPDDPoASubSection2">
    <w:name w:val="SDMPDD&amp;PoASubSection2"/>
    <w:basedOn w:val="SDMHead3"/>
    <w:qFormat/>
    <w:rsid w:val="009115E4"/>
    <w:pPr>
      <w:numPr>
        <w:ilvl w:val="0"/>
        <w:numId w:val="0"/>
      </w:numPr>
      <w:tabs>
        <w:tab w:val="left" w:pos="1474"/>
      </w:tabs>
    </w:pPr>
  </w:style>
  <w:style w:type="paragraph" w:customStyle="1" w:styleId="SDMPDDPoACaption">
    <w:name w:val="SDMPDD&amp;PoACaption"/>
    <w:basedOn w:val="Caption"/>
    <w:qFormat/>
    <w:rsid w:val="009115E4"/>
    <w:rPr>
      <w:b w:val="0"/>
      <w:i/>
    </w:rPr>
  </w:style>
  <w:style w:type="character" w:styleId="Strong">
    <w:name w:val="Strong"/>
    <w:uiPriority w:val="22"/>
    <w:qFormat/>
    <w:rsid w:val="009115E4"/>
    <w:rPr>
      <w:b/>
      <w:bCs/>
    </w:rPr>
  </w:style>
  <w:style w:type="numbering" w:customStyle="1" w:styleId="SDMTableBoxParaNumberedList">
    <w:name w:val="SDMTable&amp;BoxParaNumberedList"/>
    <w:rsid w:val="00353E8F"/>
    <w:pPr>
      <w:numPr>
        <w:numId w:val="21"/>
      </w:numPr>
    </w:pPr>
  </w:style>
  <w:style w:type="character" w:customStyle="1" w:styleId="CommentTextChar">
    <w:name w:val="Comment Text Char"/>
    <w:link w:val="CommentText"/>
    <w:rsid w:val="009115E4"/>
    <w:rPr>
      <w:rFonts w:ascii="Arial" w:hAnsi="Arial"/>
      <w:lang w:val="en-GB"/>
    </w:rPr>
  </w:style>
  <w:style w:type="paragraph" w:customStyle="1" w:styleId="SymbolForm">
    <w:name w:val="SymbolForm"/>
    <w:basedOn w:val="Normal"/>
    <w:rsid w:val="00E57F3D"/>
    <w:pPr>
      <w:jc w:val="right"/>
    </w:pPr>
    <w:rPr>
      <w:rFonts w:cs="Arial"/>
      <w:b/>
      <w:bCs/>
    </w:rPr>
  </w:style>
  <w:style w:type="paragraph" w:customStyle="1" w:styleId="FooterF">
    <w:name w:val="FooterF"/>
    <w:basedOn w:val="Footer"/>
    <w:rsid w:val="00E57F3D"/>
    <w:pPr>
      <w:tabs>
        <w:tab w:val="clear" w:pos="4320"/>
        <w:tab w:val="clear" w:pos="8640"/>
        <w:tab w:val="right" w:pos="9639"/>
      </w:tabs>
      <w:ind w:right="-1"/>
    </w:pPr>
    <w:rPr>
      <w:rFonts w:cs="Arial"/>
      <w:b/>
      <w:lang w:val="en-US"/>
    </w:rPr>
  </w:style>
  <w:style w:type="numbering" w:customStyle="1" w:styleId="SDMMethEquationNrList">
    <w:name w:val="SDMMethEquationNrList"/>
    <w:uiPriority w:val="99"/>
    <w:rsid w:val="00353E8F"/>
    <w:pPr>
      <w:numPr>
        <w:numId w:val="23"/>
      </w:numPr>
    </w:pPr>
  </w:style>
  <w:style w:type="table" w:customStyle="1" w:styleId="SDMTableFullPage">
    <w:name w:val="SDMTableFullPage"/>
    <w:basedOn w:val="SDMTable"/>
    <w:uiPriority w:val="99"/>
    <w:rsid w:val="00353E8F"/>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tcMar>
          <w:top w:w="57" w:type="dxa"/>
          <w:left w:w="0" w:type="nil"/>
          <w:bottom w:w="57" w:type="dxa"/>
          <w:right w:w="0" w:type="nil"/>
        </w:tcMar>
        <w:vAlign w:val="center"/>
      </w:tcPr>
    </w:tblStylePr>
    <w:tblStylePr w:type="lastRow">
      <w:pPr>
        <w:keepNext w:val="0"/>
        <w:wordWrap/>
      </w:pPr>
    </w:tblStylePr>
    <w:tblStylePr w:type="firstCol">
      <w:rPr>
        <w:b/>
      </w:rPr>
    </w:tblStylePr>
  </w:style>
  <w:style w:type="table" w:customStyle="1" w:styleId="SDMMethTableFullPage">
    <w:name w:val="SDMMethTableFullPage"/>
    <w:basedOn w:val="SDMMethTable"/>
    <w:uiPriority w:val="99"/>
    <w:rsid w:val="00353E8F"/>
    <w:tblPr>
      <w:jc w:val="center"/>
      <w:tblInd w:w="0" w:type="dxa"/>
    </w:tblPr>
    <w:trPr>
      <w:jc w:val="center"/>
    </w:trPr>
    <w:tblStylePr w:type="firstRow">
      <w:pPr>
        <w:keepNext/>
        <w:keepLines/>
        <w:wordWrap/>
        <w:jc w:val="center"/>
      </w:pPr>
      <w:rPr>
        <w:b/>
      </w:rPr>
      <w:tblPr/>
      <w:trPr>
        <w:cantSplit w:val="0"/>
        <w:tblHeader/>
      </w:trPr>
      <w:tcPr>
        <w:tcBorders>
          <w:top w:val="single" w:sz="4" w:space="0" w:color="auto"/>
          <w:left w:val="single" w:sz="4" w:space="0" w:color="auto"/>
          <w:bottom w:val="single" w:sz="12" w:space="0" w:color="auto"/>
          <w:right w:val="single" w:sz="4" w:space="0" w:color="auto"/>
          <w:insideH w:val="nil"/>
          <w:insideV w:val="nil"/>
          <w:tl2br w:val="nil"/>
          <w:tr2bl w:val="nil"/>
        </w:tcBorders>
        <w:shd w:val="clear" w:color="auto" w:fill="E6E6E6"/>
        <w:tcMar>
          <w:top w:w="57" w:type="dxa"/>
          <w:left w:w="0" w:type="nil"/>
          <w:bottom w:w="57" w:type="dxa"/>
          <w:right w:w="0" w:type="nil"/>
        </w:tcMar>
        <w:vAlign w:val="center"/>
      </w:tcPr>
    </w:tblStylePr>
    <w:tblStylePr w:type="lastRow">
      <w:pPr>
        <w:keepNext w:val="0"/>
        <w:wordWrap/>
      </w:pPr>
    </w:tblStylePr>
    <w:tblStylePr w:type="firstCol">
      <w:rPr>
        <w:b/>
      </w:rPr>
    </w:tblStylePr>
  </w:style>
  <w:style w:type="paragraph" w:customStyle="1" w:styleId="CaptionFullPage">
    <w:name w:val="CaptionFullPage"/>
    <w:basedOn w:val="Caption"/>
    <w:qFormat/>
    <w:rsid w:val="00353E8F"/>
    <w:pPr>
      <w:ind w:left="0" w:firstLine="0"/>
    </w:pPr>
  </w:style>
  <w:style w:type="numbering" w:customStyle="1" w:styleId="SDMFootnoteList">
    <w:name w:val="SDMFootnoteList"/>
    <w:uiPriority w:val="99"/>
    <w:rsid w:val="00353E8F"/>
    <w:pPr>
      <w:numPr>
        <w:numId w:val="25"/>
      </w:numPr>
    </w:pPr>
  </w:style>
  <w:style w:type="numbering" w:customStyle="1" w:styleId="SDMDocInfoTextBullets">
    <w:name w:val="SDMDocInfoTextBullets"/>
    <w:uiPriority w:val="99"/>
    <w:rsid w:val="00353E8F"/>
    <w:pPr>
      <w:numPr>
        <w:numId w:val="27"/>
      </w:numPr>
    </w:pPr>
  </w:style>
  <w:style w:type="table" w:customStyle="1" w:styleId="SDMBoxFullPage">
    <w:name w:val="SDMBoxFullPage"/>
    <w:basedOn w:val="SDMBox"/>
    <w:uiPriority w:val="99"/>
    <w:rsid w:val="00353E8F"/>
    <w:tblPr>
      <w:jc w:val="center"/>
      <w:tblInd w:w="0" w:type="dxa"/>
    </w:tblPr>
    <w:trPr>
      <w:jc w:val="center"/>
    </w:trPr>
    <w:tcPr>
      <w:shd w:val="clear" w:color="auto" w:fill="E6E6E6"/>
    </w:tcPr>
    <w:tblStylePr w:type="firstRow">
      <w:pPr>
        <w:keepNext/>
        <w:keepLines/>
        <w:wordWrap/>
      </w:pPr>
      <w:rPr>
        <w:b/>
      </w:rPr>
      <w:tblPr/>
      <w:tcPr>
        <w:tcMar>
          <w:top w:w="57" w:type="dxa"/>
          <w:left w:w="0" w:type="nil"/>
          <w:bottom w:w="57" w:type="dxa"/>
          <w:right w:w="0" w:type="nil"/>
        </w:tcMar>
      </w:tcPr>
    </w:tblStylePr>
    <w:tblStylePr w:type="lastRow">
      <w:pPr>
        <w:keepNext w:val="0"/>
        <w:wordWrap/>
      </w:pPr>
    </w:tblStylePr>
  </w:style>
  <w:style w:type="paragraph" w:customStyle="1" w:styleId="SDMTableBoxFigureFootnoteFullPage">
    <w:name w:val="SDMTableBoxFigureFootnoteFullPage"/>
    <w:basedOn w:val="SDMTableBoxFigureFootnote"/>
    <w:rsid w:val="00353E8F"/>
    <w:pPr>
      <w:numPr>
        <w:numId w:val="31"/>
      </w:numPr>
    </w:pPr>
  </w:style>
  <w:style w:type="paragraph" w:customStyle="1" w:styleId="SDMTableBoxFigureFootnoteSL1FullPage">
    <w:name w:val="SDMTableBoxFigureFootnoteSL1FullPage"/>
    <w:basedOn w:val="SDMTableBoxFigureFootnoteSL1"/>
    <w:rsid w:val="00353E8F"/>
    <w:pPr>
      <w:numPr>
        <w:numId w:val="31"/>
      </w:numPr>
    </w:pPr>
  </w:style>
  <w:style w:type="paragraph" w:customStyle="1" w:styleId="SDMTableBoxFigureFootnoteSL2FullPage">
    <w:name w:val="SDMTableBoxFigureFootnoteSL2FullPage"/>
    <w:basedOn w:val="SDMTableBoxFigureFootnoteSL2"/>
    <w:rsid w:val="00353E8F"/>
    <w:pPr>
      <w:numPr>
        <w:numId w:val="31"/>
      </w:numPr>
    </w:pPr>
  </w:style>
  <w:style w:type="paragraph" w:customStyle="1" w:styleId="SDMTableBoxFigureFootnoteSL3FullPage">
    <w:name w:val="SDMTableBoxFigureFootnoteSL3FullPage"/>
    <w:basedOn w:val="SDMTableBoxFigureFootnoteSL3"/>
    <w:rsid w:val="00353E8F"/>
    <w:pPr>
      <w:numPr>
        <w:numId w:val="31"/>
      </w:numPr>
      <w:ind w:left="1248" w:hanging="397"/>
    </w:pPr>
  </w:style>
  <w:style w:type="paragraph" w:customStyle="1" w:styleId="SDMTableBoxFigureFootnoteSL4FullPage">
    <w:name w:val="SDMTableBoxFigureFootnoteSL4FullPage"/>
    <w:basedOn w:val="SDMTableBoxFigureFootnoteSL4"/>
    <w:rsid w:val="00353E8F"/>
    <w:pPr>
      <w:numPr>
        <w:numId w:val="31"/>
      </w:numPr>
      <w:ind w:left="1587" w:hanging="340"/>
    </w:pPr>
  </w:style>
  <w:style w:type="paragraph" w:customStyle="1" w:styleId="SDMTableBoxFigureFootnoteSL5FullPage">
    <w:name w:val="SDMTableBoxFigureFootnoteSL5FullPage"/>
    <w:basedOn w:val="SDMTableBoxFigureFootnoteSL5"/>
    <w:rsid w:val="00353E8F"/>
    <w:pPr>
      <w:numPr>
        <w:numId w:val="31"/>
      </w:numPr>
      <w:ind w:left="2042" w:hanging="454"/>
    </w:pPr>
  </w:style>
  <w:style w:type="numbering" w:customStyle="1" w:styleId="SDMTableBoxFigureFootnoteFullPageList">
    <w:name w:val="SDMTableBoxFigureFootnoteFullPageList"/>
    <w:uiPriority w:val="99"/>
    <w:rsid w:val="00353E8F"/>
    <w:pPr>
      <w:numPr>
        <w:numId w:val="29"/>
      </w:numPr>
    </w:pPr>
  </w:style>
  <w:style w:type="character" w:styleId="FollowedHyperlink">
    <w:name w:val="FollowedHyperlink"/>
    <w:rsid w:val="0037179A"/>
    <w:rPr>
      <w:color w:val="800080"/>
      <w:u w:val="single"/>
    </w:rPr>
  </w:style>
  <w:style w:type="paragraph" w:customStyle="1" w:styleId="Tablecustom">
    <w:name w:val="Table custom"/>
    <w:basedOn w:val="Normal"/>
    <w:link w:val="TablecustomChar"/>
    <w:rsid w:val="00E93F4E"/>
    <w:pPr>
      <w:spacing w:line="288" w:lineRule="auto"/>
      <w:jc w:val="left"/>
    </w:pPr>
    <w:rPr>
      <w:rFonts w:eastAsia="SimSun" w:cs="Arial"/>
      <w:b/>
      <w:bCs/>
      <w:sz w:val="18"/>
      <w:szCs w:val="16"/>
      <w:lang w:eastAsia="zh-CN"/>
    </w:rPr>
  </w:style>
  <w:style w:type="character" w:customStyle="1" w:styleId="TablecustomChar">
    <w:name w:val="Table custom Char"/>
    <w:link w:val="Tablecustom"/>
    <w:rsid w:val="00E93F4E"/>
    <w:rPr>
      <w:rFonts w:ascii="Arial" w:eastAsia="SimSun" w:hAnsi="Arial" w:cs="Arial"/>
      <w:b/>
      <w:bCs/>
      <w:sz w:val="18"/>
      <w:szCs w:val="16"/>
      <w:lang w:val="en-GB" w:eastAsia="zh-CN"/>
    </w:rPr>
  </w:style>
  <w:style w:type="table" w:styleId="TableGrid">
    <w:name w:val="Table Grid"/>
    <w:basedOn w:val="TableNormal"/>
    <w:uiPriority w:val="59"/>
    <w:rsid w:val="002108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1A78"/>
    <w:pPr>
      <w:spacing w:line="288" w:lineRule="auto"/>
      <w:ind w:left="720"/>
      <w:contextualSpacing/>
      <w:jc w:val="left"/>
    </w:pPr>
    <w:rPr>
      <w:rFonts w:eastAsia="SimSun"/>
      <w:szCs w:val="24"/>
      <w:lang w:eastAsia="zh-CN"/>
    </w:rPr>
  </w:style>
  <w:style w:type="character" w:customStyle="1" w:styleId="apple-style-span">
    <w:name w:val="apple-style-span"/>
    <w:rsid w:val="00D50C40"/>
  </w:style>
  <w:style w:type="character" w:customStyle="1" w:styleId="apple-converted-space">
    <w:name w:val="apple-converted-space"/>
    <w:basedOn w:val="DefaultParagraphFont"/>
    <w:rsid w:val="00D50C40"/>
  </w:style>
  <w:style w:type="character" w:customStyle="1" w:styleId="Bodytext0">
    <w:name w:val="Body text_"/>
    <w:basedOn w:val="DefaultParagraphFont"/>
    <w:link w:val="BodyText5"/>
    <w:rsid w:val="00675CDA"/>
    <w:rPr>
      <w:rFonts w:ascii="Arial" w:eastAsia="Arial" w:hAnsi="Arial" w:cs="Arial"/>
      <w:sz w:val="17"/>
      <w:szCs w:val="17"/>
      <w:shd w:val="clear" w:color="auto" w:fill="FFFFFF"/>
    </w:rPr>
  </w:style>
  <w:style w:type="paragraph" w:customStyle="1" w:styleId="BodyText5">
    <w:name w:val="Body Text5"/>
    <w:basedOn w:val="Normal"/>
    <w:link w:val="Bodytext0"/>
    <w:rsid w:val="00675CDA"/>
    <w:pPr>
      <w:widowControl w:val="0"/>
      <w:shd w:val="clear" w:color="auto" w:fill="FFFFFF"/>
      <w:spacing w:before="240" w:after="120" w:line="307" w:lineRule="exact"/>
      <w:ind w:hanging="1540"/>
      <w:jc w:val="left"/>
    </w:pPr>
    <w:rPr>
      <w:rFonts w:eastAsia="Arial" w:cs="Arial"/>
      <w:sz w:val="17"/>
      <w:szCs w:val="17"/>
      <w:lang w:val="en-US" w:eastAsia="en-US"/>
    </w:rPr>
  </w:style>
  <w:style w:type="character" w:customStyle="1" w:styleId="Headerorfooter">
    <w:name w:val="Header or footer_"/>
    <w:basedOn w:val="DefaultParagraphFont"/>
    <w:rsid w:val="00675CDA"/>
    <w:rPr>
      <w:b w:val="0"/>
      <w:bCs w:val="0"/>
      <w:i w:val="0"/>
      <w:iCs w:val="0"/>
      <w:smallCaps w:val="0"/>
      <w:strike w:val="0"/>
      <w:sz w:val="20"/>
      <w:szCs w:val="20"/>
      <w:u w:val="none"/>
    </w:rPr>
  </w:style>
  <w:style w:type="character" w:customStyle="1" w:styleId="HeaderorfooterArial">
    <w:name w:val="Header or footer + Arial"/>
    <w:aliases w:val="8 pt,Bold,7 pt,14 pt,Italic,9 pt,6.5 pt"/>
    <w:basedOn w:val="Headerorfooter"/>
    <w:rsid w:val="00675CDA"/>
    <w:rPr>
      <w:rFonts w:ascii="Arial" w:eastAsia="Arial" w:hAnsi="Arial" w:cs="Arial"/>
      <w:b/>
      <w:bCs/>
      <w:i w:val="0"/>
      <w:iCs w:val="0"/>
      <w:smallCaps w:val="0"/>
      <w:strike w:val="0"/>
      <w:color w:val="676767"/>
      <w:spacing w:val="0"/>
      <w:w w:val="100"/>
      <w:position w:val="0"/>
      <w:sz w:val="16"/>
      <w:szCs w:val="16"/>
      <w:u w:val="none"/>
      <w:lang w:val="en-US"/>
    </w:rPr>
  </w:style>
  <w:style w:type="character" w:customStyle="1" w:styleId="Headerorfooter0">
    <w:name w:val="Header or footer"/>
    <w:basedOn w:val="Headerorfooter"/>
    <w:rsid w:val="00675CDA"/>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rPr>
  </w:style>
  <w:style w:type="character" w:customStyle="1" w:styleId="Bodytext4">
    <w:name w:val="Body text (4)_"/>
    <w:basedOn w:val="DefaultParagraphFont"/>
    <w:rsid w:val="00675CDA"/>
    <w:rPr>
      <w:rFonts w:ascii="Arial" w:eastAsia="Arial" w:hAnsi="Arial" w:cs="Arial"/>
      <w:b w:val="0"/>
      <w:bCs w:val="0"/>
      <w:i w:val="0"/>
      <w:iCs w:val="0"/>
      <w:smallCaps w:val="0"/>
      <w:strike w:val="0"/>
      <w:sz w:val="16"/>
      <w:szCs w:val="16"/>
      <w:u w:val="none"/>
    </w:rPr>
  </w:style>
  <w:style w:type="character" w:customStyle="1" w:styleId="Bodytext8">
    <w:name w:val="Body text (8)_"/>
    <w:basedOn w:val="DefaultParagraphFont"/>
    <w:rsid w:val="00675CDA"/>
    <w:rPr>
      <w:rFonts w:ascii="Arial" w:eastAsia="Arial" w:hAnsi="Arial" w:cs="Arial"/>
      <w:b w:val="0"/>
      <w:bCs w:val="0"/>
      <w:i w:val="0"/>
      <w:iCs w:val="0"/>
      <w:smallCaps w:val="0"/>
      <w:strike w:val="0"/>
      <w:sz w:val="11"/>
      <w:szCs w:val="11"/>
      <w:u w:val="none"/>
    </w:rPr>
  </w:style>
  <w:style w:type="character" w:customStyle="1" w:styleId="Bodytext40">
    <w:name w:val="Body text (4)"/>
    <w:basedOn w:val="Bodytext4"/>
    <w:rsid w:val="00675CDA"/>
    <w:rPr>
      <w:rFonts w:ascii="Arial" w:eastAsia="Arial" w:hAnsi="Arial" w:cs="Arial"/>
      <w:b w:val="0"/>
      <w:bCs w:val="0"/>
      <w:i w:val="0"/>
      <w:iCs w:val="0"/>
      <w:smallCaps w:val="0"/>
      <w:strike w:val="0"/>
      <w:color w:val="676767"/>
      <w:spacing w:val="0"/>
      <w:w w:val="100"/>
      <w:position w:val="0"/>
      <w:sz w:val="16"/>
      <w:szCs w:val="16"/>
      <w:u w:val="none"/>
      <w:lang w:val="en-US"/>
    </w:rPr>
  </w:style>
  <w:style w:type="character" w:customStyle="1" w:styleId="Bodytext80">
    <w:name w:val="Body text (8)"/>
    <w:basedOn w:val="Bodytext8"/>
    <w:rsid w:val="00675CDA"/>
    <w:rPr>
      <w:rFonts w:ascii="Arial" w:eastAsia="Arial" w:hAnsi="Arial" w:cs="Arial"/>
      <w:b w:val="0"/>
      <w:bCs w:val="0"/>
      <w:i w:val="0"/>
      <w:iCs w:val="0"/>
      <w:smallCaps w:val="0"/>
      <w:strike w:val="0"/>
      <w:color w:val="676767"/>
      <w:spacing w:val="0"/>
      <w:w w:val="100"/>
      <w:position w:val="0"/>
      <w:sz w:val="11"/>
      <w:szCs w:val="11"/>
      <w:u w:val="none"/>
      <w:lang w:val="en-US"/>
    </w:rPr>
  </w:style>
  <w:style w:type="paragraph" w:styleId="NormalWeb">
    <w:name w:val="Normal (Web)"/>
    <w:basedOn w:val="Normal"/>
    <w:uiPriority w:val="99"/>
    <w:unhideWhenUsed/>
    <w:rsid w:val="00765C4F"/>
    <w:pPr>
      <w:spacing w:before="100" w:beforeAutospacing="1" w:after="100" w:afterAutospacing="1"/>
      <w:jc w:val="left"/>
    </w:pPr>
    <w:rPr>
      <w:rFonts w:ascii="Times New Roman" w:hAnsi="Times New Roman"/>
      <w:sz w:val="24"/>
      <w:szCs w:val="24"/>
      <w:lang w:val="pt-BR" w:eastAsia="zh-CN"/>
    </w:rPr>
  </w:style>
  <w:style w:type="character" w:customStyle="1" w:styleId="Bodytext885pt">
    <w:name w:val="Body text (8) + 8.5 pt"/>
    <w:basedOn w:val="Bodytext8"/>
    <w:rsid w:val="00407201"/>
    <w:rPr>
      <w:rFonts w:ascii="Arial" w:eastAsia="Arial" w:hAnsi="Arial" w:cs="Arial"/>
      <w:b w:val="0"/>
      <w:bCs w:val="0"/>
      <w:i w:val="0"/>
      <w:iCs w:val="0"/>
      <w:smallCaps w:val="0"/>
      <w:strike w:val="0"/>
      <w:color w:val="000000"/>
      <w:spacing w:val="0"/>
      <w:w w:val="100"/>
      <w:position w:val="0"/>
      <w:sz w:val="17"/>
      <w:szCs w:val="17"/>
      <w:u w:val="none"/>
      <w:shd w:val="clear" w:color="auto" w:fill="FFFFFF"/>
      <w:lang w:val="en-US"/>
    </w:rPr>
  </w:style>
  <w:style w:type="paragraph" w:styleId="Bibliography">
    <w:name w:val="Bibliography"/>
    <w:basedOn w:val="Normal"/>
    <w:next w:val="Normal"/>
    <w:uiPriority w:val="70"/>
    <w:rsid w:val="003F57B4"/>
  </w:style>
  <w:style w:type="character" w:customStyle="1" w:styleId="EndnoteTextChar">
    <w:name w:val="Endnote Text Char"/>
    <w:link w:val="EndnoteText"/>
    <w:rsid w:val="005C5BD4"/>
    <w:rPr>
      <w:rFonts w:ascii="Arial" w:hAnsi="Arial"/>
      <w:sz w:val="22"/>
      <w:lang w:val="en-GB"/>
    </w:rPr>
  </w:style>
  <w:style w:type="paragraph" w:customStyle="1" w:styleId="BodyText62">
    <w:name w:val="Body Text62"/>
    <w:basedOn w:val="Normal"/>
    <w:rsid w:val="005C5BD4"/>
    <w:pPr>
      <w:widowControl w:val="0"/>
      <w:shd w:val="clear" w:color="auto" w:fill="FFFFFF"/>
      <w:spacing w:line="259" w:lineRule="exact"/>
      <w:ind w:hanging="420"/>
    </w:pPr>
    <w:rPr>
      <w:rFonts w:eastAsia="Arial" w:cs="Arial"/>
      <w:sz w:val="17"/>
      <w:szCs w:val="17"/>
      <w:lang w:val="pt-BR" w:eastAsia="zh-CN"/>
    </w:rPr>
  </w:style>
  <w:style w:type="character" w:customStyle="1" w:styleId="BodyText11">
    <w:name w:val="Body Text11"/>
    <w:rsid w:val="005C5BD4"/>
    <w:rPr>
      <w:rFonts w:ascii="Arial" w:eastAsia="Arial" w:hAnsi="Arial" w:cs="Arial"/>
      <w:color w:val="000000"/>
      <w:spacing w:val="0"/>
      <w:w w:val="100"/>
      <w:position w:val="0"/>
      <w:sz w:val="17"/>
      <w:szCs w:val="17"/>
      <w:u w:val="single"/>
      <w:shd w:val="clear" w:color="auto" w:fill="FFFFFF"/>
      <w:lang w:val="en-US"/>
    </w:rPr>
  </w:style>
  <w:style w:type="character" w:customStyle="1" w:styleId="Bodytext55pt">
    <w:name w:val="Body text + 5.5 pt"/>
    <w:basedOn w:val="Bodytext0"/>
    <w:rsid w:val="004A6BDF"/>
    <w:rPr>
      <w:rFonts w:ascii="Arial" w:eastAsia="Arial" w:hAnsi="Arial" w:cs="Arial"/>
      <w:b w:val="0"/>
      <w:bCs w:val="0"/>
      <w:i w:val="0"/>
      <w:iCs w:val="0"/>
      <w:smallCaps w:val="0"/>
      <w:strike w:val="0"/>
      <w:color w:val="000000"/>
      <w:spacing w:val="0"/>
      <w:w w:val="100"/>
      <w:position w:val="0"/>
      <w:sz w:val="11"/>
      <w:szCs w:val="11"/>
      <w:u w:val="none"/>
      <w:shd w:val="clear" w:color="auto" w:fill="FFFFFF"/>
      <w:lang w:val="en-US"/>
    </w:rPr>
  </w:style>
  <w:style w:type="character" w:customStyle="1" w:styleId="Footnote">
    <w:name w:val="Footnote_"/>
    <w:basedOn w:val="DefaultParagraphFont"/>
    <w:link w:val="Footnote0"/>
    <w:rsid w:val="004748CC"/>
    <w:rPr>
      <w:rFonts w:ascii="Arial" w:eastAsia="Arial" w:hAnsi="Arial" w:cs="Arial"/>
      <w:sz w:val="17"/>
      <w:szCs w:val="17"/>
      <w:shd w:val="clear" w:color="auto" w:fill="FFFFFF"/>
    </w:rPr>
  </w:style>
  <w:style w:type="paragraph" w:customStyle="1" w:styleId="Footnote0">
    <w:name w:val="Footnote"/>
    <w:basedOn w:val="Normal"/>
    <w:link w:val="Footnote"/>
    <w:rsid w:val="004748CC"/>
    <w:pPr>
      <w:widowControl w:val="0"/>
      <w:shd w:val="clear" w:color="auto" w:fill="FFFFFF"/>
      <w:spacing w:line="250" w:lineRule="exact"/>
      <w:ind w:hanging="160"/>
      <w:jc w:val="left"/>
    </w:pPr>
    <w:rPr>
      <w:rFonts w:eastAsia="Arial" w:cs="Arial"/>
      <w:sz w:val="17"/>
      <w:szCs w:val="17"/>
      <w:lang w:val="en-US" w:eastAsia="en-US"/>
    </w:rPr>
  </w:style>
  <w:style w:type="paragraph" w:styleId="HTMLPreformatted">
    <w:name w:val="HTML Preformatted"/>
    <w:basedOn w:val="Normal"/>
    <w:link w:val="HTMLPreformattedChar"/>
    <w:uiPriority w:val="99"/>
    <w:unhideWhenUsed/>
    <w:rsid w:val="002B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pt-BR" w:eastAsia="zh-CN"/>
    </w:rPr>
  </w:style>
  <w:style w:type="character" w:customStyle="1" w:styleId="HTMLPreformattedChar">
    <w:name w:val="HTML Preformatted Char"/>
    <w:basedOn w:val="DefaultParagraphFont"/>
    <w:link w:val="HTMLPreformatted"/>
    <w:uiPriority w:val="99"/>
    <w:rsid w:val="002B078D"/>
    <w:rPr>
      <w:rFonts w:ascii="Courier New" w:eastAsia="Times New Roman" w:hAnsi="Courier New" w:cs="Courier New"/>
      <w:lang w:val="pt-BR" w:eastAsia="zh-CN"/>
    </w:rPr>
  </w:style>
  <w:style w:type="paragraph" w:customStyle="1" w:styleId="p1">
    <w:name w:val="p1"/>
    <w:basedOn w:val="Normal"/>
    <w:rsid w:val="002842CA"/>
    <w:pPr>
      <w:jc w:val="left"/>
    </w:pPr>
    <w:rPr>
      <w:rFonts w:ascii="Helvetica" w:eastAsia="SimSun" w:hAnsi="Helvetica"/>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6335">
      <w:bodyDiv w:val="1"/>
      <w:marLeft w:val="0"/>
      <w:marRight w:val="0"/>
      <w:marTop w:val="0"/>
      <w:marBottom w:val="0"/>
      <w:divBdr>
        <w:top w:val="none" w:sz="0" w:space="0" w:color="auto"/>
        <w:left w:val="none" w:sz="0" w:space="0" w:color="auto"/>
        <w:bottom w:val="none" w:sz="0" w:space="0" w:color="auto"/>
        <w:right w:val="none" w:sz="0" w:space="0" w:color="auto"/>
      </w:divBdr>
    </w:div>
    <w:div w:id="204682614">
      <w:bodyDiv w:val="1"/>
      <w:marLeft w:val="0"/>
      <w:marRight w:val="0"/>
      <w:marTop w:val="0"/>
      <w:marBottom w:val="0"/>
      <w:divBdr>
        <w:top w:val="none" w:sz="0" w:space="0" w:color="auto"/>
        <w:left w:val="none" w:sz="0" w:space="0" w:color="auto"/>
        <w:bottom w:val="none" w:sz="0" w:space="0" w:color="auto"/>
        <w:right w:val="none" w:sz="0" w:space="0" w:color="auto"/>
      </w:divBdr>
    </w:div>
    <w:div w:id="277299818">
      <w:bodyDiv w:val="1"/>
      <w:marLeft w:val="0"/>
      <w:marRight w:val="0"/>
      <w:marTop w:val="0"/>
      <w:marBottom w:val="0"/>
      <w:divBdr>
        <w:top w:val="none" w:sz="0" w:space="0" w:color="auto"/>
        <w:left w:val="none" w:sz="0" w:space="0" w:color="auto"/>
        <w:bottom w:val="none" w:sz="0" w:space="0" w:color="auto"/>
        <w:right w:val="none" w:sz="0" w:space="0" w:color="auto"/>
      </w:divBdr>
    </w:div>
    <w:div w:id="308484529">
      <w:bodyDiv w:val="1"/>
      <w:marLeft w:val="0"/>
      <w:marRight w:val="0"/>
      <w:marTop w:val="0"/>
      <w:marBottom w:val="0"/>
      <w:divBdr>
        <w:top w:val="none" w:sz="0" w:space="0" w:color="auto"/>
        <w:left w:val="none" w:sz="0" w:space="0" w:color="auto"/>
        <w:bottom w:val="none" w:sz="0" w:space="0" w:color="auto"/>
        <w:right w:val="none" w:sz="0" w:space="0" w:color="auto"/>
      </w:divBdr>
    </w:div>
    <w:div w:id="396978465">
      <w:bodyDiv w:val="1"/>
      <w:marLeft w:val="0"/>
      <w:marRight w:val="0"/>
      <w:marTop w:val="0"/>
      <w:marBottom w:val="0"/>
      <w:divBdr>
        <w:top w:val="none" w:sz="0" w:space="0" w:color="auto"/>
        <w:left w:val="none" w:sz="0" w:space="0" w:color="auto"/>
        <w:bottom w:val="none" w:sz="0" w:space="0" w:color="auto"/>
        <w:right w:val="none" w:sz="0" w:space="0" w:color="auto"/>
      </w:divBdr>
    </w:div>
    <w:div w:id="402605641">
      <w:bodyDiv w:val="1"/>
      <w:marLeft w:val="0"/>
      <w:marRight w:val="0"/>
      <w:marTop w:val="0"/>
      <w:marBottom w:val="0"/>
      <w:divBdr>
        <w:top w:val="none" w:sz="0" w:space="0" w:color="auto"/>
        <w:left w:val="none" w:sz="0" w:space="0" w:color="auto"/>
        <w:bottom w:val="none" w:sz="0" w:space="0" w:color="auto"/>
        <w:right w:val="none" w:sz="0" w:space="0" w:color="auto"/>
      </w:divBdr>
    </w:div>
    <w:div w:id="484980084">
      <w:bodyDiv w:val="1"/>
      <w:marLeft w:val="0"/>
      <w:marRight w:val="0"/>
      <w:marTop w:val="0"/>
      <w:marBottom w:val="0"/>
      <w:divBdr>
        <w:top w:val="none" w:sz="0" w:space="0" w:color="auto"/>
        <w:left w:val="none" w:sz="0" w:space="0" w:color="auto"/>
        <w:bottom w:val="none" w:sz="0" w:space="0" w:color="auto"/>
        <w:right w:val="none" w:sz="0" w:space="0" w:color="auto"/>
      </w:divBdr>
    </w:div>
    <w:div w:id="600800584">
      <w:bodyDiv w:val="1"/>
      <w:marLeft w:val="0"/>
      <w:marRight w:val="0"/>
      <w:marTop w:val="0"/>
      <w:marBottom w:val="0"/>
      <w:divBdr>
        <w:top w:val="none" w:sz="0" w:space="0" w:color="auto"/>
        <w:left w:val="none" w:sz="0" w:space="0" w:color="auto"/>
        <w:bottom w:val="none" w:sz="0" w:space="0" w:color="auto"/>
        <w:right w:val="none" w:sz="0" w:space="0" w:color="auto"/>
      </w:divBdr>
    </w:div>
    <w:div w:id="701252164">
      <w:bodyDiv w:val="1"/>
      <w:marLeft w:val="0"/>
      <w:marRight w:val="0"/>
      <w:marTop w:val="0"/>
      <w:marBottom w:val="0"/>
      <w:divBdr>
        <w:top w:val="none" w:sz="0" w:space="0" w:color="auto"/>
        <w:left w:val="none" w:sz="0" w:space="0" w:color="auto"/>
        <w:bottom w:val="none" w:sz="0" w:space="0" w:color="auto"/>
        <w:right w:val="none" w:sz="0" w:space="0" w:color="auto"/>
      </w:divBdr>
    </w:div>
    <w:div w:id="779841015">
      <w:bodyDiv w:val="1"/>
      <w:marLeft w:val="0"/>
      <w:marRight w:val="0"/>
      <w:marTop w:val="0"/>
      <w:marBottom w:val="0"/>
      <w:divBdr>
        <w:top w:val="none" w:sz="0" w:space="0" w:color="auto"/>
        <w:left w:val="none" w:sz="0" w:space="0" w:color="auto"/>
        <w:bottom w:val="none" w:sz="0" w:space="0" w:color="auto"/>
        <w:right w:val="none" w:sz="0" w:space="0" w:color="auto"/>
      </w:divBdr>
    </w:div>
    <w:div w:id="819737583">
      <w:bodyDiv w:val="1"/>
      <w:marLeft w:val="0"/>
      <w:marRight w:val="0"/>
      <w:marTop w:val="0"/>
      <w:marBottom w:val="0"/>
      <w:divBdr>
        <w:top w:val="none" w:sz="0" w:space="0" w:color="auto"/>
        <w:left w:val="none" w:sz="0" w:space="0" w:color="auto"/>
        <w:bottom w:val="none" w:sz="0" w:space="0" w:color="auto"/>
        <w:right w:val="none" w:sz="0" w:space="0" w:color="auto"/>
      </w:divBdr>
    </w:div>
    <w:div w:id="826630972">
      <w:bodyDiv w:val="1"/>
      <w:marLeft w:val="0"/>
      <w:marRight w:val="0"/>
      <w:marTop w:val="0"/>
      <w:marBottom w:val="0"/>
      <w:divBdr>
        <w:top w:val="none" w:sz="0" w:space="0" w:color="auto"/>
        <w:left w:val="none" w:sz="0" w:space="0" w:color="auto"/>
        <w:bottom w:val="none" w:sz="0" w:space="0" w:color="auto"/>
        <w:right w:val="none" w:sz="0" w:space="0" w:color="auto"/>
      </w:divBdr>
    </w:div>
    <w:div w:id="904412752">
      <w:bodyDiv w:val="1"/>
      <w:marLeft w:val="0"/>
      <w:marRight w:val="0"/>
      <w:marTop w:val="0"/>
      <w:marBottom w:val="0"/>
      <w:divBdr>
        <w:top w:val="none" w:sz="0" w:space="0" w:color="auto"/>
        <w:left w:val="none" w:sz="0" w:space="0" w:color="auto"/>
        <w:bottom w:val="none" w:sz="0" w:space="0" w:color="auto"/>
        <w:right w:val="none" w:sz="0" w:space="0" w:color="auto"/>
      </w:divBdr>
    </w:div>
    <w:div w:id="1132209938">
      <w:bodyDiv w:val="1"/>
      <w:marLeft w:val="0"/>
      <w:marRight w:val="0"/>
      <w:marTop w:val="0"/>
      <w:marBottom w:val="0"/>
      <w:divBdr>
        <w:top w:val="none" w:sz="0" w:space="0" w:color="auto"/>
        <w:left w:val="none" w:sz="0" w:space="0" w:color="auto"/>
        <w:bottom w:val="none" w:sz="0" w:space="0" w:color="auto"/>
        <w:right w:val="none" w:sz="0" w:space="0" w:color="auto"/>
      </w:divBdr>
    </w:div>
    <w:div w:id="1146049419">
      <w:bodyDiv w:val="1"/>
      <w:marLeft w:val="0"/>
      <w:marRight w:val="0"/>
      <w:marTop w:val="0"/>
      <w:marBottom w:val="0"/>
      <w:divBdr>
        <w:top w:val="none" w:sz="0" w:space="0" w:color="auto"/>
        <w:left w:val="none" w:sz="0" w:space="0" w:color="auto"/>
        <w:bottom w:val="none" w:sz="0" w:space="0" w:color="auto"/>
        <w:right w:val="none" w:sz="0" w:space="0" w:color="auto"/>
      </w:divBdr>
    </w:div>
    <w:div w:id="1148979132">
      <w:bodyDiv w:val="1"/>
      <w:marLeft w:val="0"/>
      <w:marRight w:val="0"/>
      <w:marTop w:val="0"/>
      <w:marBottom w:val="0"/>
      <w:divBdr>
        <w:top w:val="none" w:sz="0" w:space="0" w:color="auto"/>
        <w:left w:val="none" w:sz="0" w:space="0" w:color="auto"/>
        <w:bottom w:val="none" w:sz="0" w:space="0" w:color="auto"/>
        <w:right w:val="none" w:sz="0" w:space="0" w:color="auto"/>
      </w:divBdr>
    </w:div>
    <w:div w:id="1286232052">
      <w:bodyDiv w:val="1"/>
      <w:marLeft w:val="0"/>
      <w:marRight w:val="0"/>
      <w:marTop w:val="0"/>
      <w:marBottom w:val="0"/>
      <w:divBdr>
        <w:top w:val="none" w:sz="0" w:space="0" w:color="auto"/>
        <w:left w:val="none" w:sz="0" w:space="0" w:color="auto"/>
        <w:bottom w:val="none" w:sz="0" w:space="0" w:color="auto"/>
        <w:right w:val="none" w:sz="0" w:space="0" w:color="auto"/>
      </w:divBdr>
    </w:div>
    <w:div w:id="1360082441">
      <w:bodyDiv w:val="1"/>
      <w:marLeft w:val="0"/>
      <w:marRight w:val="0"/>
      <w:marTop w:val="0"/>
      <w:marBottom w:val="0"/>
      <w:divBdr>
        <w:top w:val="none" w:sz="0" w:space="0" w:color="auto"/>
        <w:left w:val="none" w:sz="0" w:space="0" w:color="auto"/>
        <w:bottom w:val="none" w:sz="0" w:space="0" w:color="auto"/>
        <w:right w:val="none" w:sz="0" w:space="0" w:color="auto"/>
      </w:divBdr>
    </w:div>
    <w:div w:id="1412433495">
      <w:bodyDiv w:val="1"/>
      <w:marLeft w:val="0"/>
      <w:marRight w:val="0"/>
      <w:marTop w:val="0"/>
      <w:marBottom w:val="0"/>
      <w:divBdr>
        <w:top w:val="none" w:sz="0" w:space="0" w:color="auto"/>
        <w:left w:val="none" w:sz="0" w:space="0" w:color="auto"/>
        <w:bottom w:val="none" w:sz="0" w:space="0" w:color="auto"/>
        <w:right w:val="none" w:sz="0" w:space="0" w:color="auto"/>
      </w:divBdr>
    </w:div>
    <w:div w:id="1447502490">
      <w:bodyDiv w:val="1"/>
      <w:marLeft w:val="0"/>
      <w:marRight w:val="0"/>
      <w:marTop w:val="0"/>
      <w:marBottom w:val="0"/>
      <w:divBdr>
        <w:top w:val="none" w:sz="0" w:space="0" w:color="auto"/>
        <w:left w:val="none" w:sz="0" w:space="0" w:color="auto"/>
        <w:bottom w:val="none" w:sz="0" w:space="0" w:color="auto"/>
        <w:right w:val="none" w:sz="0" w:space="0" w:color="auto"/>
      </w:divBdr>
    </w:div>
    <w:div w:id="1586572453">
      <w:bodyDiv w:val="1"/>
      <w:marLeft w:val="0"/>
      <w:marRight w:val="0"/>
      <w:marTop w:val="0"/>
      <w:marBottom w:val="0"/>
      <w:divBdr>
        <w:top w:val="none" w:sz="0" w:space="0" w:color="auto"/>
        <w:left w:val="none" w:sz="0" w:space="0" w:color="auto"/>
        <w:bottom w:val="none" w:sz="0" w:space="0" w:color="auto"/>
        <w:right w:val="none" w:sz="0" w:space="0" w:color="auto"/>
      </w:divBdr>
    </w:div>
    <w:div w:id="1641838161">
      <w:bodyDiv w:val="1"/>
      <w:marLeft w:val="0"/>
      <w:marRight w:val="0"/>
      <w:marTop w:val="0"/>
      <w:marBottom w:val="0"/>
      <w:divBdr>
        <w:top w:val="none" w:sz="0" w:space="0" w:color="auto"/>
        <w:left w:val="none" w:sz="0" w:space="0" w:color="auto"/>
        <w:bottom w:val="none" w:sz="0" w:space="0" w:color="auto"/>
        <w:right w:val="none" w:sz="0" w:space="0" w:color="auto"/>
      </w:divBdr>
    </w:div>
    <w:div w:id="1684086696">
      <w:bodyDiv w:val="1"/>
      <w:marLeft w:val="0"/>
      <w:marRight w:val="0"/>
      <w:marTop w:val="0"/>
      <w:marBottom w:val="0"/>
      <w:divBdr>
        <w:top w:val="none" w:sz="0" w:space="0" w:color="auto"/>
        <w:left w:val="none" w:sz="0" w:space="0" w:color="auto"/>
        <w:bottom w:val="none" w:sz="0" w:space="0" w:color="auto"/>
        <w:right w:val="none" w:sz="0" w:space="0" w:color="auto"/>
      </w:divBdr>
    </w:div>
    <w:div w:id="1695426485">
      <w:bodyDiv w:val="1"/>
      <w:marLeft w:val="0"/>
      <w:marRight w:val="0"/>
      <w:marTop w:val="0"/>
      <w:marBottom w:val="0"/>
      <w:divBdr>
        <w:top w:val="none" w:sz="0" w:space="0" w:color="auto"/>
        <w:left w:val="none" w:sz="0" w:space="0" w:color="auto"/>
        <w:bottom w:val="none" w:sz="0" w:space="0" w:color="auto"/>
        <w:right w:val="none" w:sz="0" w:space="0" w:color="auto"/>
      </w:divBdr>
    </w:div>
    <w:div w:id="1856143289">
      <w:bodyDiv w:val="1"/>
      <w:marLeft w:val="0"/>
      <w:marRight w:val="0"/>
      <w:marTop w:val="0"/>
      <w:marBottom w:val="0"/>
      <w:divBdr>
        <w:top w:val="none" w:sz="0" w:space="0" w:color="auto"/>
        <w:left w:val="none" w:sz="0" w:space="0" w:color="auto"/>
        <w:bottom w:val="none" w:sz="0" w:space="0" w:color="auto"/>
        <w:right w:val="none" w:sz="0" w:space="0" w:color="auto"/>
      </w:divBdr>
    </w:div>
    <w:div w:id="1904632130">
      <w:bodyDiv w:val="1"/>
      <w:marLeft w:val="0"/>
      <w:marRight w:val="0"/>
      <w:marTop w:val="0"/>
      <w:marBottom w:val="0"/>
      <w:divBdr>
        <w:top w:val="none" w:sz="0" w:space="0" w:color="auto"/>
        <w:left w:val="none" w:sz="0" w:space="0" w:color="auto"/>
        <w:bottom w:val="none" w:sz="0" w:space="0" w:color="auto"/>
        <w:right w:val="none" w:sz="0" w:space="0" w:color="auto"/>
      </w:divBdr>
    </w:div>
    <w:div w:id="2036492430">
      <w:bodyDiv w:val="1"/>
      <w:marLeft w:val="0"/>
      <w:marRight w:val="0"/>
      <w:marTop w:val="0"/>
      <w:marBottom w:val="0"/>
      <w:divBdr>
        <w:top w:val="none" w:sz="0" w:space="0" w:color="auto"/>
        <w:left w:val="none" w:sz="0" w:space="0" w:color="auto"/>
        <w:bottom w:val="none" w:sz="0" w:space="0" w:color="auto"/>
        <w:right w:val="none" w:sz="0" w:space="0" w:color="auto"/>
      </w:divBdr>
    </w:div>
    <w:div w:id="2130393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image" Target="media/image26.jpe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hyperlink" Target="http://www.pciaonline.org/node/1048" TargetMode="External"/><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hyperlink" Target="mailto:renata@perene.org.br"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www.un.org/sustainabledevelopment/sustainable-development-goals/" TargetMode="External"/><Relationship Id="rId40" Type="http://schemas.openxmlformats.org/officeDocument/2006/relationships/image" Target="media/image27.png"/><Relationship Id="rId53" Type="http://schemas.openxmlformats.org/officeDocument/2006/relationships/image" Target="media/image32.jpeg"/><Relationship Id="rId58" Type="http://schemas.openxmlformats.org/officeDocument/2006/relationships/image" Target="media/image40.jpe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eader" Target="header1.xml"/><Relationship Id="rId19" Type="http://schemas.openxmlformats.org/officeDocument/2006/relationships/hyperlink" Target="https://www.ekos.social/pages/natura-itau" TargetMode="Externa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footer" Target="footer2.xml"/><Relationship Id="rId60" Type="http://schemas.openxmlformats.org/officeDocument/2006/relationships/image" Target="media/image42.jpeg"/><Relationship Id="rId65" Type="http://schemas.openxmlformats.org/officeDocument/2006/relationships/hyperlink" Target="http://www.facebook.com/Instituto-Perene-118949438172366/"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hyperlink" Target="http://www.perene.org.br"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5.jpeg"/><Relationship Id="rId59" Type="http://schemas.openxmlformats.org/officeDocument/2006/relationships/image" Target="media/image41.jpeg"/><Relationship Id="rId67" Type="http://schemas.openxmlformats.org/officeDocument/2006/relationships/hyperlink" Target="https://www.goldstandard.org/project-developers/standard-documents" TargetMode="External"/><Relationship Id="rId20" Type="http://schemas.openxmlformats.org/officeDocument/2006/relationships/hyperlink" Target="https://globalgoals.goldstandard.org/100_g/101-1-g-gold-standard-gender-guidelines" TargetMode="External"/><Relationship Id="rId41" Type="http://schemas.openxmlformats.org/officeDocument/2006/relationships/image" Target="media/image28.png"/><Relationship Id="rId54" Type="http://schemas.openxmlformats.org/officeDocument/2006/relationships/image" Target="media/image33.jpeg"/><Relationship Id="rId62" Type="http://schemas.openxmlformats.org/officeDocument/2006/relationships/image" Target="media/image44.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G:\SDM\Clean%20Development%20Mechanism%20(CDM)\CDM07-Official%20Documents%20(CDM)\Templates\CDM_Methodology.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Gio17</b:Tag>
    <b:SourceType>Report</b:SourceType>
    <b:Guid>{093C9D2E-FCA5-4782-ACD5-7F876AB389D9}</b:Guid>
    <b:Title>Queima de  lenha e carvão - Poluição do ar e  riscos para a saúde</b:Title>
    <b:Year>2017</b:Year>
    <b:City>Rio de Janeiro</b:City>
    <b:Author>
      <b:Author>
        <b:NameList>
          <b:Person>
            <b:Last>Gioda</b:Last>
            <b:First>Adriana</b:First>
          </b:Person>
        </b:NameList>
      </b:Author>
    </b:Author>
    <b:Institution>Pontifícia Universidade Católica </b:Institution>
    <b:RefOrder>1</b:RefOrder>
  </b:Source>
  <b:Source>
    <b:Tag>Smi06</b:Tag>
    <b:SourceType>JournalArticle</b:SourceType>
    <b:Guid>{DCDB93FF-6F7E-40BC-A218-1F6B98ECF2B4}</b:Guid>
    <b:Title>Health impacts of household fuelwood in developing countries</b:Title>
    <b:Year>2006</b:Year>
    <b:Author>
      <b:Author>
        <b:NameList>
          <b:Person>
            <b:Last>Smith</b:Last>
            <b:First>Kirk</b:First>
            <b:Middle>R.</b:Middle>
          </b:Person>
        </b:NameList>
      </b:Author>
    </b:Author>
    <b:JournalName>Forests and human health - FAO</b:JournalName>
    <b:YearAccessed>2013</b:YearAccessed>
    <b:URL>http://www.fao.org/docrep/009/a0789e/a0789e00.htm</b:URL>
    <b:RefOrder>7</b:RefOrder>
  </b:Source>
  <b:Source>
    <b:Tag>FAO87</b:Tag>
    <b:SourceType>Report</b:SourceType>
    <b:Guid>{10BCFA5F-D5C0-4325-9DA5-6CD0C9254647}</b:Guid>
    <b:Author>
      <b:Author>
        <b:Corporate>FAO</b:Corporate>
      </b:Author>
    </b:Author>
    <b:Title>Simple Technologies for Charcoal Making</b:Title>
    <b:Year>1987</b:Year>
    <b:URL>http://www.fao.org/docrep/X5328E/X5328E00.htm</b:URL>
    <b:Department>FAO Forestry Department</b:Department>
    <b:RefOrder>14</b:RefOrder>
  </b:Source>
  <b:Source>
    <b:Tag>IPE</b:Tag>
    <b:SourceType>DocumentFromInternetSite</b:SourceType>
    <b:Guid>{2C5C53DB-6FAD-48B7-B314-0B9976D90C3A}</b:Guid>
    <b:Author>
      <b:Author>
        <b:Corporate>IPEA</b:Corporate>
      </b:Author>
    </b:Author>
    <b:Title>National Research by Sample Households study</b:Title>
    <b:InternetSiteTitle>Instituto de Pesquisa Econômica Aplicada</b:InternetSiteTitle>
    <b:Year>2010</b:Year>
    <b:URL>www.ipea.gov.br/portal/images/stories/PDFs/comunicado/100401_comunicadoipea42.pdf</b:URL>
    <b:RefOrder>15</b:RefOrder>
  </b:Source>
  <b:Source>
    <b:Tag>Sin10</b:Tag>
    <b:SourceType>DocumentFromInternetSite</b:SourceType>
    <b:Guid>{5BF499DB-3DD4-4D99-AD79-8A6E99100787}</b:Guid>
    <b:Author>
      <b:Author>
        <b:Corporate>Sindigas</b:Corporate>
      </b:Author>
    </b:Author>
    <b:Title>Evolução do Preço do GLP</b:Title>
    <b:InternetSiteTitle>National Union of LPG Distributors</b:InternetSiteTitle>
    <b:Year>2013</b:Year>
    <b:YearAccessed>2014</b:YearAccessed>
    <b:MonthAccessed>August</b:MonthAccessed>
    <b:DayAccessed>6</b:DayAccessed>
    <b:URL>http://www.sindigas.org.br/Estatistica/Default.aspx?ano=2013&amp;cat=5</b:URL>
    <b:RefOrder>16</b:RefOrder>
  </b:Source>
  <b:Source>
    <b:Tag>Bry02</b:Tag>
    <b:SourceType>Report</b:SourceType>
    <b:Guid>{84324512-4F35-461B-9DA8-7135ED076DB4}</b:Guid>
    <b:Author>
      <b:Author>
        <b:NameList>
          <b:Person>
            <b:Last>Bryden</b:Last>
            <b:First>Mark</b:First>
          </b:Person>
          <b:Person>
            <b:Last>Still</b:Last>
            <b:First>Dean</b:First>
          </b:Person>
          <b:Person>
            <b:Last>Scott</b:Last>
            <b:First>Peter</b:First>
          </b:Person>
          <b:Person>
            <b:Last>Hoffa</b:Last>
            <b:First>Geoff</b:First>
          </b:Person>
        </b:NameList>
      </b:Author>
    </b:Author>
    <b:Title>Design Principles for Wood Burning Cookstoves</b:Title>
    <b:Year>2002</b:Year>
    <b:City>Eugene, Oregon</b:City>
    <b:Publisher>Aprovecho Research Center</b:Publisher>
    <b:RefOrder>17</b:RefOrder>
  </b:Source>
  <b:Source>
    <b:Tag>SEI13</b:Tag>
    <b:SourceType>Report</b:SourceType>
    <b:Guid>{1B1E5619-240B-407F-BE9E-686C0FD2A140}</b:Guid>
    <b:Title>Balanço Energetico da Bahia</b:Title>
    <b:Year>2014</b:Year>
    <b:Author>
      <b:Author>
        <b:Corporate>SEINFRA BA</b:Corporate>
      </b:Author>
    </b:Author>
    <b:Department>Secretariat of Infrastructure</b:Department>
    <b:Institution>State Government of Bahia</b:Institution>
    <b:RefOrder>9</b:RefOrder>
  </b:Source>
  <b:Source>
    <b:Tag>Coe14</b:Tag>
    <b:SourceType>ConferenceProceedings</b:SourceType>
    <b:Guid>{9A9F42CA-7239-47DC-A929-7DA9DA744FA1}</b:Guid>
    <b:Author>
      <b:Author>
        <b:NameList>
          <b:Person>
            <b:Last>Coelho</b:Last>
            <b:First>S.</b:First>
            <b:Middle>et al</b:Middle>
          </b:Person>
        </b:NameList>
      </b:Author>
    </b:Author>
    <b:Title>Fuel wood consumption in Brazilian residential sector, energy consumption in households..</b:Title>
    <b:Year>2014</b:Year>
    <b:ConferenceName>ResearchGate</b:ConferenceName>
    <b:RefOrder>18</b:RefOrder>
  </b:Source>
  <b:Source>
    <b:Tag>Ins111</b:Tag>
    <b:SourceType>Book</b:SourceType>
    <b:Guid>{9AF489BA-4B20-409A-A8D0-F98B95908B79}</b:Guid>
    <b:Title>ANUÁRIO ESTATÍSTICO DO BRASIL</b:Title>
    <b:Year>2011</b:Year>
    <b:Author>
      <b:Author>
        <b:Corporate>IBGE</b:Corporate>
      </b:Author>
    </b:Author>
    <b:Volume>71</b:Volume>
    <b:City>Rio de Janeiro</b:City>
    <b:Publisher>Instituto Brasileiro de Geografia e Estatísticas</b:Publisher>
    <b:RefOrder>3</b:RefOrder>
  </b:Source>
  <b:Source>
    <b:Tag>deS12</b:Tag>
    <b:SourceType>Report</b:SourceType>
    <b:Guid>{0D89B711-51B9-410E-B171-5A0D18D4A910}</b:Guid>
    <b:Title>Perfil da Pobreza na Bahia e sua Evolução no Período 2004-2009</b:Title>
    <b:Year>2012</b:Year>
    <b:City>Brasilia</b:City>
    <b:Publisher>Instituto de Pesquisa Econômica Aplicada</b:Publisher>
    <b:Author>
      <b:Author>
        <b:NameList>
          <b:Person>
            <b:Last>de Souza</b:Last>
            <b:First>P.</b:First>
            <b:Middle>and Osorio, R.G.</b:Middle>
          </b:Person>
        </b:NameList>
      </b:Author>
    </b:Author>
    <b:RefOrder>11</b:RefOrder>
  </b:Source>
  <b:Source>
    <b:Tag>Sec17</b:Tag>
    <b:SourceType>InternetSite</b:SourceType>
    <b:Guid>{1A69C91A-82F5-463B-B7F6-AB3956A6ED2A}</b:Guid>
    <b:Title>Poder e Participação Política</b:Title>
    <b:Year>2017</b:Year>
    <b:Author>
      <b:Author>
        <b:Corporate>Ministerio da Justiça e da Cidadania</b:Corporate>
      </b:Author>
    </b:Author>
    <b:InternetSiteTitle>Secretaria Especial de Politicas para as Mulheres</b:InternetSiteTitle>
    <b:YearAccessed>2017</b:YearAccessed>
    <b:MonthAccessed>setembro</b:MonthAccessed>
    <b:URL>http://www.spm.gov.br/assuntos/poder-e-participacao-politica</b:URL>
    <b:RefOrder>8</b:RefOrder>
  </b:Source>
  <b:Source>
    <b:Tag>Min17</b:Tag>
    <b:SourceType>InternetSite</b:SourceType>
    <b:Guid>{C3FB8989-987E-4846-A85A-3AB5850ED249}</b:Guid>
    <b:Author>
      <b:Author>
        <b:Corporate>Ministry of Justice and Citizenship</b:Corporate>
      </b:Author>
    </b:Author>
    <b:Title>Igualdade de Gênero no Campo, na Floresta, nas Águas</b:Title>
    <b:Year>2017</b:Year>
    <b:YearAccessed>2017</b:YearAccessed>
    <b:MonthAccessed>Setembro</b:MonthAccessed>
    <b:URL>http://www.spm.gov.br/assuntos/mulheres-do-campo-e-da-floresta</b:URL>
    <b:RefOrder>19</b:RefOrder>
  </b:Source>
  <b:Source>
    <b:Tag>deC11</b:Tag>
    <b:SourceType>ElectronicSource</b:SourceType>
    <b:Guid>{D74B261D-0E8D-4158-A28A-C89A7F8EC5BE}</b:Guid>
    <b:Title>Dimensão e Mensuração da Pobreza na Bahia</b:Title>
    <b:Year>2011</b:Year>
    <b:YearAccessed>2017</b:YearAccessed>
    <b:MonthAccessed>September</b:MonthAccessed>
    <b:URL>https://pt.slideshare.net/luizdenis/ipea-bahia-010711-dimenso-e-mensurao-da-pobreza-na-bahia1</b:URL>
    <b:City>Salvador</b:City>
    <b:Author>
      <b:Author>
        <b:NameList>
          <b:Person>
            <b:Last>de Castro</b:Last>
            <b:First>J.A.</b:First>
          </b:Person>
        </b:NameList>
      </b:Author>
    </b:Author>
    <b:RefOrder>2</b:RefOrder>
  </b:Source>
  <b:Source>
    <b:Tag>Ale11</b:Tag>
    <b:SourceType>Report</b:SourceType>
    <b:Guid>{0CF39436-F687-4DA7-BE15-D3D97450F5F2}</b:Guid>
    <b:Author>
      <b:Author>
        <b:NameList>
          <b:Person>
            <b:Last>Falieri</b:Last>
            <b:First>Alerson</b:First>
          </b:Person>
        </b:NameList>
      </b:Author>
    </b:Author>
    <b:Year>2011</b:Year>
    <b:City>Recife</b:City>
    <b:Title>Análise do desmatamento no Municipio de Maragogipe - BA</b:Title>
    <b:RefOrder>12</b:RefOrder>
  </b:Source>
  <b:Source>
    <b:Tag>Fal09</b:Tag>
    <b:SourceType>Report</b:SourceType>
    <b:Guid>{58361432-9613-4C4E-AA11-48A408FCEA5B}</b:Guid>
    <b:Author>
      <b:Author>
        <b:NameList>
          <b:Person>
            <b:Last>Falieri</b:Last>
            <b:First>Alerson</b:First>
          </b:Person>
        </b:NameList>
      </b:Author>
    </b:Author>
    <b:Title>Multitemporal Land Use and Land Cover Change Analysis and Dynamic Landscape Modeling for the City of Maragogipe - BA</b:Title>
    <b:Year>2009</b:Year>
    <b:City>Salvador</b:City>
    <b:RefOrder>20</b:RefOrder>
  </b:Source>
  <b:Source>
    <b:Tag>Oli10</b:Tag>
    <b:SourceType>ConferenceProceedings</b:SourceType>
    <b:Guid>{AFEF15E0-537F-4BA8-98E6-52DCD066EEAC}</b:Guid>
    <b:Author>
      <b:Author>
        <b:NameList>
          <b:Person>
            <b:Last>Oliveira</b:Last>
            <b:First>Alessandra</b:First>
          </b:Person>
        </b:NameList>
      </b:Author>
    </b:Author>
    <b:Title>Dînamica Territorial do Recôcavo Baiano: Espacialidade e Temporalidade</b:Title>
    <b:Year>2010</b:Year>
    <b:Institution>Feira de Santana State University</b:Institution>
    <b:City>Porto Alegre</b:City>
    <b:ConferenceName>Anais XVI Encontro Nacional dos Geógrafos</b:ConferenceName>
    <b:RefOrder>13</b:RefOrder>
  </b:Source>
  <b:Source>
    <b:Tag>Vie08</b:Tag>
    <b:SourceType>ArticleInAPeriodical</b:SourceType>
    <b:Guid>{6CAA7F67-8236-43EB-A949-735E111C81CA}</b:Guid>
    <b:Title>Forest dynamics and carbon stocks inRio Doce State Park – an Atlanticrainforest hotspot</b:Title>
    <b:Year>2011</b:Year>
    <b:DayAccessed>06/03/2012</b:DayAccessed>
    <b:URL>http://ufmg.academia.edu/QueilaGarcia/Papers/775631/Forest_dynamics_and_carbon_stocks_in_Rio_Doce_State_Park_-_an_Atlantic_rainforest_hotspot</b:URL>
    <b:Author>
      <b:Author>
        <b:NameList>
          <b:Person>
            <b:Last>Metzker</b:Last>
            <b:First>Thiago</b:First>
          </b:Person>
        </b:NameList>
      </b:Author>
    </b:Author>
    <b:Month>June</b:Month>
    <b:Day>25</b:Day>
    <b:Volume>100</b:Volume>
    <b:PeriodicalTitle>Current Science</b:PeriodicalTitle>
    <b:Issue>12</b:Issue>
    <b:RefOrder>21</b:RefOrder>
  </b:Source>
  <b:Source>
    <b:Tag>Siq07</b:Tag>
    <b:SourceType>Book</b:SourceType>
    <b:Guid>{E220582F-CBD9-4E40-AA5C-AD315A53791C}</b:Guid>
    <b:Title>Meu Pé de Mata Atlantica:  Experiencias de recomposição florestal em propriedades particulares no corredor central</b:Title>
    <b:Year>2007</b:Year>
    <b:Publisher>Instituto BioAtlantico</b:Publisher>
    <b:City>Rio de Janeiro</b:City>
    <b:Author>
      <b:Author>
        <b:NameList>
          <b:Person>
            <b:Last>Siqueira</b:Last>
            <b:First>L.P.</b:First>
          </b:Person>
          <b:Person>
            <b:Last>Mesquita</b:Last>
            <b:First>C.A.B.</b:First>
          </b:Person>
        </b:NameList>
      </b:Author>
    </b:Author>
    <b:RefOrder>22</b:RefOrder>
  </b:Source>
  <b:Source>
    <b:Tag>Glo11</b:Tag>
    <b:SourceType>Report</b:SourceType>
    <b:Guid>{9CA3E7D9-D09D-4FA4-8A0F-9DB09A90E95C}</b:Guid>
    <b:Author>
      <b:Author>
        <b:Corporate>Global Alliance for Clean Cookstoves</b:Corporate>
      </b:Author>
    </b:Author>
    <b:Title>Brazil Feasibility Study</b:Title>
    <b:Year>2011</b:Year>
    <b:YearAccessed>2015</b:YearAccessed>
    <b:MonthAccessed>February</b:MonthAccessed>
    <b:DayAccessed>4</b:DayAccessed>
    <b:URL>http://cleancookstoves.org/resources_files/brazil-market-assessment-mapping.pdf</b:URL>
    <b:ProductionCompany>Accenture</b:ProductionCompany>
    <b:RefOrder>23</b:RefOrder>
  </b:Source>
  <b:Source>
    <b:Tag>Glo12</b:Tag>
    <b:SourceType>Report</b:SourceType>
    <b:Guid>{ACADF967-8B40-4688-975B-F3DA59812635}</b:Guid>
    <b:Author>
      <b:Author>
        <b:Corporate>GlobalGeo</b:Corporate>
      </b:Author>
    </b:Author>
    <b:Title>Análise Multitemporal dos Remanescentes Florestais no Municipio de São Felipe - BA</b:Title>
    <b:Year>2012</b:Year>
    <b:City>Nova Lima</b:City>
    <b:RefOrder>24</b:RefOrder>
  </b:Source>
  <b:Source>
    <b:Tag>IBG09</b:Tag>
    <b:SourceType>Report</b:SourceType>
    <b:Guid>{95CFBC21-8CB5-4616-984E-B05B48EABCA8}</b:Guid>
    <b:Author>
      <b:Author>
        <b:Corporate>IBGE</b:Corporate>
      </b:Author>
    </b:Author>
    <b:Year>2011</b:Year>
    <b:Title>Anuario Estatistico do Brasil</b:Title>
    <b:Pages>41</b:Pages>
    <b:URL>http://biblioteca.ibge.gov.br/visualizacao/periodicos/20/aeb_2011.pdf</b:URL>
    <b:Institution>Instituto Brasileiro de Geografia e Estatistica</b:Institution>
    <b:RefOrder>25</b:RefOrder>
  </b:Source>
  <b:Source>
    <b:Tag>Min10</b:Tag>
    <b:SourceType>Report</b:SourceType>
    <b:Guid>{3F6CD23C-3762-4419-ABFD-D42898D37083}</b:Guid>
    <b:Author>
      <b:Author>
        <b:Corporate>Ministry of Mines and Energy of Brazil</b:Corporate>
      </b:Author>
    </b:Author>
    <b:Title>Balanço Energetico Nacional</b:Title>
    <b:Year>2010</b:Year>
    <b:Pages>209</b:Pages>
    <b:URL>https://ben.epe.gov.br/downloads/Relatorio_Final_BEN_2010.pdf</b:URL>
    <b:RefOrder>26</b:RefOrder>
  </b:Source>
  <b:Source>
    <b:Tag>Win07</b:Tag>
    <b:SourceType>Report</b:SourceType>
    <b:Guid>{6B94EDB3-A12C-4618-B83E-BD1DA2487861}</b:Guid>
    <b:Author>
      <b:Author>
        <b:Corporate>Winrock International - Shell Foundation</b:Corporate>
      </b:Author>
    </b:Author>
    <b:Title>Brazil Market Analysis for Improved Stoves</b:Title>
    <b:Year>2007</b:Year>
    <b:RefOrder>27</b:RefOrder>
  </b:Source>
  <b:Source>
    <b:Tag>Pet</b:Tag>
    <b:SourceType>DocumentFromInternetSite</b:SourceType>
    <b:Guid>{1A92BE47-DFEA-4853-8FE5-608FB9443BC8}</b:Guid>
    <b:Author>
      <b:Author>
        <b:Corporate>Peter Scott</b:Corporate>
      </b:Author>
    </b:Author>
    <b:Title>Simple Plans to Build the Justa Stove</b:Title>
    <b:Institution>Aprovecho Research Center</b:Institution>
    <b:InternetSiteTitle>Aprovecho Research Center</b:InternetSiteTitle>
    <b:YearAccessed>2011</b:YearAccessed>
    <b:MonthAccessed>August</b:MonthAccessed>
    <b:DayAccessed>31</b:DayAccessed>
    <b:URL>www.aprovecho.org/lab/pubs/rl/stove-design/doc/35/raw</b:URL>
    <b:RefOrder>4</b:RefOrder>
  </b:Source>
  <b:Source>
    <b:Tag>Gab</b:Tag>
    <b:SourceType>DocumentFromInternetSite</b:SourceType>
    <b:Guid>{29CEA340-9E90-4D71-9629-64110CDF0A9B}</b:Guid>
    <b:Author>
      <b:Author>
        <b:Corporate>Gabriella Refratarios</b:Corporate>
      </b:Author>
    </b:Author>
    <b:Title>Technical Specifications - Refractory Bricks 229x114x25mm</b:Title>
    <b:URL>www.gabrefratarios.com.br</b:URL>
    <b:RefOrder>5</b:RefOrder>
  </b:Source>
  <b:Source>
    <b:Tag>Por11</b:Tag>
    <b:SourceType>InternetSite</b:SourceType>
    <b:Guid>{2FEFAD1A-D71A-4E0A-8DE5-9CE867BA415F}</b:Guid>
    <b:Author>
      <b:Author>
        <b:Corporate>Portland Cement Association</b:Corporate>
      </b:Author>
    </b:Author>
    <b:Title>Autoclaved Aerated Concrete</b:Title>
    <b:InternetSiteTitle>Portland Cement Association</b:InternetSiteTitle>
    <b:YearAccessed>2011</b:YearAccessed>
    <b:MonthAccessed>September</b:MonthAccessed>
    <b:DayAccessed>01</b:DayAccessed>
    <b:URL>http://www.cement.org/homes/ch_bs_autoclaved.asp#advantages</b:URL>
    <b:RefOrder>6</b:RefOrder>
  </b:Source>
  <b:Source>
    <b:Tag>Min16</b:Tag>
    <b:SourceType>Report</b:SourceType>
    <b:Guid>{02FAF382-3B1D-442E-80B1-9430F12991A4}</b:Guid>
    <b:Title>Brazilian Energy Balance</b:Title>
    <b:Year>2016</b:Year>
    <b:Author>
      <b:Author>
        <b:Corporate>Ministry of Mines and Energy</b:Corporate>
      </b:Author>
    </b:Author>
    <b:RefOrder>10</b:RefOrder>
  </b:Source>
</b:Sources>
</file>

<file path=customXml/itemProps1.xml><?xml version="1.0" encoding="utf-8"?>
<ds:datastoreItem xmlns:ds="http://schemas.openxmlformats.org/officeDocument/2006/customXml" ds:itemID="{986DFA45-5F35-4E25-879D-8A72CE5F1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CDM_Methodology</Template>
  <TotalTime>0</TotalTime>
  <Pages>63</Pages>
  <Words>20304</Words>
  <Characters>109643</Characters>
  <Application>Microsoft Office Word</Application>
  <DocSecurity>0</DocSecurity>
  <Lines>913</Lines>
  <Paragraphs>259</Paragraphs>
  <ScaleCrop>false</ScaleCrop>
  <HeadingPairs>
    <vt:vector size="2" baseType="variant">
      <vt:variant>
        <vt:lpstr>Title</vt:lpstr>
      </vt:variant>
      <vt:variant>
        <vt:i4>1</vt:i4>
      </vt:variant>
    </vt:vector>
  </HeadingPairs>
  <TitlesOfParts>
    <vt:vector size="1" baseType="lpstr">
      <vt:lpstr>F-CDM-PDD: Project design document form for CDM project activities. version 04.1.</vt:lpstr>
    </vt:vector>
  </TitlesOfParts>
  <LinksUpToDate>false</LinksUpToDate>
  <CharactersWithSpaces>129688</CharactersWithSpaces>
  <SharedDoc>false</SharedDoc>
  <HLinks>
    <vt:vector size="6" baseType="variant">
      <vt:variant>
        <vt:i4>3473496</vt:i4>
      </vt:variant>
      <vt:variant>
        <vt:i4>0</vt:i4>
      </vt:variant>
      <vt:variant>
        <vt:i4>0</vt:i4>
      </vt:variant>
      <vt:variant>
        <vt:i4>5</vt:i4>
      </vt:variant>
      <vt:variant>
        <vt:lpwstr>http://www.un.org/sustainabledevelopment/sustainable-development-goals/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F-CDM-PDD: Project design document form for CDM project activities. version 04.1.</dc:title>
  <dc:subject>Regulatory</dc:subject>
  <dc:creator/>
  <cp:keywords>Form, PDD</cp:keywords>
  <cp:lastModifiedBy/>
  <cp:revision>1</cp:revision>
  <cp:lastPrinted>2012-02-28T03:53:00Z</cp:lastPrinted>
  <dcterms:created xsi:type="dcterms:W3CDTF">2018-03-19T15:37:00Z</dcterms:created>
  <dcterms:modified xsi:type="dcterms:W3CDTF">2018-03-19T21:18:00Z</dcterms:modified>
  <cp:category>Registration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otNoteNo">
    <vt:i4>1</vt:i4>
  </property>
  <property fmtid="{D5CDD505-2E9C-101B-9397-08002B2CF9AE}" pid="3" name="footNoteLetter">
    <vt:lpwstr>1</vt:lpwstr>
  </property>
  <property fmtid="{D5CDD505-2E9C-101B-9397-08002B2CF9AE}" pid="4" name="docType">
    <vt:lpwstr>Draft</vt:lpwstr>
  </property>
</Properties>
</file>